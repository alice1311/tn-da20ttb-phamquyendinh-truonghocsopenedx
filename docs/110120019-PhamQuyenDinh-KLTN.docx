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AFD370" w14:textId="77777777" w:rsidR="00B24B7A" w:rsidRPr="00AA0BCA" w:rsidRDefault="00B24B7A" w:rsidP="00B24B7A">
      <w:pPr>
        <w:jc w:val="center"/>
        <w:rPr>
          <w:szCs w:val="28"/>
        </w:rPr>
      </w:pPr>
      <w:r w:rsidRPr="00AA0BCA">
        <w:rPr>
          <w:b/>
          <w:sz w:val="32"/>
          <w:szCs w:val="32"/>
        </w:rPr>
        <w:t>TRƯỜNG ĐẠI HỌC TRÀ VINH</w:t>
      </w:r>
    </w:p>
    <w:p w14:paraId="4F4F2DA7" w14:textId="77777777" w:rsidR="00B24B7A" w:rsidRPr="00AA0BCA" w:rsidRDefault="00B24B7A" w:rsidP="00B24B7A">
      <w:pPr>
        <w:jc w:val="center"/>
        <w:rPr>
          <w:b/>
          <w:sz w:val="32"/>
          <w:szCs w:val="32"/>
        </w:rPr>
      </w:pPr>
      <w:r w:rsidRPr="00AA0BCA">
        <w:rPr>
          <w:b/>
          <w:sz w:val="32"/>
          <w:szCs w:val="32"/>
        </w:rPr>
        <w:t>KHOA KỸ THUẬT VÀ CÔNG NGHỆ</w:t>
      </w:r>
    </w:p>
    <w:p w14:paraId="2B9741D3" w14:textId="77777777" w:rsidR="00B24B7A" w:rsidRPr="00AA0BCA" w:rsidRDefault="00B24B7A" w:rsidP="00B24B7A">
      <w:pPr>
        <w:ind w:firstLine="720"/>
        <w:jc w:val="center"/>
      </w:pPr>
      <w:r w:rsidRPr="00AA0BCA">
        <w:rPr>
          <w:noProof/>
        </w:rPr>
        <mc:AlternateContent>
          <mc:Choice Requires="wps">
            <w:drawing>
              <wp:anchor distT="0" distB="0" distL="114300" distR="114300" simplePos="0" relativeHeight="251705344" behindDoc="0" locked="0" layoutInCell="1" allowOverlap="1" wp14:anchorId="44F926D7" wp14:editId="2553E857">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50576"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64C5138B" w14:textId="77777777" w:rsidR="00B24B7A" w:rsidRPr="00AA0BCA" w:rsidRDefault="00B24B7A" w:rsidP="00B24B7A">
      <w:pPr>
        <w:ind w:firstLine="720"/>
        <w:jc w:val="center"/>
      </w:pPr>
    </w:p>
    <w:p w14:paraId="778B97CE" w14:textId="77777777" w:rsidR="00B24B7A" w:rsidRPr="00AA0BCA" w:rsidRDefault="00B24B7A" w:rsidP="00B24B7A">
      <w:pPr>
        <w:rPr>
          <w:b/>
          <w:szCs w:val="28"/>
        </w:rPr>
      </w:pPr>
    </w:p>
    <w:p w14:paraId="414BB1A6" w14:textId="77777777" w:rsidR="00B24B7A" w:rsidRPr="00AA0BCA" w:rsidRDefault="00B24B7A" w:rsidP="00B24B7A">
      <w:pPr>
        <w:ind w:firstLine="720"/>
        <w:jc w:val="center"/>
        <w:rPr>
          <w:b/>
          <w:szCs w:val="28"/>
        </w:rPr>
      </w:pPr>
      <w:r w:rsidRPr="00AA0BCA">
        <w:rPr>
          <w:b/>
          <w:noProof/>
          <w:szCs w:val="28"/>
        </w:rPr>
        <w:drawing>
          <wp:anchor distT="0" distB="0" distL="114300" distR="114300" simplePos="0" relativeHeight="251706368" behindDoc="0" locked="0" layoutInCell="1" allowOverlap="1" wp14:anchorId="1F050A1B" wp14:editId="1F615FA3">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FEAF1DE" w14:textId="77777777" w:rsidR="00B24B7A" w:rsidRPr="00AA0BCA" w:rsidRDefault="00B24B7A" w:rsidP="00B24B7A">
      <w:pPr>
        <w:ind w:firstLine="720"/>
        <w:jc w:val="center"/>
        <w:rPr>
          <w:b/>
          <w:szCs w:val="28"/>
        </w:rPr>
      </w:pPr>
    </w:p>
    <w:p w14:paraId="434D8CD8" w14:textId="77777777" w:rsidR="00B24B7A" w:rsidRPr="00AA0BCA" w:rsidRDefault="00B24B7A" w:rsidP="00B24B7A">
      <w:pPr>
        <w:ind w:firstLine="720"/>
        <w:jc w:val="center"/>
        <w:rPr>
          <w:b/>
          <w:szCs w:val="28"/>
        </w:rPr>
      </w:pPr>
    </w:p>
    <w:p w14:paraId="112100FB" w14:textId="77777777" w:rsidR="00B24B7A" w:rsidRPr="00AA0BCA" w:rsidRDefault="00B24B7A" w:rsidP="00B24B7A">
      <w:pPr>
        <w:ind w:firstLine="720"/>
        <w:jc w:val="center"/>
        <w:rPr>
          <w:b/>
          <w:szCs w:val="28"/>
        </w:rPr>
      </w:pPr>
    </w:p>
    <w:p w14:paraId="3A2F4DBD" w14:textId="77777777" w:rsidR="00B24B7A" w:rsidRPr="00AA0BCA" w:rsidRDefault="00B24B7A" w:rsidP="00B24B7A">
      <w:pPr>
        <w:ind w:firstLine="720"/>
        <w:jc w:val="center"/>
        <w:rPr>
          <w:b/>
          <w:szCs w:val="28"/>
        </w:rPr>
      </w:pPr>
    </w:p>
    <w:p w14:paraId="43C61A1C" w14:textId="77777777" w:rsidR="00B24B7A" w:rsidRPr="00AA0BCA" w:rsidRDefault="00B24B7A" w:rsidP="00B24B7A">
      <w:pPr>
        <w:ind w:firstLine="720"/>
        <w:jc w:val="center"/>
        <w:rPr>
          <w:b/>
          <w:szCs w:val="28"/>
        </w:rPr>
      </w:pPr>
    </w:p>
    <w:p w14:paraId="21E484D5" w14:textId="77777777" w:rsidR="00B24B7A" w:rsidRPr="00AA0BCA" w:rsidRDefault="00B24B7A" w:rsidP="00B24B7A">
      <w:pPr>
        <w:ind w:left="2880" w:firstLine="720"/>
        <w:rPr>
          <w:b/>
          <w:szCs w:val="28"/>
        </w:rPr>
      </w:pPr>
    </w:p>
    <w:p w14:paraId="56C89EFE" w14:textId="77777777" w:rsidR="00B24B7A" w:rsidRPr="00AA0BCA" w:rsidRDefault="00B24B7A" w:rsidP="00B24B7A">
      <w:pPr>
        <w:rPr>
          <w:b/>
          <w:szCs w:val="28"/>
        </w:rPr>
      </w:pPr>
    </w:p>
    <w:p w14:paraId="69885847" w14:textId="77777777" w:rsidR="00B24B7A" w:rsidRPr="00AA0BCA" w:rsidRDefault="00B24B7A" w:rsidP="00B24B7A">
      <w:pPr>
        <w:rPr>
          <w:b/>
          <w:szCs w:val="28"/>
        </w:rPr>
      </w:pPr>
      <w:r w:rsidRPr="00AA0BCA">
        <w:rPr>
          <w:b/>
          <w:noProof/>
          <w:szCs w:val="28"/>
        </w:rPr>
        <mc:AlternateContent>
          <mc:Choice Requires="wps">
            <w:drawing>
              <wp:anchor distT="0" distB="0" distL="114300" distR="114300" simplePos="0" relativeHeight="251707392" behindDoc="0" locked="0" layoutInCell="1" allowOverlap="1" wp14:anchorId="759EC209" wp14:editId="6686BA98">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7B1A1D0D"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EC209"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7B1A1D0D" w14:textId="77777777" w:rsidR="00F26458" w:rsidRDefault="00F26458" w:rsidP="00B24B7A">
                      <w:r w:rsidRPr="00E301F5">
                        <w:rPr>
                          <w:b/>
                          <w:color w:val="FF0000"/>
                          <w:sz w:val="28"/>
                          <w:szCs w:val="28"/>
                        </w:rPr>
                        <w:t>ISO 9001:2015</w:t>
                      </w:r>
                    </w:p>
                  </w:txbxContent>
                </v:textbox>
                <w10:wrap anchorx="margin"/>
              </v:shape>
            </w:pict>
          </mc:Fallback>
        </mc:AlternateContent>
      </w:r>
    </w:p>
    <w:p w14:paraId="2EAF8C1D" w14:textId="77777777" w:rsidR="00B24B7A" w:rsidRPr="00AA0BCA" w:rsidRDefault="00B24B7A" w:rsidP="00B24B7A">
      <w:pPr>
        <w:rPr>
          <w:b/>
          <w:sz w:val="32"/>
          <w:szCs w:val="32"/>
        </w:rPr>
      </w:pPr>
    </w:p>
    <w:p w14:paraId="1F9EF2BA" w14:textId="77777777" w:rsidR="00B24B7A" w:rsidRPr="00AA0BCA" w:rsidRDefault="00B24B7A" w:rsidP="00B24B7A">
      <w:pPr>
        <w:jc w:val="center"/>
        <w:rPr>
          <w:b/>
          <w:sz w:val="32"/>
          <w:szCs w:val="32"/>
        </w:rPr>
      </w:pPr>
    </w:p>
    <w:p w14:paraId="2FD29A45" w14:textId="77777777" w:rsidR="00B24B7A" w:rsidRPr="00AA0BCA" w:rsidRDefault="00B24B7A" w:rsidP="00B24B7A">
      <w:pPr>
        <w:jc w:val="center"/>
        <w:rPr>
          <w:b/>
          <w:sz w:val="32"/>
          <w:szCs w:val="32"/>
        </w:rPr>
      </w:pPr>
    </w:p>
    <w:p w14:paraId="3D751498" w14:textId="77777777" w:rsidR="00B24B7A" w:rsidRPr="00AA0BCA" w:rsidRDefault="004E3A14" w:rsidP="00B24B7A">
      <w:pPr>
        <w:jc w:val="center"/>
        <w:rPr>
          <w:b/>
          <w:sz w:val="32"/>
          <w:szCs w:val="32"/>
        </w:rPr>
      </w:pPr>
      <w:r w:rsidRPr="00AA0BCA">
        <w:rPr>
          <w:b/>
          <w:sz w:val="32"/>
          <w:szCs w:val="32"/>
        </w:rPr>
        <w:t>PHẠM QUYỂN ĐÌNH</w:t>
      </w:r>
    </w:p>
    <w:p w14:paraId="4FA3E8A7" w14:textId="77777777" w:rsidR="00B24B7A" w:rsidRPr="00AA0BCA" w:rsidRDefault="00B24B7A" w:rsidP="00B24B7A">
      <w:pPr>
        <w:rPr>
          <w:b/>
          <w:sz w:val="40"/>
          <w:szCs w:val="40"/>
        </w:rPr>
      </w:pPr>
    </w:p>
    <w:p w14:paraId="5E213BE9" w14:textId="77777777" w:rsidR="00B24B7A" w:rsidRPr="00AA0BCA" w:rsidRDefault="00B24B7A" w:rsidP="00B24B7A">
      <w:pPr>
        <w:rPr>
          <w:b/>
          <w:sz w:val="40"/>
          <w:szCs w:val="40"/>
        </w:rPr>
      </w:pPr>
    </w:p>
    <w:p w14:paraId="3C045367" w14:textId="77777777" w:rsidR="00B24B7A" w:rsidRPr="00AA0BCA" w:rsidRDefault="00B24B7A" w:rsidP="00B24B7A">
      <w:pPr>
        <w:rPr>
          <w:b/>
          <w:sz w:val="40"/>
          <w:szCs w:val="40"/>
        </w:rPr>
      </w:pPr>
    </w:p>
    <w:p w14:paraId="0D0076A1" w14:textId="77777777" w:rsidR="00B24B7A" w:rsidRPr="00AA0BCA" w:rsidRDefault="00B24B7A" w:rsidP="00B44E6E">
      <w:pPr>
        <w:spacing w:line="360" w:lineRule="auto"/>
        <w:jc w:val="center"/>
        <w:rPr>
          <w:b/>
          <w:bCs/>
          <w:sz w:val="40"/>
          <w:szCs w:val="40"/>
        </w:rPr>
      </w:pPr>
      <w:r w:rsidRPr="00AA0BCA">
        <w:rPr>
          <w:b/>
          <w:bCs/>
          <w:sz w:val="40"/>
          <w:szCs w:val="40"/>
        </w:rPr>
        <w:t xml:space="preserve">NGHIÊN CỨU </w:t>
      </w:r>
      <w:r w:rsidR="006F3C54" w:rsidRPr="00AA0BCA">
        <w:rPr>
          <w:b/>
          <w:bCs/>
          <w:sz w:val="40"/>
          <w:szCs w:val="40"/>
        </w:rPr>
        <w:t xml:space="preserve">TRIỂN KHAI </w:t>
      </w:r>
      <w:r w:rsidR="004E3A14" w:rsidRPr="00AA0BCA">
        <w:rPr>
          <w:b/>
          <w:bCs/>
          <w:sz w:val="40"/>
          <w:szCs w:val="40"/>
        </w:rPr>
        <w:t>TRƯỜNG HỌC SỐ BẰNG NỀN TẢNG OPENEDX</w:t>
      </w:r>
    </w:p>
    <w:p w14:paraId="06AC9368" w14:textId="77777777" w:rsidR="00B24B7A" w:rsidRPr="00AA0BCA" w:rsidRDefault="00B24B7A" w:rsidP="00B24B7A">
      <w:pPr>
        <w:jc w:val="both"/>
        <w:rPr>
          <w:b/>
        </w:rPr>
      </w:pPr>
    </w:p>
    <w:p w14:paraId="259F9E20" w14:textId="77777777" w:rsidR="00B24B7A" w:rsidRPr="00AA0BCA" w:rsidRDefault="00B24B7A" w:rsidP="00B24B7A">
      <w:pPr>
        <w:jc w:val="both"/>
        <w:rPr>
          <w:b/>
        </w:rPr>
      </w:pPr>
    </w:p>
    <w:p w14:paraId="778204F1" w14:textId="77777777" w:rsidR="00B24B7A" w:rsidRPr="00AA0BCA" w:rsidRDefault="00B24B7A" w:rsidP="00B24B7A">
      <w:pPr>
        <w:jc w:val="both"/>
        <w:rPr>
          <w:b/>
        </w:rPr>
      </w:pPr>
    </w:p>
    <w:p w14:paraId="52049127" w14:textId="77777777" w:rsidR="00B24B7A" w:rsidRPr="00AA0BCA" w:rsidRDefault="00B24B7A" w:rsidP="00B24B7A">
      <w:pPr>
        <w:jc w:val="both"/>
        <w:rPr>
          <w:b/>
        </w:rPr>
      </w:pPr>
    </w:p>
    <w:p w14:paraId="14416BE6" w14:textId="77777777" w:rsidR="00B24B7A" w:rsidRPr="00AA0BCA" w:rsidRDefault="00B24B7A" w:rsidP="00CE7F28">
      <w:pPr>
        <w:spacing w:line="360" w:lineRule="auto"/>
        <w:jc w:val="center"/>
        <w:rPr>
          <w:b/>
          <w:sz w:val="32"/>
          <w:szCs w:val="32"/>
        </w:rPr>
      </w:pPr>
      <w:r w:rsidRPr="00AA0BCA">
        <w:rPr>
          <w:b/>
          <w:sz w:val="32"/>
          <w:szCs w:val="32"/>
        </w:rPr>
        <w:t xml:space="preserve">ĐỒ ÁN TỐT NGHIỆP </w:t>
      </w:r>
    </w:p>
    <w:p w14:paraId="2CD50B28" w14:textId="77777777" w:rsidR="00B24B7A" w:rsidRPr="00AA0BCA" w:rsidRDefault="00B24B7A" w:rsidP="00CE7F28">
      <w:pPr>
        <w:spacing w:line="360" w:lineRule="auto"/>
        <w:jc w:val="center"/>
        <w:rPr>
          <w:b/>
          <w:sz w:val="32"/>
          <w:szCs w:val="32"/>
        </w:rPr>
      </w:pPr>
      <w:r w:rsidRPr="00AA0BCA">
        <w:rPr>
          <w:b/>
          <w:sz w:val="32"/>
          <w:szCs w:val="32"/>
        </w:rPr>
        <w:t>NGÀNH CÔNG NGHỆ THÔNG TIN</w:t>
      </w:r>
    </w:p>
    <w:p w14:paraId="0419C4A4" w14:textId="77777777" w:rsidR="00B24B7A" w:rsidRPr="00AA0BCA" w:rsidRDefault="00B24B7A" w:rsidP="00B24B7A">
      <w:pPr>
        <w:jc w:val="both"/>
        <w:rPr>
          <w:b/>
        </w:rPr>
      </w:pPr>
    </w:p>
    <w:p w14:paraId="6B998983" w14:textId="77777777" w:rsidR="00B24B7A" w:rsidRPr="00AA0BCA" w:rsidRDefault="00B24B7A" w:rsidP="00B24B7A">
      <w:pPr>
        <w:jc w:val="both"/>
        <w:rPr>
          <w:b/>
        </w:rPr>
      </w:pPr>
    </w:p>
    <w:p w14:paraId="7C3D60CB" w14:textId="77777777" w:rsidR="00B24B7A" w:rsidRPr="00AA0BCA" w:rsidRDefault="00B24B7A" w:rsidP="00B24B7A">
      <w:pPr>
        <w:jc w:val="both"/>
        <w:rPr>
          <w:b/>
        </w:rPr>
      </w:pPr>
    </w:p>
    <w:p w14:paraId="59B755D6" w14:textId="77777777" w:rsidR="00B24B7A" w:rsidRPr="00AA0BCA" w:rsidRDefault="00B24B7A" w:rsidP="00B24B7A">
      <w:pPr>
        <w:jc w:val="both"/>
        <w:rPr>
          <w:b/>
        </w:rPr>
      </w:pPr>
    </w:p>
    <w:p w14:paraId="6964E9F3" w14:textId="77777777" w:rsidR="00B24B7A" w:rsidRPr="00AA0BCA" w:rsidRDefault="00B24B7A" w:rsidP="00B24B7A">
      <w:pPr>
        <w:jc w:val="both"/>
        <w:rPr>
          <w:b/>
        </w:rPr>
      </w:pPr>
    </w:p>
    <w:p w14:paraId="5F700F1A" w14:textId="77777777" w:rsidR="00B24B7A" w:rsidRPr="00AA0BCA" w:rsidRDefault="00B24B7A" w:rsidP="00B24B7A">
      <w:pPr>
        <w:jc w:val="both"/>
        <w:rPr>
          <w:b/>
        </w:rPr>
      </w:pPr>
    </w:p>
    <w:p w14:paraId="69005400" w14:textId="77777777" w:rsidR="00B24B7A" w:rsidRPr="00AA0BCA" w:rsidRDefault="00B24B7A" w:rsidP="00B24B7A">
      <w:pPr>
        <w:rPr>
          <w:b/>
          <w:szCs w:val="28"/>
        </w:rPr>
      </w:pPr>
    </w:p>
    <w:p w14:paraId="4CA371FF" w14:textId="77777777" w:rsidR="00B24B7A" w:rsidRPr="00AA0BCA" w:rsidRDefault="00B24B7A" w:rsidP="00B24B7A">
      <w:pPr>
        <w:jc w:val="center"/>
        <w:rPr>
          <w:b/>
          <w:sz w:val="28"/>
          <w:szCs w:val="28"/>
        </w:rPr>
      </w:pPr>
    </w:p>
    <w:p w14:paraId="35590FFD" w14:textId="77777777" w:rsidR="00B24B7A" w:rsidRPr="00AA0BCA" w:rsidRDefault="00B24B7A" w:rsidP="00B24B7A">
      <w:pPr>
        <w:jc w:val="center"/>
        <w:rPr>
          <w:b/>
          <w:sz w:val="28"/>
          <w:szCs w:val="28"/>
        </w:rPr>
      </w:pPr>
    </w:p>
    <w:p w14:paraId="5A134F58" w14:textId="77777777" w:rsidR="00B24B7A" w:rsidRPr="00AA0BCA" w:rsidRDefault="00B24B7A" w:rsidP="00CE7F28">
      <w:pPr>
        <w:rPr>
          <w:b/>
          <w:sz w:val="28"/>
          <w:szCs w:val="28"/>
        </w:rPr>
      </w:pPr>
    </w:p>
    <w:p w14:paraId="31D7BA7C" w14:textId="77777777" w:rsidR="00B24B7A" w:rsidRPr="00AA0BCA" w:rsidRDefault="006F3C54" w:rsidP="00B24B7A">
      <w:pPr>
        <w:jc w:val="center"/>
        <w:rPr>
          <w:b/>
          <w:sz w:val="28"/>
          <w:szCs w:val="28"/>
        </w:rPr>
      </w:pPr>
      <w:r w:rsidRPr="00AA0BCA">
        <w:rPr>
          <w:b/>
          <w:sz w:val="28"/>
          <w:szCs w:val="28"/>
        </w:rPr>
        <w:t>TRÀ VINH, NĂM 2024</w:t>
      </w:r>
      <w:r w:rsidR="00B24B7A" w:rsidRPr="00AA0BCA">
        <w:rPr>
          <w:b/>
          <w:sz w:val="28"/>
          <w:szCs w:val="28"/>
        </w:rPr>
        <w:br w:type="page"/>
      </w:r>
    </w:p>
    <w:p w14:paraId="3C1A06E1" w14:textId="77777777" w:rsidR="00B24B7A" w:rsidRPr="00AA0BCA" w:rsidRDefault="00B24B7A" w:rsidP="00B24B7A">
      <w:pPr>
        <w:jc w:val="center"/>
        <w:rPr>
          <w:szCs w:val="28"/>
        </w:rPr>
      </w:pPr>
      <w:r w:rsidRPr="00AA0BCA">
        <w:rPr>
          <w:b/>
          <w:sz w:val="32"/>
          <w:szCs w:val="32"/>
        </w:rPr>
        <w:lastRenderedPageBreak/>
        <w:t>TRƯỜNG ĐẠI HỌC TRÀ VINH</w:t>
      </w:r>
    </w:p>
    <w:p w14:paraId="4D86CBCA" w14:textId="77777777" w:rsidR="00B24B7A" w:rsidRPr="00AA0BCA" w:rsidRDefault="00B24B7A" w:rsidP="00B24B7A">
      <w:pPr>
        <w:jc w:val="center"/>
        <w:rPr>
          <w:b/>
          <w:sz w:val="32"/>
          <w:szCs w:val="32"/>
        </w:rPr>
      </w:pPr>
      <w:r w:rsidRPr="00AA0BCA">
        <w:rPr>
          <w:b/>
          <w:sz w:val="32"/>
          <w:szCs w:val="32"/>
        </w:rPr>
        <w:t>KHOA KỸ THUẬT VÀ CÔNG NGHỆ</w:t>
      </w:r>
    </w:p>
    <w:p w14:paraId="4744ED5B" w14:textId="77777777" w:rsidR="00B24B7A" w:rsidRPr="00AA0BCA" w:rsidRDefault="00B24B7A" w:rsidP="00B24B7A">
      <w:pPr>
        <w:ind w:firstLine="720"/>
        <w:jc w:val="center"/>
      </w:pPr>
      <w:r w:rsidRPr="00AA0BCA">
        <w:rPr>
          <w:noProof/>
        </w:rPr>
        <mc:AlternateContent>
          <mc:Choice Requires="wps">
            <w:drawing>
              <wp:anchor distT="0" distB="0" distL="114300" distR="114300" simplePos="0" relativeHeight="251709440" behindDoc="0" locked="0" layoutInCell="1" allowOverlap="1" wp14:anchorId="59B145A4" wp14:editId="00C9780D">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56D62"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3A52A841" w14:textId="77777777" w:rsidR="00B24B7A" w:rsidRPr="00AA0BCA" w:rsidRDefault="00B24B7A" w:rsidP="00B24B7A">
      <w:pPr>
        <w:ind w:firstLine="720"/>
        <w:jc w:val="center"/>
      </w:pPr>
    </w:p>
    <w:p w14:paraId="100DAA8C" w14:textId="77777777" w:rsidR="00B24B7A" w:rsidRPr="00AA0BCA" w:rsidRDefault="00B24B7A" w:rsidP="00B24B7A">
      <w:pPr>
        <w:rPr>
          <w:b/>
          <w:szCs w:val="28"/>
        </w:rPr>
      </w:pPr>
    </w:p>
    <w:p w14:paraId="775463AB" w14:textId="77777777" w:rsidR="00B24B7A" w:rsidRPr="00AA0BCA" w:rsidRDefault="00B24B7A" w:rsidP="00B24B7A">
      <w:pPr>
        <w:ind w:firstLine="720"/>
        <w:jc w:val="center"/>
        <w:rPr>
          <w:b/>
          <w:szCs w:val="28"/>
        </w:rPr>
      </w:pPr>
    </w:p>
    <w:p w14:paraId="7B809AC4" w14:textId="77777777" w:rsidR="00B24B7A" w:rsidRPr="00AA0BCA" w:rsidRDefault="00B24B7A" w:rsidP="00B24B7A">
      <w:pPr>
        <w:ind w:firstLine="720"/>
        <w:jc w:val="center"/>
        <w:rPr>
          <w:b/>
          <w:szCs w:val="28"/>
        </w:rPr>
      </w:pPr>
    </w:p>
    <w:p w14:paraId="0FBE56F4" w14:textId="77777777" w:rsidR="00B24B7A" w:rsidRPr="00AA0BCA" w:rsidRDefault="00B24B7A" w:rsidP="00B24B7A">
      <w:pPr>
        <w:ind w:firstLine="720"/>
        <w:jc w:val="center"/>
        <w:rPr>
          <w:b/>
          <w:szCs w:val="28"/>
        </w:rPr>
      </w:pPr>
    </w:p>
    <w:p w14:paraId="141A8AF6" w14:textId="77777777" w:rsidR="00B24B7A" w:rsidRPr="00AA0BCA" w:rsidRDefault="00B24B7A" w:rsidP="00B24B7A">
      <w:pPr>
        <w:ind w:firstLine="720"/>
        <w:jc w:val="center"/>
        <w:rPr>
          <w:b/>
          <w:szCs w:val="28"/>
        </w:rPr>
      </w:pPr>
    </w:p>
    <w:p w14:paraId="5951BB4F" w14:textId="77777777" w:rsidR="00B24B7A" w:rsidRPr="00AA0BCA" w:rsidRDefault="00B24B7A" w:rsidP="00B24B7A">
      <w:pPr>
        <w:ind w:firstLine="720"/>
        <w:jc w:val="center"/>
        <w:rPr>
          <w:b/>
          <w:szCs w:val="28"/>
        </w:rPr>
      </w:pPr>
    </w:p>
    <w:p w14:paraId="2F8BAB87" w14:textId="77777777" w:rsidR="00B24B7A" w:rsidRPr="00AA0BCA" w:rsidRDefault="00B24B7A" w:rsidP="00B24B7A">
      <w:pPr>
        <w:ind w:firstLine="720"/>
        <w:jc w:val="center"/>
        <w:rPr>
          <w:b/>
          <w:szCs w:val="28"/>
        </w:rPr>
      </w:pPr>
    </w:p>
    <w:p w14:paraId="1C402E1D" w14:textId="77777777" w:rsidR="004E3A14" w:rsidRPr="00AA0BCA" w:rsidRDefault="004E3A14" w:rsidP="00B44E6E">
      <w:pPr>
        <w:spacing w:line="360" w:lineRule="auto"/>
        <w:jc w:val="center"/>
        <w:rPr>
          <w:b/>
          <w:bCs/>
          <w:sz w:val="40"/>
          <w:szCs w:val="40"/>
        </w:rPr>
      </w:pPr>
      <w:r w:rsidRPr="00AA0BCA">
        <w:rPr>
          <w:b/>
          <w:bCs/>
          <w:sz w:val="40"/>
          <w:szCs w:val="40"/>
        </w:rPr>
        <w:t>NGHIÊN CỨU TRIỂN KHAI TRƯỜNG HỌC SỐ BẰNG NỀN TẢNG OPENEDX</w:t>
      </w:r>
    </w:p>
    <w:p w14:paraId="6535E0BB" w14:textId="77777777" w:rsidR="00B24B7A" w:rsidRPr="00AA0BCA" w:rsidRDefault="00B24B7A" w:rsidP="00B24B7A">
      <w:pPr>
        <w:ind w:firstLine="720"/>
        <w:jc w:val="center"/>
        <w:rPr>
          <w:b/>
          <w:szCs w:val="28"/>
        </w:rPr>
      </w:pPr>
    </w:p>
    <w:p w14:paraId="6948AF66" w14:textId="77777777" w:rsidR="00B24B7A" w:rsidRPr="00AA0BCA" w:rsidRDefault="00B24B7A" w:rsidP="00B24B7A">
      <w:pPr>
        <w:rPr>
          <w:b/>
          <w:szCs w:val="28"/>
        </w:rPr>
      </w:pPr>
    </w:p>
    <w:p w14:paraId="247DD0CC" w14:textId="77777777" w:rsidR="00B24B7A" w:rsidRPr="00AA0BCA" w:rsidRDefault="00B24B7A" w:rsidP="00B24B7A">
      <w:pPr>
        <w:rPr>
          <w:b/>
          <w:szCs w:val="28"/>
        </w:rPr>
      </w:pPr>
    </w:p>
    <w:p w14:paraId="09BFD570" w14:textId="77777777" w:rsidR="00B24B7A" w:rsidRPr="00AA0BCA" w:rsidRDefault="00B24B7A" w:rsidP="00B24B7A">
      <w:pPr>
        <w:rPr>
          <w:b/>
          <w:szCs w:val="28"/>
        </w:rPr>
      </w:pPr>
    </w:p>
    <w:p w14:paraId="1F6BED6D" w14:textId="77777777" w:rsidR="00B24B7A" w:rsidRPr="00AA0BCA" w:rsidRDefault="00B24B7A" w:rsidP="00B24B7A">
      <w:pPr>
        <w:rPr>
          <w:b/>
          <w:szCs w:val="28"/>
        </w:rPr>
      </w:pPr>
    </w:p>
    <w:p w14:paraId="0A8029DF" w14:textId="77777777" w:rsidR="00B24B7A" w:rsidRPr="00AA0BCA" w:rsidRDefault="00B24B7A" w:rsidP="00B24B7A">
      <w:pPr>
        <w:rPr>
          <w:b/>
          <w:szCs w:val="28"/>
        </w:rPr>
      </w:pPr>
    </w:p>
    <w:p w14:paraId="71D2F71F" w14:textId="77777777" w:rsidR="00B24B7A" w:rsidRPr="00AA0BCA" w:rsidRDefault="00B24B7A" w:rsidP="00CE7F28">
      <w:pPr>
        <w:spacing w:line="360" w:lineRule="auto"/>
        <w:jc w:val="center"/>
        <w:rPr>
          <w:b/>
          <w:sz w:val="32"/>
          <w:szCs w:val="32"/>
        </w:rPr>
      </w:pPr>
      <w:r w:rsidRPr="00AA0BCA">
        <w:rPr>
          <w:b/>
          <w:sz w:val="32"/>
          <w:szCs w:val="32"/>
        </w:rPr>
        <w:t xml:space="preserve">ĐỒ ÁN TỐT NGHIỆP </w:t>
      </w:r>
    </w:p>
    <w:p w14:paraId="455F596C" w14:textId="77777777" w:rsidR="00B24B7A" w:rsidRPr="00AA0BCA" w:rsidRDefault="00B24B7A" w:rsidP="00CE7F28">
      <w:pPr>
        <w:spacing w:line="360" w:lineRule="auto"/>
        <w:jc w:val="center"/>
        <w:rPr>
          <w:b/>
          <w:sz w:val="32"/>
          <w:szCs w:val="32"/>
        </w:rPr>
      </w:pPr>
      <w:r w:rsidRPr="00AA0BCA">
        <w:rPr>
          <w:b/>
          <w:sz w:val="32"/>
          <w:szCs w:val="32"/>
        </w:rPr>
        <w:t>NGÀNH CÔNG NGHỆ THÔNG TIN</w:t>
      </w:r>
    </w:p>
    <w:p w14:paraId="75F65322" w14:textId="77777777" w:rsidR="00B24B7A" w:rsidRPr="00AA0BCA" w:rsidRDefault="00B24B7A" w:rsidP="00B24B7A">
      <w:pPr>
        <w:rPr>
          <w:b/>
          <w:sz w:val="32"/>
          <w:szCs w:val="32"/>
        </w:rPr>
      </w:pPr>
    </w:p>
    <w:p w14:paraId="05E02376" w14:textId="77777777" w:rsidR="00B24B7A" w:rsidRPr="00AA0BCA" w:rsidRDefault="00B24B7A" w:rsidP="00B24B7A">
      <w:pPr>
        <w:jc w:val="center"/>
        <w:rPr>
          <w:b/>
          <w:sz w:val="32"/>
          <w:szCs w:val="32"/>
        </w:rPr>
      </w:pPr>
    </w:p>
    <w:p w14:paraId="02BD0CC2" w14:textId="77777777" w:rsidR="00B24B7A" w:rsidRPr="00AA0BCA" w:rsidRDefault="00B24B7A" w:rsidP="00B24B7A">
      <w:pPr>
        <w:jc w:val="center"/>
        <w:rPr>
          <w:b/>
          <w:sz w:val="32"/>
          <w:szCs w:val="32"/>
        </w:rPr>
      </w:pPr>
    </w:p>
    <w:p w14:paraId="299F2C5E" w14:textId="77777777" w:rsidR="00B24B7A" w:rsidRPr="00AA0BCA" w:rsidRDefault="00B24B7A" w:rsidP="00B24B7A">
      <w:pPr>
        <w:rPr>
          <w:b/>
          <w:sz w:val="40"/>
          <w:szCs w:val="40"/>
        </w:rPr>
      </w:pPr>
    </w:p>
    <w:p w14:paraId="5A75ED56" w14:textId="77777777" w:rsidR="00B24B7A" w:rsidRPr="00AA0BCA" w:rsidRDefault="00B24B7A" w:rsidP="00B24B7A">
      <w:pPr>
        <w:rPr>
          <w:b/>
          <w:sz w:val="40"/>
          <w:szCs w:val="40"/>
        </w:rPr>
      </w:pPr>
    </w:p>
    <w:p w14:paraId="791EEF41" w14:textId="77777777" w:rsidR="00B24B7A" w:rsidRPr="00AA0BCA" w:rsidRDefault="00B24B7A" w:rsidP="00B24B7A">
      <w:pPr>
        <w:spacing w:line="276" w:lineRule="auto"/>
        <w:ind w:left="720"/>
        <w:rPr>
          <w:bCs/>
          <w:sz w:val="32"/>
          <w:szCs w:val="32"/>
        </w:rPr>
      </w:pPr>
      <w:r w:rsidRPr="00AA0BCA">
        <w:rPr>
          <w:b/>
          <w:sz w:val="32"/>
          <w:szCs w:val="32"/>
        </w:rPr>
        <w:t xml:space="preserve">  </w:t>
      </w:r>
      <w:r w:rsidRPr="00AA0BCA">
        <w:rPr>
          <w:bCs/>
          <w:sz w:val="32"/>
          <w:szCs w:val="32"/>
        </w:rPr>
        <w:t xml:space="preserve">Sinh viên: </w:t>
      </w:r>
      <w:r w:rsidR="004E3A14" w:rsidRPr="00AA0BCA">
        <w:rPr>
          <w:b/>
          <w:sz w:val="32"/>
          <w:szCs w:val="32"/>
        </w:rPr>
        <w:t>Phạm Quyển Đình</w:t>
      </w:r>
    </w:p>
    <w:p w14:paraId="32CD89D9" w14:textId="77777777" w:rsidR="00B24B7A" w:rsidRPr="00AA0BCA" w:rsidRDefault="00B24B7A" w:rsidP="00B24B7A">
      <w:pPr>
        <w:spacing w:line="276" w:lineRule="auto"/>
        <w:ind w:left="720"/>
        <w:rPr>
          <w:bCs/>
          <w:sz w:val="32"/>
          <w:szCs w:val="32"/>
        </w:rPr>
      </w:pPr>
      <w:r w:rsidRPr="00AA0BCA">
        <w:rPr>
          <w:bCs/>
          <w:sz w:val="32"/>
          <w:szCs w:val="32"/>
        </w:rPr>
        <w:t xml:space="preserve">  Lớp: </w:t>
      </w:r>
      <w:r w:rsidRPr="00AA0BCA">
        <w:rPr>
          <w:b/>
          <w:sz w:val="32"/>
          <w:szCs w:val="32"/>
        </w:rPr>
        <w:t>DA</w:t>
      </w:r>
      <w:r w:rsidR="006F3C54" w:rsidRPr="00AA0BCA">
        <w:rPr>
          <w:b/>
          <w:sz w:val="32"/>
          <w:szCs w:val="32"/>
        </w:rPr>
        <w:t>20TT</w:t>
      </w:r>
      <w:r w:rsidR="004E3A14" w:rsidRPr="00AA0BCA">
        <w:rPr>
          <w:b/>
          <w:sz w:val="32"/>
          <w:szCs w:val="32"/>
        </w:rPr>
        <w:t>B</w:t>
      </w:r>
    </w:p>
    <w:p w14:paraId="122E1FC7" w14:textId="77777777" w:rsidR="00B24B7A" w:rsidRPr="00AA0BCA" w:rsidRDefault="00B24B7A" w:rsidP="00B24B7A">
      <w:pPr>
        <w:spacing w:line="276" w:lineRule="auto"/>
        <w:ind w:left="720"/>
        <w:rPr>
          <w:bCs/>
          <w:sz w:val="32"/>
          <w:szCs w:val="32"/>
        </w:rPr>
      </w:pPr>
      <w:r w:rsidRPr="00AA0BCA">
        <w:rPr>
          <w:bCs/>
          <w:sz w:val="32"/>
          <w:szCs w:val="32"/>
        </w:rPr>
        <w:t xml:space="preserve">  MSSV: </w:t>
      </w:r>
      <w:r w:rsidRPr="00AA0BCA">
        <w:rPr>
          <w:b/>
          <w:sz w:val="32"/>
          <w:szCs w:val="32"/>
        </w:rPr>
        <w:t>1101</w:t>
      </w:r>
      <w:r w:rsidR="006F3C54" w:rsidRPr="00AA0BCA">
        <w:rPr>
          <w:b/>
          <w:sz w:val="32"/>
          <w:szCs w:val="32"/>
        </w:rPr>
        <w:t>20</w:t>
      </w:r>
      <w:r w:rsidR="004E3A14" w:rsidRPr="00AA0BCA">
        <w:rPr>
          <w:b/>
          <w:sz w:val="32"/>
          <w:szCs w:val="32"/>
        </w:rPr>
        <w:t>019</w:t>
      </w:r>
    </w:p>
    <w:p w14:paraId="0E85D5E2" w14:textId="77777777" w:rsidR="00B24B7A" w:rsidRPr="00AA0BCA" w:rsidRDefault="00B24B7A" w:rsidP="00B24B7A">
      <w:pPr>
        <w:spacing w:line="276" w:lineRule="auto"/>
        <w:ind w:left="720"/>
        <w:rPr>
          <w:bCs/>
          <w:sz w:val="32"/>
          <w:szCs w:val="32"/>
        </w:rPr>
      </w:pPr>
      <w:r w:rsidRPr="00AA0BCA">
        <w:rPr>
          <w:bCs/>
          <w:sz w:val="32"/>
          <w:szCs w:val="32"/>
        </w:rPr>
        <w:t xml:space="preserve">  GVHD: </w:t>
      </w:r>
      <w:r w:rsidRPr="00AA0BCA">
        <w:rPr>
          <w:b/>
          <w:sz w:val="32"/>
          <w:szCs w:val="32"/>
        </w:rPr>
        <w:t>TS</w:t>
      </w:r>
      <w:r w:rsidR="006F3C54" w:rsidRPr="00AA0BCA">
        <w:rPr>
          <w:b/>
          <w:sz w:val="32"/>
          <w:szCs w:val="32"/>
        </w:rPr>
        <w:t xml:space="preserve">. </w:t>
      </w:r>
      <w:r w:rsidR="004E3A14" w:rsidRPr="00AA0BCA">
        <w:rPr>
          <w:b/>
          <w:sz w:val="32"/>
          <w:szCs w:val="32"/>
        </w:rPr>
        <w:t>Nguyễn Bảo Ân</w:t>
      </w:r>
    </w:p>
    <w:p w14:paraId="3F6B089B" w14:textId="77777777" w:rsidR="00B24B7A" w:rsidRPr="00AA0BCA" w:rsidRDefault="00B24B7A" w:rsidP="00B24B7A">
      <w:pPr>
        <w:jc w:val="both"/>
        <w:rPr>
          <w:b/>
        </w:rPr>
      </w:pPr>
    </w:p>
    <w:p w14:paraId="0836036B" w14:textId="77777777" w:rsidR="00B24B7A" w:rsidRPr="00AA0BCA" w:rsidRDefault="00B24B7A" w:rsidP="00B24B7A">
      <w:pPr>
        <w:jc w:val="both"/>
        <w:rPr>
          <w:b/>
        </w:rPr>
      </w:pPr>
    </w:p>
    <w:p w14:paraId="1B2DE2EF" w14:textId="77777777" w:rsidR="00B24B7A" w:rsidRPr="00AA0BCA" w:rsidRDefault="00B24B7A" w:rsidP="00B24B7A">
      <w:pPr>
        <w:jc w:val="both"/>
        <w:rPr>
          <w:b/>
        </w:rPr>
      </w:pPr>
    </w:p>
    <w:p w14:paraId="4A67B41B" w14:textId="77777777" w:rsidR="00B24B7A" w:rsidRPr="00AA0BCA" w:rsidRDefault="00B24B7A" w:rsidP="00B24B7A">
      <w:pPr>
        <w:jc w:val="both"/>
        <w:rPr>
          <w:b/>
        </w:rPr>
      </w:pPr>
    </w:p>
    <w:p w14:paraId="07753C04" w14:textId="77777777" w:rsidR="00B24B7A" w:rsidRPr="00AA0BCA" w:rsidRDefault="00B24B7A" w:rsidP="00B24B7A">
      <w:pPr>
        <w:jc w:val="both"/>
        <w:rPr>
          <w:b/>
        </w:rPr>
      </w:pPr>
    </w:p>
    <w:p w14:paraId="378C0E84" w14:textId="77777777" w:rsidR="00B24B7A" w:rsidRPr="00AA0BCA" w:rsidRDefault="00B24B7A" w:rsidP="00B24B7A">
      <w:pPr>
        <w:rPr>
          <w:b/>
          <w:szCs w:val="28"/>
        </w:rPr>
      </w:pPr>
    </w:p>
    <w:p w14:paraId="1315A61D" w14:textId="77777777" w:rsidR="00B24B7A" w:rsidRPr="00AA0BCA" w:rsidRDefault="00B24B7A" w:rsidP="00B24B7A">
      <w:pPr>
        <w:rPr>
          <w:b/>
          <w:sz w:val="28"/>
          <w:szCs w:val="28"/>
        </w:rPr>
      </w:pPr>
    </w:p>
    <w:p w14:paraId="491E1C10" w14:textId="77777777" w:rsidR="00B24B7A" w:rsidRPr="00AA0BCA" w:rsidRDefault="00B24B7A" w:rsidP="00B24B7A">
      <w:pPr>
        <w:rPr>
          <w:b/>
          <w:sz w:val="28"/>
          <w:szCs w:val="28"/>
        </w:rPr>
      </w:pPr>
    </w:p>
    <w:p w14:paraId="23277AB7" w14:textId="77777777" w:rsidR="00B24B7A" w:rsidRPr="00AA0BCA" w:rsidRDefault="006F3C54" w:rsidP="00B24B7A">
      <w:pPr>
        <w:jc w:val="center"/>
        <w:rPr>
          <w:b/>
          <w:sz w:val="28"/>
          <w:szCs w:val="28"/>
        </w:rPr>
        <w:sectPr w:rsidR="00B24B7A" w:rsidRPr="00AA0BC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AA0BCA">
        <w:rPr>
          <w:b/>
          <w:sz w:val="28"/>
          <w:szCs w:val="28"/>
        </w:rPr>
        <w:t>TRÀ VINH, NĂM 2024</w:t>
      </w:r>
    </w:p>
    <w:p w14:paraId="3C9B7D59" w14:textId="77777777" w:rsidR="00AF4014" w:rsidRPr="00AA0BCA" w:rsidRDefault="00AF4014" w:rsidP="00B24B7A">
      <w:pPr>
        <w:spacing w:before="120" w:after="120" w:line="360" w:lineRule="auto"/>
        <w:jc w:val="center"/>
        <w:rPr>
          <w:b/>
          <w:sz w:val="28"/>
          <w:szCs w:val="28"/>
        </w:rPr>
      </w:pPr>
      <w:r w:rsidRPr="00AA0BCA">
        <w:rPr>
          <w:b/>
          <w:sz w:val="28"/>
          <w:szCs w:val="28"/>
        </w:rPr>
        <w:lastRenderedPageBreak/>
        <w:t>LỜI MỞ ĐẦU</w:t>
      </w:r>
    </w:p>
    <w:p w14:paraId="0CB265AC" w14:textId="3040AE8C" w:rsidR="00FA2739" w:rsidRPr="00FA2739" w:rsidRDefault="00FA2739" w:rsidP="00FA2739">
      <w:pPr>
        <w:pStyle w:val="BodyText"/>
        <w:rPr>
          <w:lang w:val="en-US"/>
        </w:rPr>
      </w:pPr>
      <w:r>
        <w:t>Trong thời đại công nghệ số phát triển mạnh mẽ, giáo dục trực tuyến đã trở thành một xu hướng tất yếu, mở ra nhiều cơ hội học tập không giới hạn về thời gian và không gian. Nhu cầu tiếp cận tri thức ngày càng gia tăng, đòi hỏi các tổ chức giáo dục và doanh nghiệp phải không ngừng đổi mới và áp dụng những công nghệ tiên tiến để nâng cao chất lượng giảng dạy. Nền tảng học tập trực tuyến không chỉ là một công cụ hỗ trợ học tập, mà còn là một phương tiện giúp phổ cập kiến thức đến mọi tầng lớp xã hội.</w:t>
      </w:r>
    </w:p>
    <w:p w14:paraId="38E5ECF5" w14:textId="7868DE14" w:rsidR="00FA2739" w:rsidRPr="00FA2739" w:rsidRDefault="00FA2739" w:rsidP="00FA2739">
      <w:pPr>
        <w:pStyle w:val="BodyText"/>
        <w:rPr>
          <w:lang w:val="en-US"/>
        </w:rPr>
      </w:pPr>
      <w:r>
        <w:t xml:space="preserve">Trong bối cảnh đó, </w:t>
      </w:r>
      <w:r w:rsidR="00F05C3B">
        <w:t>OpenedX</w:t>
      </w:r>
      <w:r>
        <w:t xml:space="preserve"> nổi lên như một nền tảng mã nguồn mở mạnh mẽ, được phát triển bởi các trường đại học và tổ chức giáo dục hàng đầu thế giới. Với khả năng tùy biến cao và tính linh hoạt trong triển khai, </w:t>
      </w:r>
      <w:r w:rsidR="00F05C3B">
        <w:t>OpenedX</w:t>
      </w:r>
      <w:r>
        <w:t xml:space="preserve"> đã trở thành một trong những lựa chọn hàng đầu cho việc xây dựng hệ thống học tập trực tuyến. Việc sử dụng </w:t>
      </w:r>
      <w:r w:rsidR="00F05C3B">
        <w:t>OpenedX</w:t>
      </w:r>
      <w:r>
        <w:t xml:space="preserve"> để tạo ra một nền tảng học tập không chỉ tiết kiệm chi phí mà còn giúp đảm bảo tính bền vững và mở rộng trong tương lai.</w:t>
      </w:r>
    </w:p>
    <w:p w14:paraId="576AAAFA" w14:textId="1557B450" w:rsidR="00FA2739" w:rsidRPr="00FA2739" w:rsidRDefault="00FA2739" w:rsidP="00FA2739">
      <w:pPr>
        <w:pStyle w:val="BodyText"/>
        <w:rPr>
          <w:lang w:val="en-US"/>
        </w:rPr>
      </w:pPr>
      <w:r>
        <w:t>Đề tài "</w:t>
      </w:r>
      <w:r w:rsidR="004A612F" w:rsidRPr="004A612F">
        <w:rPr>
          <w:lang w:val="en-US"/>
        </w:rPr>
        <w:t>Nghiên cứu triển khai trường học số bằng nền tảng OpenedX</w:t>
      </w:r>
      <w:r>
        <w:t xml:space="preserve">" được thực hiện với mục tiêu ứng dụng công nghệ hiện đại vào giáo dục, tạo ra một môi trường học tập số toàn diện, hỗ trợ việc giảng dạy và học tập cho cả </w:t>
      </w:r>
      <w:r w:rsidR="00DE2286">
        <w:rPr>
          <w:lang w:val="en-US"/>
        </w:rPr>
        <w:t>người quản lý khóa học</w:t>
      </w:r>
      <w:r>
        <w:t xml:space="preserve"> lẫn </w:t>
      </w:r>
      <w:r w:rsidR="004635F3">
        <w:rPr>
          <w:lang w:val="en-US"/>
        </w:rPr>
        <w:t>n</w:t>
      </w:r>
      <w:r w:rsidR="007D7EDE">
        <w:t>gười học</w:t>
      </w:r>
      <w:r>
        <w:t>. Nền tảng này sẽ giúp nâng cao chất lượng giáo dục, đáp ứng nhu cầu học tập ngày càng cao, đồng thời tạo cơ hội phát triển kỹ năng cho mọi người.</w:t>
      </w:r>
    </w:p>
    <w:p w14:paraId="34248205" w14:textId="322E137C" w:rsidR="00AF4014" w:rsidRDefault="00FA2739" w:rsidP="00FA2739">
      <w:pPr>
        <w:pStyle w:val="BodyText"/>
        <w:rPr>
          <w:lang w:val="en-US"/>
        </w:rPr>
      </w:pPr>
      <w:r>
        <w:t>Với tinh thần đó, nghiên cứu này không chỉ mang tính ứng dụng thực tiễn mà còn hướng tới việc góp phần thúc đẩy quá trình chuyển đổi số trong giáo dục, giúp nâng cao hiệu quả và tiếp cận tri thức cho cộng đồng.</w:t>
      </w:r>
    </w:p>
    <w:p w14:paraId="413A1322" w14:textId="77777777" w:rsidR="00FA2739" w:rsidRDefault="00FA2739" w:rsidP="00FA2739">
      <w:pPr>
        <w:pStyle w:val="BodyText"/>
        <w:rPr>
          <w:lang w:val="en-US"/>
        </w:rPr>
      </w:pPr>
    </w:p>
    <w:p w14:paraId="5BFA376E" w14:textId="77777777" w:rsidR="00FA2739" w:rsidRDefault="00FA2739" w:rsidP="00FA2739">
      <w:pPr>
        <w:pStyle w:val="BodyText"/>
        <w:rPr>
          <w:lang w:val="en-US"/>
        </w:rPr>
      </w:pPr>
    </w:p>
    <w:p w14:paraId="4EA92A4B" w14:textId="77777777" w:rsidR="00FA2739" w:rsidRDefault="00FA2739" w:rsidP="00FA2739">
      <w:pPr>
        <w:pStyle w:val="BodyText"/>
        <w:rPr>
          <w:lang w:val="en-US"/>
        </w:rPr>
      </w:pPr>
    </w:p>
    <w:p w14:paraId="0472E2A2" w14:textId="77777777" w:rsidR="00FA2739" w:rsidRDefault="00FA2739" w:rsidP="00FA2739">
      <w:pPr>
        <w:pStyle w:val="BodyText"/>
        <w:rPr>
          <w:lang w:val="en-US"/>
        </w:rPr>
      </w:pPr>
    </w:p>
    <w:p w14:paraId="7D2BB0DE" w14:textId="77777777" w:rsidR="00FF291A" w:rsidRDefault="00FF291A" w:rsidP="00FA2739">
      <w:pPr>
        <w:pStyle w:val="BodyText"/>
        <w:rPr>
          <w:lang w:val="en-US"/>
        </w:rPr>
      </w:pPr>
    </w:p>
    <w:p w14:paraId="19CCAAC0" w14:textId="77777777" w:rsidR="00FF291A" w:rsidRDefault="00FF291A" w:rsidP="00FA2739">
      <w:pPr>
        <w:pStyle w:val="BodyText"/>
        <w:rPr>
          <w:lang w:val="en-US"/>
        </w:rPr>
      </w:pPr>
    </w:p>
    <w:p w14:paraId="525B7139" w14:textId="77777777" w:rsidR="00FF291A" w:rsidRDefault="00FF291A" w:rsidP="00FA2739">
      <w:pPr>
        <w:pStyle w:val="BodyText"/>
        <w:rPr>
          <w:lang w:val="en-US"/>
        </w:rPr>
      </w:pPr>
    </w:p>
    <w:p w14:paraId="5FC9022C" w14:textId="77777777" w:rsidR="00FA2739" w:rsidRPr="00FA2739" w:rsidRDefault="00FA2739" w:rsidP="00FA2739">
      <w:pPr>
        <w:pStyle w:val="BodyText"/>
        <w:rPr>
          <w:lang w:val="en-US"/>
        </w:rPr>
      </w:pPr>
    </w:p>
    <w:p w14:paraId="779CC69D" w14:textId="77777777" w:rsidR="00AF4014" w:rsidRPr="00AA0BCA" w:rsidRDefault="00AF4014" w:rsidP="00AF53B7">
      <w:pPr>
        <w:spacing w:line="360" w:lineRule="auto"/>
        <w:jc w:val="center"/>
        <w:rPr>
          <w:b/>
          <w:sz w:val="28"/>
          <w:szCs w:val="28"/>
        </w:rPr>
      </w:pPr>
      <w:r w:rsidRPr="00AA0BCA">
        <w:rPr>
          <w:b/>
          <w:sz w:val="28"/>
          <w:szCs w:val="28"/>
        </w:rPr>
        <w:lastRenderedPageBreak/>
        <w:t>LỜI CẢM ƠN</w:t>
      </w:r>
    </w:p>
    <w:p w14:paraId="4259F021" w14:textId="7820EBF5" w:rsidR="00AF53B7" w:rsidRPr="00AF53B7" w:rsidRDefault="00AF53B7" w:rsidP="00AF53B7">
      <w:pPr>
        <w:pStyle w:val="NoSpacing"/>
      </w:pPr>
      <w:r w:rsidRPr="00AF53B7">
        <w:t> </w:t>
      </w:r>
      <w:r>
        <w:tab/>
      </w:r>
      <w:r w:rsidRPr="00AF53B7">
        <w:t>Trước hết</w:t>
      </w:r>
      <w:r>
        <w:t xml:space="preserve"> tôi</w:t>
      </w:r>
      <w:r w:rsidRPr="00AF53B7">
        <w:t xml:space="preserve"> xin bày tỏ lòng biết ơn đối với T</w:t>
      </w:r>
      <w:r>
        <w:t>S. Nguyễn Bảo Ân thầy</w:t>
      </w:r>
      <w:r w:rsidRPr="00AF53B7">
        <w:t xml:space="preserve"> đã tận tình chỉ bảo giúp đỡ</w:t>
      </w:r>
      <w:r>
        <w:t xml:space="preserve"> tôi</w:t>
      </w:r>
      <w:r w:rsidRPr="00AF53B7">
        <w:t xml:space="preserve"> trong</w:t>
      </w:r>
      <w:r>
        <w:t xml:space="preserve"> quá trình</w:t>
      </w:r>
      <w:r w:rsidRPr="00AF53B7">
        <w:t xml:space="preserve"> học tập, nghiên cứu và </w:t>
      </w:r>
      <w:r>
        <w:t xml:space="preserve">trong suốt quá trình tôi </w:t>
      </w:r>
      <w:r w:rsidRPr="00AF53B7">
        <w:t xml:space="preserve">hoàn thành </w:t>
      </w:r>
      <w:r w:rsidR="002D4CBC">
        <w:t>đồ án tốt nghiệp</w:t>
      </w:r>
      <w:r w:rsidRPr="00AF53B7">
        <w:t xml:space="preserve"> này.</w:t>
      </w:r>
    </w:p>
    <w:p w14:paraId="0F5E002D" w14:textId="02C7CA40" w:rsidR="00AF53B7" w:rsidRPr="00AF53B7" w:rsidRDefault="00AF53B7" w:rsidP="00AF53B7">
      <w:pPr>
        <w:pStyle w:val="NoSpacing"/>
        <w:ind w:firstLine="720"/>
      </w:pPr>
      <w:r>
        <w:t>Tôi</w:t>
      </w:r>
      <w:r w:rsidRPr="00AF53B7">
        <w:t xml:space="preserve"> xin chân thành cảm ơn các thầy cô</w:t>
      </w:r>
      <w:r>
        <w:t xml:space="preserve"> Bộ môn Công nghệ thông tin</w:t>
      </w:r>
      <w:r w:rsidRPr="00AF53B7">
        <w:t xml:space="preserve">, khoa </w:t>
      </w:r>
      <w:r>
        <w:t xml:space="preserve">Kỹ thuật và Công nghệ trường Đại học Trà Vinh </w:t>
      </w:r>
      <w:r w:rsidRPr="00AF53B7">
        <w:t>đã tạo điều kiệ</w:t>
      </w:r>
      <w:r>
        <w:t>n và dạy dỗ</w:t>
      </w:r>
      <w:r w:rsidRPr="00AF53B7">
        <w:t xml:space="preserve"> cho </w:t>
      </w:r>
      <w:r>
        <w:t>tôi</w:t>
      </w:r>
      <w:r w:rsidRPr="00AF53B7">
        <w:t xml:space="preserve"> trong thời gian học tập tại trường.</w:t>
      </w:r>
    </w:p>
    <w:p w14:paraId="24397E30" w14:textId="53520DA8" w:rsidR="00AF53B7" w:rsidRPr="00AF53B7" w:rsidRDefault="00AF53B7" w:rsidP="00AF53B7">
      <w:pPr>
        <w:pStyle w:val="NoSpacing"/>
        <w:ind w:firstLine="720"/>
      </w:pPr>
      <w:r w:rsidRPr="00AF53B7">
        <w:t xml:space="preserve">Để hoàn thành </w:t>
      </w:r>
      <w:r w:rsidR="001A0CBA">
        <w:t>đề tài</w:t>
      </w:r>
      <w:r w:rsidRPr="00AF53B7">
        <w:t>: “</w:t>
      </w:r>
      <w:r w:rsidR="004A612F" w:rsidRPr="004A612F">
        <w:rPr>
          <w:color w:val="000000"/>
          <w:szCs w:val="26"/>
          <w:shd w:val="clear" w:color="auto" w:fill="FFFFFF"/>
        </w:rPr>
        <w:t>Nghiên cứu triển khai trường học số bằng nền tảng OpenedX</w:t>
      </w:r>
      <w:r w:rsidRPr="00AF53B7">
        <w:t xml:space="preserve">” </w:t>
      </w:r>
      <w:r>
        <w:t xml:space="preserve">tôi </w:t>
      </w:r>
      <w:r w:rsidRPr="00AF53B7">
        <w:t xml:space="preserve">đã </w:t>
      </w:r>
      <w:r>
        <w:t>học hỏi</w:t>
      </w:r>
      <w:r w:rsidRPr="00AF53B7">
        <w:t xml:space="preserve">, </w:t>
      </w:r>
      <w:r>
        <w:t>dựa trên</w:t>
      </w:r>
      <w:r w:rsidRPr="00AF53B7">
        <w:t xml:space="preserve"> các nghiên cứu</w:t>
      </w:r>
      <w:r>
        <w:t>, triển khai</w:t>
      </w:r>
      <w:r w:rsidRPr="00AF53B7">
        <w:t xml:space="preserve"> của các </w:t>
      </w:r>
      <w:r>
        <w:t>nhà phát triển</w:t>
      </w:r>
      <w:r w:rsidRPr="00AF53B7">
        <w:t xml:space="preserve"> đi trước, đồng thời nhận được rất nhiều sự quan tâm, chỉ bảo của các thầy, cô giáo; sự giúp đỡ của bạn bè, người thân đã động viên</w:t>
      </w:r>
      <w:r>
        <w:t xml:space="preserve"> tôi</w:t>
      </w:r>
      <w:r w:rsidRPr="00AF53B7">
        <w:t xml:space="preserve"> trong </w:t>
      </w:r>
      <w:r>
        <w:t xml:space="preserve">suốt </w:t>
      </w:r>
      <w:r w:rsidRPr="00AF53B7">
        <w:t xml:space="preserve">quá trình hoàn thành </w:t>
      </w:r>
      <w:r w:rsidR="002D4CBC">
        <w:t>đồ án tốt nghiệp</w:t>
      </w:r>
      <w:r w:rsidRPr="00AF53B7">
        <w:t>.</w:t>
      </w:r>
    </w:p>
    <w:p w14:paraId="4CAAC7FC" w14:textId="4ECDC0D9" w:rsidR="00AF53B7" w:rsidRPr="00AF53B7" w:rsidRDefault="00AF53B7" w:rsidP="00AF53B7">
      <w:pPr>
        <w:pStyle w:val="NoSpacing"/>
        <w:ind w:firstLine="720"/>
      </w:pPr>
      <w:r w:rsidRPr="00AF53B7">
        <w:t xml:space="preserve">Mặc dù </w:t>
      </w:r>
      <w:r>
        <w:t xml:space="preserve">tôi </w:t>
      </w:r>
      <w:r w:rsidRPr="00AF53B7">
        <w:t xml:space="preserve">đã có nhiều cố gắng và nỗ lực để hoàn thành tốt </w:t>
      </w:r>
      <w:r w:rsidR="002D4CBC">
        <w:t>đồ án tốt nghiệp</w:t>
      </w:r>
      <w:r w:rsidRPr="00AF53B7">
        <w:t xml:space="preserve"> nhưng</w:t>
      </w:r>
      <w:r>
        <w:t xml:space="preserve"> do kiến thức và kinh nghiệm còn non trẻ nên</w:t>
      </w:r>
      <w:r w:rsidRPr="00AF53B7">
        <w:t xml:space="preserve"> chắc chắn sẽ không tránh khỏi những thiếu sót. Kính mong nhận được sự chỉ bảo, đóng góp của các thầy, cô giáo và các bạn.</w:t>
      </w:r>
    </w:p>
    <w:p w14:paraId="13A9CDD1" w14:textId="22D7667B" w:rsidR="00D525A0" w:rsidRDefault="00AF53B7" w:rsidP="00AF53B7">
      <w:pPr>
        <w:pStyle w:val="NoSpacing"/>
        <w:jc w:val="left"/>
      </w:pPr>
      <w:r>
        <w:t>Tôi</w:t>
      </w:r>
      <w:r w:rsidRPr="00AF53B7">
        <w:t xml:space="preserve"> xin chân thành cảm ơn!</w:t>
      </w:r>
    </w:p>
    <w:p w14:paraId="12D5244C" w14:textId="77777777" w:rsidR="00AF53B7" w:rsidRDefault="00AF53B7" w:rsidP="00AF53B7">
      <w:pPr>
        <w:pStyle w:val="NoSpacing"/>
        <w:jc w:val="right"/>
      </w:pPr>
    </w:p>
    <w:p w14:paraId="0A273A23" w14:textId="77777777" w:rsidR="00AF53B7" w:rsidRPr="00AA0BCA" w:rsidRDefault="00AF53B7" w:rsidP="00AF53B7">
      <w:pPr>
        <w:pStyle w:val="NoSpacing"/>
        <w:jc w:val="right"/>
      </w:pPr>
    </w:p>
    <w:p w14:paraId="744998C6" w14:textId="64BC1DAB" w:rsidR="00980A7D" w:rsidRPr="00AA0BCA" w:rsidRDefault="00980A7D" w:rsidP="00980A7D">
      <w:pPr>
        <w:spacing w:before="120" w:after="120" w:line="360" w:lineRule="auto"/>
        <w:ind w:right="394"/>
        <w:jc w:val="right"/>
        <w:rPr>
          <w:i/>
          <w:szCs w:val="22"/>
        </w:rPr>
      </w:pPr>
      <w:r w:rsidRPr="00AA0BCA">
        <w:rPr>
          <w:i/>
        </w:rPr>
        <w:t>Trà Vinh</w:t>
      </w:r>
      <w:r w:rsidRPr="00AA0BCA">
        <w:rPr>
          <w:i/>
          <w:lang w:val="vi-VN"/>
        </w:rPr>
        <w:t>, ngày</w:t>
      </w:r>
      <w:r w:rsidR="00CE7F28">
        <w:rPr>
          <w:i/>
        </w:rPr>
        <w:t xml:space="preserve">    </w:t>
      </w:r>
      <w:r w:rsidRPr="00AA0BCA">
        <w:rPr>
          <w:i/>
          <w:lang w:val="vi-VN"/>
        </w:rPr>
        <w:t xml:space="preserve"> tháng</w:t>
      </w:r>
      <w:r w:rsidRPr="00AA0BCA">
        <w:rPr>
          <w:i/>
        </w:rPr>
        <w:t xml:space="preserve"> </w:t>
      </w:r>
      <w:r w:rsidR="00CE7F28">
        <w:rPr>
          <w:i/>
        </w:rPr>
        <w:t xml:space="preserve">  </w:t>
      </w:r>
      <w:r w:rsidRPr="00AA0BCA">
        <w:rPr>
          <w:i/>
          <w:lang w:val="vi-VN"/>
        </w:rPr>
        <w:t xml:space="preserve"> năm 202</w:t>
      </w:r>
      <w:r w:rsidR="00D525A0" w:rsidRPr="00AA0BCA">
        <w:rPr>
          <w:i/>
        </w:rPr>
        <w:t>4</w:t>
      </w:r>
    </w:p>
    <w:p w14:paraId="4676D991" w14:textId="77777777" w:rsidR="00980A7D" w:rsidRPr="00AA0BCA" w:rsidRDefault="00980A7D" w:rsidP="00980A7D">
      <w:pPr>
        <w:pStyle w:val="BodyText"/>
        <w:ind w:left="4860" w:right="394"/>
        <w:jc w:val="center"/>
        <w:rPr>
          <w:lang w:val="vi-VN"/>
        </w:rPr>
      </w:pPr>
      <w:r w:rsidRPr="00AA0BCA">
        <w:t>Sinh viên</w:t>
      </w:r>
      <w:r w:rsidRPr="00AA0BCA">
        <w:rPr>
          <w:lang w:val="vi-VN"/>
        </w:rPr>
        <w:t xml:space="preserve"> thực hiện</w:t>
      </w:r>
    </w:p>
    <w:p w14:paraId="58857068" w14:textId="77777777" w:rsidR="00980A7D" w:rsidRPr="00AA0BCA" w:rsidRDefault="00980A7D" w:rsidP="00980A7D">
      <w:pPr>
        <w:pStyle w:val="BodyText"/>
        <w:rPr>
          <w:sz w:val="28"/>
          <w:lang w:val="vi-VN"/>
        </w:rPr>
      </w:pPr>
    </w:p>
    <w:p w14:paraId="123632BB" w14:textId="77777777" w:rsidR="00980A7D" w:rsidRPr="00AA0BCA" w:rsidRDefault="00980A7D" w:rsidP="00980A7D">
      <w:pPr>
        <w:pStyle w:val="BodyText"/>
        <w:rPr>
          <w:sz w:val="31"/>
          <w:lang w:val="vi-VN"/>
        </w:rPr>
      </w:pPr>
    </w:p>
    <w:p w14:paraId="4444E775" w14:textId="77777777" w:rsidR="00980A7D" w:rsidRPr="00AA0BCA" w:rsidRDefault="004E3A14" w:rsidP="00980A7D">
      <w:pPr>
        <w:pStyle w:val="BodyText"/>
        <w:ind w:left="4860" w:right="394"/>
        <w:jc w:val="center"/>
        <w:rPr>
          <w:b/>
          <w:lang w:val="en-US"/>
        </w:rPr>
      </w:pPr>
      <w:r w:rsidRPr="00AA0BCA">
        <w:rPr>
          <w:b/>
          <w:lang w:val="en-US"/>
        </w:rPr>
        <w:t>Phạm Quyển Đình</w:t>
      </w:r>
    </w:p>
    <w:p w14:paraId="22703DD6" w14:textId="77777777" w:rsidR="00AF4014" w:rsidRPr="00AA0BCA" w:rsidRDefault="00AF4014" w:rsidP="00980A7D">
      <w:pPr>
        <w:spacing w:before="120" w:after="120" w:line="360" w:lineRule="auto"/>
        <w:rPr>
          <w:b/>
          <w:sz w:val="32"/>
          <w:szCs w:val="32"/>
        </w:rPr>
      </w:pPr>
    </w:p>
    <w:p w14:paraId="4700F569" w14:textId="77777777" w:rsidR="00AF4014" w:rsidRPr="00AA0BCA" w:rsidRDefault="00AF4014" w:rsidP="00AF4014">
      <w:pPr>
        <w:rPr>
          <w:b/>
          <w:sz w:val="32"/>
          <w:szCs w:val="32"/>
        </w:rPr>
      </w:pPr>
    </w:p>
    <w:p w14:paraId="0AD39F9B" w14:textId="77777777" w:rsidR="00AF4014" w:rsidRPr="00AA0BCA" w:rsidRDefault="00AF4014" w:rsidP="00AF4014">
      <w:pPr>
        <w:rPr>
          <w:b/>
          <w:sz w:val="32"/>
          <w:szCs w:val="32"/>
        </w:rPr>
      </w:pPr>
    </w:p>
    <w:p w14:paraId="739EA458" w14:textId="77777777" w:rsidR="00AF4014" w:rsidRPr="00AA0BCA" w:rsidRDefault="00AF4014" w:rsidP="00AF4014">
      <w:pPr>
        <w:spacing w:after="160" w:line="259" w:lineRule="auto"/>
        <w:rPr>
          <w:b/>
          <w:sz w:val="28"/>
          <w:szCs w:val="28"/>
        </w:rPr>
      </w:pPr>
      <w:r w:rsidRPr="00AA0BCA">
        <w:br w:type="page"/>
      </w:r>
    </w:p>
    <w:p w14:paraId="2813B629" w14:textId="77777777" w:rsidR="00AF4014" w:rsidRPr="00AA0BCA" w:rsidRDefault="00AF4014" w:rsidP="00AF4014">
      <w:pPr>
        <w:jc w:val="center"/>
        <w:rPr>
          <w:b/>
          <w:sz w:val="28"/>
          <w:szCs w:val="28"/>
        </w:rPr>
      </w:pPr>
      <w:r w:rsidRPr="00AA0BCA">
        <w:rPr>
          <w:b/>
          <w:sz w:val="28"/>
          <w:szCs w:val="28"/>
        </w:rPr>
        <w:lastRenderedPageBreak/>
        <w:t xml:space="preserve">NHẬN XÉT </w:t>
      </w:r>
    </w:p>
    <w:p w14:paraId="1092B5DF" w14:textId="673E5EFB" w:rsidR="00AF4014" w:rsidRPr="00B44E6E" w:rsidRDefault="00AF4014" w:rsidP="00B44E6E">
      <w:pPr>
        <w:jc w:val="center"/>
        <w:rPr>
          <w:b/>
          <w:sz w:val="28"/>
          <w:szCs w:val="28"/>
        </w:rPr>
      </w:pPr>
      <w:r w:rsidRPr="00AA0BCA">
        <w:rPr>
          <w:b/>
          <w:sz w:val="28"/>
          <w:szCs w:val="28"/>
        </w:rPr>
        <w:t xml:space="preserve">(Của </w:t>
      </w:r>
      <w:r w:rsidR="006B7CFB" w:rsidRPr="006B7CFB">
        <w:rPr>
          <w:b/>
          <w:sz w:val="28"/>
          <w:szCs w:val="28"/>
        </w:rPr>
        <w:t xml:space="preserve">giảng viên hướng dẫn </w:t>
      </w:r>
      <w:r w:rsidRPr="00AA0BCA">
        <w:rPr>
          <w:b/>
          <w:sz w:val="28"/>
          <w:szCs w:val="28"/>
        </w:rPr>
        <w:t>trong đồ án, khoá luận của sinh viên)</w:t>
      </w:r>
    </w:p>
    <w:p w14:paraId="6757DA8A" w14:textId="77777777" w:rsidR="00AF4014" w:rsidRPr="00AA0BCA" w:rsidRDefault="00AF4014" w:rsidP="00AF4014">
      <w:pPr>
        <w:spacing w:line="300" w:lineRule="auto"/>
        <w:jc w:val="both"/>
        <w:rPr>
          <w:bCs/>
        </w:rPr>
      </w:pPr>
      <w:r w:rsidRPr="00AA0BCA">
        <w:rPr>
          <w:bCs/>
        </w:rPr>
        <w:t>………………………………………………………………………………………………………………………………………………………………………………………………………………………………………………………………………………………………………………………………………………………………………………………………………………………………………………………………………………………………………………………………………………………………………………………………………………………………………………………………………………………………………………………………………………………………………………………………………………………………………………………………………………………………………………………………………………………………………………………………………………………………………………………………………………………………………………………………………………………………………………………………………………………………………………………………………………………………………………………………………………………………………………………………………………………………………………………………………………………………………………………………………………………………………………………………………………………………………………………………………………………………………………………………………………………………………………………………………………………………………………………………………………………………………………………………………………………………………………………………………………………………………………………………………………………………………………………………………………………………………………………………………………………………………………………………………………………………………………………………………………………………………………………………………………………………………………………………………………………………………………………………………………</w:t>
      </w:r>
    </w:p>
    <w:p w14:paraId="3067D89E" w14:textId="77777777" w:rsidR="00AF4014" w:rsidRPr="00AA0BCA" w:rsidRDefault="00AF4014" w:rsidP="00AF4014">
      <w:pPr>
        <w:spacing w:line="300" w:lineRule="auto"/>
        <w:jc w:val="center"/>
        <w:rPr>
          <w:b/>
        </w:rPr>
      </w:pPr>
    </w:p>
    <w:p w14:paraId="1AEE023D" w14:textId="33286DC5" w:rsidR="00AF4014" w:rsidRPr="00AA0BCA" w:rsidRDefault="006B7CFB" w:rsidP="00B44E6E">
      <w:pPr>
        <w:jc w:val="right"/>
        <w:rPr>
          <w:b/>
        </w:rPr>
      </w:pPr>
      <w:r>
        <w:rPr>
          <w:b/>
        </w:rPr>
        <w:t>G</w:t>
      </w:r>
      <w:r w:rsidRPr="006B7CFB">
        <w:rPr>
          <w:b/>
        </w:rPr>
        <w:t xml:space="preserve">iảng viên </w:t>
      </w:r>
      <w:r w:rsidR="00AF4014" w:rsidRPr="00AA0BCA">
        <w:rPr>
          <w:b/>
        </w:rPr>
        <w:t>hướng dẫn</w:t>
      </w:r>
    </w:p>
    <w:p w14:paraId="37D893A9" w14:textId="77777777" w:rsidR="00AF4014" w:rsidRPr="00AA0BCA" w:rsidRDefault="00AF4014" w:rsidP="00B44E6E">
      <w:pPr>
        <w:ind w:left="5760" w:firstLine="720"/>
        <w:jc w:val="right"/>
      </w:pPr>
      <w:r w:rsidRPr="00AA0BCA">
        <w:t>(ký và ghi rõ họ tên)</w:t>
      </w:r>
    </w:p>
    <w:p w14:paraId="0AA58866" w14:textId="77777777" w:rsidR="00AF4014" w:rsidRPr="00AA0BCA" w:rsidRDefault="00AF4014" w:rsidP="00AF4014">
      <w:pPr>
        <w:jc w:val="right"/>
      </w:pPr>
    </w:p>
    <w:p w14:paraId="0B6E67E8" w14:textId="77777777" w:rsidR="00AF4014" w:rsidRPr="00AA0BCA" w:rsidRDefault="00AF4014" w:rsidP="00AF4014">
      <w:pPr>
        <w:spacing w:after="160" w:line="259" w:lineRule="auto"/>
        <w:rPr>
          <w:b/>
          <w:sz w:val="28"/>
          <w:szCs w:val="28"/>
        </w:rPr>
      </w:pPr>
    </w:p>
    <w:p w14:paraId="2594E143" w14:textId="77777777" w:rsidR="00AF4014" w:rsidRPr="00AA0BCA" w:rsidRDefault="00AF4014" w:rsidP="00AF4014">
      <w:pPr>
        <w:spacing w:after="160" w:line="259" w:lineRule="auto"/>
        <w:rPr>
          <w:b/>
          <w:sz w:val="28"/>
          <w:szCs w:val="28"/>
        </w:rPr>
      </w:pPr>
    </w:p>
    <w:p w14:paraId="5B9280BC" w14:textId="77777777" w:rsidR="00AF4014" w:rsidRPr="00AA0BCA" w:rsidRDefault="00AF4014" w:rsidP="00AF4014">
      <w:pPr>
        <w:jc w:val="center"/>
        <w:rPr>
          <w:b/>
          <w:sz w:val="28"/>
          <w:szCs w:val="28"/>
        </w:rPr>
      </w:pPr>
    </w:p>
    <w:p w14:paraId="1E618B62" w14:textId="77777777" w:rsidR="00AF4014" w:rsidRPr="00AA0BCA" w:rsidRDefault="00AF4014" w:rsidP="00AF4014">
      <w:pPr>
        <w:spacing w:after="160" w:line="259" w:lineRule="auto"/>
        <w:rPr>
          <w:b/>
          <w:sz w:val="28"/>
          <w:szCs w:val="28"/>
        </w:rPr>
      </w:pPr>
      <w:r w:rsidRPr="00AA0BCA">
        <w:rPr>
          <w:b/>
          <w:sz w:val="28"/>
          <w:szCs w:val="28"/>
        </w:rPr>
        <w:br w:type="page"/>
      </w:r>
    </w:p>
    <w:p w14:paraId="1F2CF556" w14:textId="77777777" w:rsidR="00AF4014" w:rsidRPr="00AA0BCA" w:rsidRDefault="00AF4014" w:rsidP="00AF4014">
      <w:pPr>
        <w:jc w:val="both"/>
      </w:pPr>
    </w:p>
    <w:p w14:paraId="1ACCA9B4" w14:textId="77777777" w:rsidR="00AF4014" w:rsidRPr="00AA0BCA" w:rsidRDefault="00AF4014" w:rsidP="00AF4014">
      <w:pPr>
        <w:tabs>
          <w:tab w:val="center" w:pos="2160"/>
          <w:tab w:val="center" w:pos="7020"/>
        </w:tabs>
        <w:rPr>
          <w:sz w:val="22"/>
          <w:szCs w:val="22"/>
        </w:rPr>
      </w:pPr>
      <w:r w:rsidRPr="00AA0BCA">
        <w:rPr>
          <w:sz w:val="22"/>
          <w:szCs w:val="22"/>
        </w:rPr>
        <w:tab/>
        <w:t>UBND TỈNH TRÀ VINH</w:t>
      </w:r>
      <w:r w:rsidRPr="00AA0BCA">
        <w:rPr>
          <w:sz w:val="22"/>
          <w:szCs w:val="22"/>
        </w:rPr>
        <w:tab/>
      </w:r>
      <w:r w:rsidRPr="00AA0BCA">
        <w:rPr>
          <w:b/>
          <w:sz w:val="22"/>
          <w:szCs w:val="22"/>
        </w:rPr>
        <w:t>CỘNG HOÀ XÃ HỘI CHỦ NGHĨA VIỆT NAM</w:t>
      </w:r>
    </w:p>
    <w:p w14:paraId="3897207A" w14:textId="77777777" w:rsidR="00AF4014" w:rsidRPr="00AA0BCA" w:rsidRDefault="00AF4014" w:rsidP="00AF4014">
      <w:pPr>
        <w:tabs>
          <w:tab w:val="center" w:pos="7020"/>
        </w:tabs>
        <w:rPr>
          <w:b/>
          <w:sz w:val="22"/>
          <w:szCs w:val="22"/>
        </w:rPr>
      </w:pPr>
      <w:r w:rsidRPr="00AA0BCA">
        <w:rPr>
          <w:sz w:val="22"/>
          <w:szCs w:val="22"/>
        </w:rPr>
        <w:t xml:space="preserve">           </w:t>
      </w:r>
      <w:r w:rsidRPr="00AA0BCA">
        <w:rPr>
          <w:b/>
          <w:sz w:val="22"/>
          <w:szCs w:val="22"/>
        </w:rPr>
        <w:t xml:space="preserve">TRƯỜNG ĐẠI HỌC TRÀ VINH   </w:t>
      </w:r>
      <w:r w:rsidRPr="00AA0BCA">
        <w:rPr>
          <w:b/>
          <w:sz w:val="22"/>
          <w:szCs w:val="22"/>
        </w:rPr>
        <w:tab/>
        <w:t>Độc lập – Tự do – Hạnh Phúc</w:t>
      </w:r>
    </w:p>
    <w:p w14:paraId="18C5CA1B" w14:textId="77777777" w:rsidR="00AF4014" w:rsidRPr="00AA0BCA" w:rsidRDefault="00AF4014" w:rsidP="00AF4014">
      <w:pPr>
        <w:tabs>
          <w:tab w:val="center" w:pos="2160"/>
        </w:tabs>
        <w:rPr>
          <w:szCs w:val="26"/>
        </w:rPr>
      </w:pPr>
      <w:r w:rsidRPr="00AA0BCA">
        <w:rPr>
          <w:noProof/>
          <w:szCs w:val="26"/>
        </w:rPr>
        <mc:AlternateContent>
          <mc:Choice Requires="wps">
            <w:drawing>
              <wp:anchor distT="0" distB="0" distL="0" distR="0" simplePos="0" relativeHeight="251667456" behindDoc="0" locked="0" layoutInCell="1" allowOverlap="1" wp14:anchorId="4C0F4B89" wp14:editId="01D1A52F">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156AB51"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sidRPr="00AA0BCA">
        <w:rPr>
          <w:noProof/>
          <w:sz w:val="22"/>
          <w:szCs w:val="22"/>
        </w:rPr>
        <mc:AlternateContent>
          <mc:Choice Requires="wps">
            <w:drawing>
              <wp:anchor distT="0" distB="0" distL="0" distR="0" simplePos="0" relativeHeight="251668480" behindDoc="0" locked="0" layoutInCell="1" allowOverlap="1" wp14:anchorId="62BAB5EB" wp14:editId="2FE1DAE8">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D5AF04F"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AA0BCA">
        <w:rPr>
          <w:b/>
          <w:sz w:val="22"/>
          <w:szCs w:val="22"/>
        </w:rPr>
        <w:tab/>
      </w:r>
    </w:p>
    <w:p w14:paraId="76E722DB" w14:textId="77777777" w:rsidR="00AF4014" w:rsidRPr="00AA0BCA" w:rsidRDefault="00AF4014" w:rsidP="00AF4014">
      <w:pPr>
        <w:tabs>
          <w:tab w:val="left" w:pos="2340"/>
        </w:tabs>
        <w:jc w:val="center"/>
        <w:rPr>
          <w:b/>
          <w:sz w:val="32"/>
          <w:szCs w:val="32"/>
          <w:lang w:eastAsia="zh-CN"/>
        </w:rPr>
      </w:pPr>
      <w:r w:rsidRPr="00AA0BCA">
        <w:rPr>
          <w:b/>
          <w:sz w:val="32"/>
          <w:szCs w:val="32"/>
        </w:rPr>
        <w:t>BẢN NHẬN XÉT ĐỒ ÁN, KHÓA LUẬN TỐT NGHIỆP</w:t>
      </w:r>
    </w:p>
    <w:p w14:paraId="1C311C7A" w14:textId="3483EA4D" w:rsidR="00AF4014" w:rsidRPr="00AA0BCA" w:rsidRDefault="00AF4014" w:rsidP="00AF4014">
      <w:pPr>
        <w:tabs>
          <w:tab w:val="left" w:pos="2340"/>
        </w:tabs>
        <w:jc w:val="center"/>
        <w:rPr>
          <w:i/>
          <w:sz w:val="32"/>
          <w:szCs w:val="32"/>
          <w:lang w:eastAsia="zh-CN"/>
        </w:rPr>
      </w:pPr>
      <w:r w:rsidRPr="00AA0BCA">
        <w:rPr>
          <w:i/>
        </w:rPr>
        <w:t xml:space="preserve">(Của </w:t>
      </w:r>
      <w:r w:rsidR="006B7CFB" w:rsidRPr="006B7CFB">
        <w:rPr>
          <w:i/>
        </w:rPr>
        <w:t xml:space="preserve">giảng viên </w:t>
      </w:r>
      <w:r w:rsidRPr="00AA0BCA">
        <w:rPr>
          <w:i/>
        </w:rPr>
        <w:t>hướng dẫn)</w:t>
      </w:r>
    </w:p>
    <w:p w14:paraId="231E43F9" w14:textId="77777777" w:rsidR="00AF4014" w:rsidRPr="00AA0BCA" w:rsidRDefault="00AF4014" w:rsidP="00AF4014">
      <w:pPr>
        <w:tabs>
          <w:tab w:val="left" w:pos="2340"/>
        </w:tabs>
        <w:rPr>
          <w:b/>
          <w:sz w:val="32"/>
          <w:szCs w:val="32"/>
          <w:lang w:eastAsia="zh-CN"/>
        </w:rPr>
      </w:pPr>
    </w:p>
    <w:p w14:paraId="5B225E27" w14:textId="77777777" w:rsidR="00AF4014" w:rsidRPr="00AA0BCA" w:rsidRDefault="00AF4014" w:rsidP="00AF4014">
      <w:pPr>
        <w:tabs>
          <w:tab w:val="left" w:pos="2340"/>
        </w:tabs>
        <w:rPr>
          <w:szCs w:val="26"/>
        </w:rPr>
      </w:pPr>
    </w:p>
    <w:p w14:paraId="5082EEEF" w14:textId="77777777" w:rsidR="00AF4014" w:rsidRPr="00AA0BCA" w:rsidRDefault="00AF4014" w:rsidP="00AF4014">
      <w:pPr>
        <w:tabs>
          <w:tab w:val="left" w:leader="dot" w:pos="5940"/>
          <w:tab w:val="right" w:leader="dot" w:pos="9360"/>
        </w:tabs>
        <w:spacing w:line="300" w:lineRule="auto"/>
        <w:rPr>
          <w:szCs w:val="26"/>
        </w:rPr>
      </w:pPr>
      <w:r w:rsidRPr="00AA0BCA">
        <w:rPr>
          <w:szCs w:val="26"/>
        </w:rPr>
        <w:t xml:space="preserve">Họ và tên sinh viên: </w:t>
      </w:r>
      <w:r w:rsidRPr="00AA0BCA">
        <w:rPr>
          <w:szCs w:val="26"/>
        </w:rPr>
        <w:tab/>
        <w:t xml:space="preserve">MSSV: </w:t>
      </w:r>
      <w:r w:rsidRPr="00AA0BCA">
        <w:rPr>
          <w:szCs w:val="26"/>
        </w:rPr>
        <w:tab/>
      </w:r>
    </w:p>
    <w:p w14:paraId="4A152ED3" w14:textId="77777777" w:rsidR="00AF4014" w:rsidRPr="00AA0BCA" w:rsidRDefault="00AF4014" w:rsidP="00AF4014">
      <w:pPr>
        <w:tabs>
          <w:tab w:val="left" w:leader="dot" w:pos="5940"/>
          <w:tab w:val="right" w:leader="dot" w:pos="9360"/>
        </w:tabs>
        <w:spacing w:line="300" w:lineRule="auto"/>
        <w:rPr>
          <w:szCs w:val="26"/>
        </w:rPr>
      </w:pPr>
      <w:r w:rsidRPr="00AA0BCA">
        <w:rPr>
          <w:szCs w:val="26"/>
        </w:rPr>
        <w:t>Ngành:</w:t>
      </w:r>
      <w:r w:rsidRPr="00AA0BCA">
        <w:rPr>
          <w:szCs w:val="26"/>
        </w:rPr>
        <w:tab/>
        <w:t xml:space="preserve">Khóa: </w:t>
      </w:r>
      <w:r w:rsidRPr="00AA0BCA">
        <w:rPr>
          <w:szCs w:val="26"/>
        </w:rPr>
        <w:tab/>
      </w:r>
    </w:p>
    <w:p w14:paraId="29B232FD" w14:textId="77777777" w:rsidR="00AF4014" w:rsidRPr="00AA0BCA" w:rsidRDefault="00AF4014" w:rsidP="00AF4014">
      <w:pPr>
        <w:tabs>
          <w:tab w:val="right" w:leader="dot" w:pos="9360"/>
        </w:tabs>
        <w:spacing w:line="300" w:lineRule="auto"/>
        <w:rPr>
          <w:szCs w:val="26"/>
        </w:rPr>
      </w:pPr>
      <w:r w:rsidRPr="00AA0BCA">
        <w:rPr>
          <w:szCs w:val="26"/>
        </w:rPr>
        <w:t>Tên đề tài:</w:t>
      </w:r>
      <w:r w:rsidRPr="00AA0BCA">
        <w:rPr>
          <w:szCs w:val="26"/>
        </w:rPr>
        <w:tab/>
      </w:r>
    </w:p>
    <w:p w14:paraId="345AE1B0" w14:textId="77777777" w:rsidR="00AF4014" w:rsidRPr="00AA0BCA" w:rsidRDefault="00AF4014" w:rsidP="00AF4014">
      <w:pPr>
        <w:tabs>
          <w:tab w:val="right" w:leader="dot" w:pos="9360"/>
        </w:tabs>
        <w:spacing w:line="300" w:lineRule="auto"/>
        <w:rPr>
          <w:szCs w:val="26"/>
        </w:rPr>
      </w:pPr>
      <w:r w:rsidRPr="00AA0BCA">
        <w:rPr>
          <w:szCs w:val="26"/>
        </w:rPr>
        <w:tab/>
      </w:r>
    </w:p>
    <w:p w14:paraId="1D90E53F" w14:textId="77777777" w:rsidR="00AF4014" w:rsidRPr="00AA0BCA" w:rsidRDefault="00AF4014" w:rsidP="00AF4014">
      <w:pPr>
        <w:tabs>
          <w:tab w:val="right" w:leader="dot" w:pos="9360"/>
        </w:tabs>
        <w:spacing w:line="300" w:lineRule="auto"/>
        <w:rPr>
          <w:szCs w:val="26"/>
        </w:rPr>
      </w:pPr>
      <w:r w:rsidRPr="00AA0BCA">
        <w:rPr>
          <w:szCs w:val="26"/>
        </w:rPr>
        <w:tab/>
      </w:r>
    </w:p>
    <w:p w14:paraId="5AB7603A" w14:textId="77777777" w:rsidR="00AF4014" w:rsidRPr="00AA0BCA" w:rsidRDefault="00AF4014" w:rsidP="00AF4014">
      <w:pPr>
        <w:tabs>
          <w:tab w:val="right" w:leader="dot" w:pos="9360"/>
        </w:tabs>
        <w:spacing w:line="300" w:lineRule="auto"/>
        <w:rPr>
          <w:szCs w:val="26"/>
          <w:lang w:eastAsia="zh-CN"/>
        </w:rPr>
      </w:pPr>
      <w:r w:rsidRPr="00AA0BCA">
        <w:rPr>
          <w:szCs w:val="26"/>
        </w:rPr>
        <w:t>Họ và tên Giáo viên hướng dẫn:</w:t>
      </w:r>
      <w:r w:rsidRPr="00AA0BCA">
        <w:rPr>
          <w:szCs w:val="26"/>
        </w:rPr>
        <w:tab/>
      </w:r>
    </w:p>
    <w:p w14:paraId="47F36FB4" w14:textId="77777777" w:rsidR="00AF4014" w:rsidRPr="00AA0BCA" w:rsidRDefault="00AF4014" w:rsidP="00AF4014">
      <w:pPr>
        <w:tabs>
          <w:tab w:val="left" w:leader="dot" w:pos="5940"/>
          <w:tab w:val="right" w:leader="dot" w:pos="9360"/>
        </w:tabs>
        <w:spacing w:line="300" w:lineRule="auto"/>
        <w:rPr>
          <w:szCs w:val="26"/>
        </w:rPr>
      </w:pPr>
      <w:r w:rsidRPr="00AA0BCA">
        <w:rPr>
          <w:szCs w:val="26"/>
        </w:rPr>
        <w:t xml:space="preserve">Chức danh:  </w:t>
      </w:r>
      <w:r w:rsidRPr="00AA0BCA">
        <w:rPr>
          <w:szCs w:val="26"/>
        </w:rPr>
        <w:tab/>
        <w:t xml:space="preserve">Học vị: </w:t>
      </w:r>
      <w:r w:rsidRPr="00AA0BCA">
        <w:rPr>
          <w:szCs w:val="26"/>
        </w:rPr>
        <w:tab/>
      </w:r>
    </w:p>
    <w:p w14:paraId="6111360A" w14:textId="77777777" w:rsidR="00AF4014" w:rsidRPr="00AA0BCA" w:rsidRDefault="00AF4014" w:rsidP="00AF4014">
      <w:pPr>
        <w:tabs>
          <w:tab w:val="right" w:leader="dot" w:pos="9360"/>
        </w:tabs>
        <w:spacing w:line="300" w:lineRule="auto"/>
        <w:jc w:val="center"/>
        <w:rPr>
          <w:b/>
          <w:szCs w:val="26"/>
        </w:rPr>
      </w:pPr>
      <w:r w:rsidRPr="00AA0BCA">
        <w:rPr>
          <w:b/>
          <w:szCs w:val="26"/>
        </w:rPr>
        <w:t>NHẬN XÉT</w:t>
      </w:r>
    </w:p>
    <w:p w14:paraId="6C52FBD1" w14:textId="77777777" w:rsidR="00AF4014" w:rsidRPr="00AA0BCA" w:rsidRDefault="00AF4014" w:rsidP="00794D58">
      <w:pPr>
        <w:numPr>
          <w:ilvl w:val="0"/>
          <w:numId w:val="3"/>
        </w:numPr>
        <w:tabs>
          <w:tab w:val="right" w:pos="2880"/>
          <w:tab w:val="right" w:leader="dot" w:pos="9360"/>
          <w:tab w:val="left" w:pos="9540"/>
        </w:tabs>
        <w:spacing w:line="300" w:lineRule="auto"/>
        <w:rPr>
          <w:szCs w:val="26"/>
        </w:rPr>
      </w:pPr>
      <w:r w:rsidRPr="00AA0BCA">
        <w:rPr>
          <w:szCs w:val="26"/>
        </w:rPr>
        <w:t>Nội dung đề tài:</w:t>
      </w:r>
    </w:p>
    <w:p w14:paraId="46936721"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1FE82D8A"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2927C4BA"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5B2D2E2"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68511498"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9900C06"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629FEDE"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44238FCC"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23505669"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5C0FB0B1"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60FA5921"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F3A373A"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765B004" w14:textId="77777777" w:rsidR="00AF4014" w:rsidRPr="00AA0BCA" w:rsidRDefault="00AF4014" w:rsidP="00794D58">
      <w:pPr>
        <w:numPr>
          <w:ilvl w:val="0"/>
          <w:numId w:val="3"/>
        </w:numPr>
        <w:tabs>
          <w:tab w:val="left" w:pos="2340"/>
          <w:tab w:val="right" w:leader="dot" w:pos="9360"/>
        </w:tabs>
        <w:spacing w:line="300" w:lineRule="auto"/>
        <w:rPr>
          <w:szCs w:val="26"/>
        </w:rPr>
      </w:pPr>
      <w:r w:rsidRPr="00AA0BCA">
        <w:rPr>
          <w:szCs w:val="26"/>
        </w:rPr>
        <w:t>Ưu điểm:</w:t>
      </w:r>
    </w:p>
    <w:p w14:paraId="131E84B7"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14D60C51"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72A33CDD"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7B62E863"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1C7A12C8" w14:textId="77777777" w:rsidR="00AF4014" w:rsidRPr="00AA0BCA" w:rsidRDefault="00AF4014" w:rsidP="00794D58">
      <w:pPr>
        <w:numPr>
          <w:ilvl w:val="0"/>
          <w:numId w:val="3"/>
        </w:numPr>
        <w:tabs>
          <w:tab w:val="left" w:pos="2340"/>
          <w:tab w:val="right" w:leader="dot" w:pos="9360"/>
        </w:tabs>
        <w:spacing w:line="300" w:lineRule="auto"/>
        <w:rPr>
          <w:szCs w:val="26"/>
        </w:rPr>
      </w:pPr>
      <w:r w:rsidRPr="00AA0BCA">
        <w:rPr>
          <w:szCs w:val="26"/>
        </w:rPr>
        <w:t>Khuyết điểm:</w:t>
      </w:r>
    </w:p>
    <w:p w14:paraId="122F3D07"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3944FC20"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26893583"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78D6ACEA"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5EB49467"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50AE15F3" w14:textId="77777777" w:rsidR="00AF4014" w:rsidRPr="00AA0BCA" w:rsidRDefault="00AF4014" w:rsidP="00794D58">
      <w:pPr>
        <w:numPr>
          <w:ilvl w:val="0"/>
          <w:numId w:val="3"/>
        </w:numPr>
        <w:tabs>
          <w:tab w:val="left" w:pos="2340"/>
          <w:tab w:val="right" w:leader="dot" w:pos="9360"/>
        </w:tabs>
        <w:spacing w:line="300" w:lineRule="auto"/>
        <w:rPr>
          <w:szCs w:val="26"/>
        </w:rPr>
      </w:pPr>
      <w:r w:rsidRPr="00AA0BCA">
        <w:rPr>
          <w:szCs w:val="26"/>
        </w:rPr>
        <w:lastRenderedPageBreak/>
        <w:t>Điểm mới đề tài:</w:t>
      </w:r>
    </w:p>
    <w:p w14:paraId="418CDFA6"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546CAB03"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67E96568"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7FE44661"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736D0440"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384905C2" w14:textId="77777777" w:rsidR="00AF4014" w:rsidRPr="00AA0BCA" w:rsidRDefault="00AF4014" w:rsidP="00794D58">
      <w:pPr>
        <w:numPr>
          <w:ilvl w:val="0"/>
          <w:numId w:val="3"/>
        </w:numPr>
        <w:tabs>
          <w:tab w:val="left" w:pos="2340"/>
          <w:tab w:val="right" w:leader="dot" w:pos="9360"/>
        </w:tabs>
        <w:spacing w:line="300" w:lineRule="auto"/>
        <w:rPr>
          <w:szCs w:val="26"/>
        </w:rPr>
      </w:pPr>
      <w:r w:rsidRPr="00AA0BCA">
        <w:rPr>
          <w:szCs w:val="26"/>
        </w:rPr>
        <w:t>Giá trị thực trên đề tài:</w:t>
      </w:r>
    </w:p>
    <w:p w14:paraId="646EBCB7"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74A9F23"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54C7AF58"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B9EB490"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6281B9DF"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25C49DBE"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2E453ED"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C744CAB" w14:textId="77777777" w:rsidR="00AF4014" w:rsidRPr="00AA0BCA" w:rsidRDefault="00AF4014" w:rsidP="00AF4014">
      <w:pPr>
        <w:tabs>
          <w:tab w:val="left" w:pos="2340"/>
          <w:tab w:val="right" w:leader="dot" w:pos="9360"/>
        </w:tabs>
        <w:spacing w:line="300" w:lineRule="auto"/>
        <w:ind w:left="360"/>
        <w:rPr>
          <w:szCs w:val="26"/>
        </w:rPr>
      </w:pPr>
      <w:r w:rsidRPr="00AA0BCA">
        <w:rPr>
          <w:szCs w:val="26"/>
        </w:rPr>
        <w:t>7. Đề nghị sửa chữa bổ sung:</w:t>
      </w:r>
    </w:p>
    <w:p w14:paraId="64ADFDFC"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1F5906C"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44B2284C"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1C0B3C6"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58BD53F9"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24B5544"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4F13126E"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29B6E233" w14:textId="77777777" w:rsidR="00AF4014" w:rsidRPr="00AA0BCA" w:rsidRDefault="00AF4014" w:rsidP="00AF4014">
      <w:pPr>
        <w:tabs>
          <w:tab w:val="left" w:pos="2340"/>
          <w:tab w:val="right" w:leader="dot" w:pos="9360"/>
        </w:tabs>
        <w:spacing w:line="300" w:lineRule="auto"/>
        <w:ind w:left="360"/>
        <w:rPr>
          <w:szCs w:val="26"/>
        </w:rPr>
      </w:pPr>
      <w:r w:rsidRPr="00AA0BCA">
        <w:rPr>
          <w:szCs w:val="26"/>
        </w:rPr>
        <w:t>8. Đánh giá:</w:t>
      </w:r>
    </w:p>
    <w:p w14:paraId="68108901"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5D64DA55"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118C919"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2EE76BDF"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F220ECB" w14:textId="77777777" w:rsidR="00AF4014" w:rsidRPr="00AA0BCA" w:rsidRDefault="00AF4014" w:rsidP="00AF4014">
      <w:pPr>
        <w:tabs>
          <w:tab w:val="center" w:pos="6840"/>
        </w:tabs>
        <w:spacing w:before="240"/>
        <w:ind w:left="357"/>
        <w:rPr>
          <w:szCs w:val="26"/>
        </w:rPr>
      </w:pPr>
      <w:r w:rsidRPr="00AA0BCA">
        <w:rPr>
          <w:szCs w:val="26"/>
        </w:rPr>
        <w:tab/>
        <w:t>Trà Vinh</w:t>
      </w:r>
      <w:r w:rsidRPr="00AA0BCA">
        <w:rPr>
          <w:i/>
          <w:szCs w:val="26"/>
        </w:rPr>
        <w:t xml:space="preserve">, ngày …… tháng …… năm </w:t>
      </w:r>
      <w:r w:rsidR="00F26458" w:rsidRPr="00AA0BCA">
        <w:rPr>
          <w:i/>
          <w:szCs w:val="26"/>
        </w:rPr>
        <w:t>2024</w:t>
      </w:r>
    </w:p>
    <w:p w14:paraId="589E83B5" w14:textId="133FCCA0" w:rsidR="00AF4014" w:rsidRPr="00AA0BCA" w:rsidRDefault="00AF4014" w:rsidP="00AF4014">
      <w:pPr>
        <w:tabs>
          <w:tab w:val="center" w:pos="6840"/>
        </w:tabs>
        <w:ind w:left="360"/>
        <w:rPr>
          <w:szCs w:val="26"/>
        </w:rPr>
      </w:pPr>
      <w:r w:rsidRPr="00AA0BCA">
        <w:rPr>
          <w:szCs w:val="26"/>
        </w:rPr>
        <w:tab/>
      </w:r>
      <w:r w:rsidR="006B7CFB">
        <w:rPr>
          <w:szCs w:val="26"/>
        </w:rPr>
        <w:t>G</w:t>
      </w:r>
      <w:r w:rsidR="006B7CFB" w:rsidRPr="006B7CFB">
        <w:rPr>
          <w:szCs w:val="26"/>
        </w:rPr>
        <w:t xml:space="preserve">iảng viên </w:t>
      </w:r>
      <w:r w:rsidRPr="00AA0BCA">
        <w:rPr>
          <w:szCs w:val="26"/>
        </w:rPr>
        <w:t xml:space="preserve">hướng dẫn </w:t>
      </w:r>
    </w:p>
    <w:p w14:paraId="542FA606" w14:textId="77777777" w:rsidR="00AF4014" w:rsidRPr="00AA0BCA" w:rsidRDefault="00AF4014" w:rsidP="00AF4014">
      <w:pPr>
        <w:tabs>
          <w:tab w:val="center" w:pos="6840"/>
        </w:tabs>
        <w:ind w:left="360"/>
        <w:rPr>
          <w:szCs w:val="26"/>
        </w:rPr>
      </w:pPr>
      <w:r w:rsidRPr="00AA0BCA">
        <w:rPr>
          <w:szCs w:val="26"/>
        </w:rPr>
        <w:tab/>
      </w:r>
      <w:r w:rsidRPr="00AA0BCA">
        <w:rPr>
          <w:i/>
          <w:szCs w:val="26"/>
        </w:rPr>
        <w:t>(Ký &amp; ghi rõ họ tên)</w:t>
      </w:r>
    </w:p>
    <w:p w14:paraId="430103E7" w14:textId="77777777" w:rsidR="00AF4014" w:rsidRPr="00AA0BCA" w:rsidRDefault="00AF4014" w:rsidP="00AF4014">
      <w:pPr>
        <w:jc w:val="center"/>
        <w:rPr>
          <w:b/>
          <w:i/>
        </w:rPr>
      </w:pPr>
      <w:r w:rsidRPr="00AA0BCA">
        <w:rPr>
          <w:b/>
          <w:i/>
        </w:rPr>
        <w:t xml:space="preserve">          </w:t>
      </w:r>
    </w:p>
    <w:p w14:paraId="1DE7F324" w14:textId="41096104" w:rsidR="00AF4014" w:rsidRPr="004C73AE" w:rsidRDefault="00AF4014" w:rsidP="00AF4014">
      <w:pPr>
        <w:spacing w:after="160" w:line="259" w:lineRule="auto"/>
        <w:rPr>
          <w:b/>
          <w:i/>
        </w:rPr>
      </w:pPr>
      <w:r w:rsidRPr="00AA0BCA">
        <w:rPr>
          <w:b/>
          <w:i/>
        </w:rPr>
        <w:br w:type="page"/>
      </w:r>
    </w:p>
    <w:p w14:paraId="66676433" w14:textId="77777777" w:rsidR="00AF4014" w:rsidRPr="00AA0BCA" w:rsidRDefault="00AF4014" w:rsidP="009E5D32">
      <w:pPr>
        <w:spacing w:after="160" w:line="259" w:lineRule="auto"/>
        <w:jc w:val="center"/>
        <w:rPr>
          <w:b/>
          <w:sz w:val="28"/>
          <w:szCs w:val="28"/>
        </w:rPr>
      </w:pPr>
      <w:r w:rsidRPr="00AA0BCA">
        <w:rPr>
          <w:b/>
          <w:sz w:val="28"/>
          <w:szCs w:val="28"/>
        </w:rPr>
        <w:lastRenderedPageBreak/>
        <w:t>MỤC LỤC</w:t>
      </w:r>
    </w:p>
    <w:p w14:paraId="3F6D1612" w14:textId="67763A72" w:rsidR="003E70A2" w:rsidRDefault="00AF4014">
      <w:pPr>
        <w:pStyle w:val="TOC1"/>
        <w:rPr>
          <w:rFonts w:asciiTheme="minorHAnsi" w:eastAsiaTheme="minorEastAsia" w:hAnsiTheme="minorHAnsi" w:cstheme="minorBidi"/>
          <w:b w:val="0"/>
          <w:kern w:val="2"/>
          <w:sz w:val="24"/>
          <w14:ligatures w14:val="standardContextual"/>
        </w:rPr>
      </w:pPr>
      <w:r w:rsidRPr="00AA0BCA">
        <w:fldChar w:fldCharType="begin"/>
      </w:r>
      <w:r w:rsidRPr="00AA0BCA">
        <w:instrText xml:space="preserve"> TOC \o "1-3" \h \z \u </w:instrText>
      </w:r>
      <w:r w:rsidRPr="00AA0BCA">
        <w:fldChar w:fldCharType="separate"/>
      </w:r>
      <w:hyperlink w:anchor="_Toc181215510" w:history="1">
        <w:r w:rsidR="003E70A2" w:rsidRPr="00D532A4">
          <w:rPr>
            <w:rStyle w:val="Hyperlink"/>
          </w:rPr>
          <w:t>CHƯƠNG 1.</w:t>
        </w:r>
        <w:r w:rsidR="003E70A2">
          <w:rPr>
            <w:rFonts w:asciiTheme="minorHAnsi" w:eastAsiaTheme="minorEastAsia" w:hAnsiTheme="minorHAnsi" w:cstheme="minorBidi"/>
            <w:b w:val="0"/>
            <w:kern w:val="2"/>
            <w:sz w:val="24"/>
            <w14:ligatures w14:val="standardContextual"/>
          </w:rPr>
          <w:tab/>
        </w:r>
        <w:r w:rsidR="003E70A2" w:rsidRPr="00D532A4">
          <w:rPr>
            <w:rStyle w:val="Hyperlink"/>
          </w:rPr>
          <w:t>ĐẶT VẤN ĐỀ</w:t>
        </w:r>
        <w:r w:rsidR="003E70A2">
          <w:rPr>
            <w:webHidden/>
          </w:rPr>
          <w:tab/>
        </w:r>
        <w:r w:rsidR="003E70A2">
          <w:rPr>
            <w:webHidden/>
          </w:rPr>
          <w:fldChar w:fldCharType="begin"/>
        </w:r>
        <w:r w:rsidR="003E70A2">
          <w:rPr>
            <w:webHidden/>
          </w:rPr>
          <w:instrText xml:space="preserve"> PAGEREF _Toc181215510 \h </w:instrText>
        </w:r>
        <w:r w:rsidR="003E70A2">
          <w:rPr>
            <w:webHidden/>
          </w:rPr>
        </w:r>
        <w:r w:rsidR="003E70A2">
          <w:rPr>
            <w:webHidden/>
          </w:rPr>
          <w:fldChar w:fldCharType="separate"/>
        </w:r>
        <w:r w:rsidR="000C09B3">
          <w:rPr>
            <w:webHidden/>
          </w:rPr>
          <w:t>1</w:t>
        </w:r>
        <w:r w:rsidR="003E70A2">
          <w:rPr>
            <w:webHidden/>
          </w:rPr>
          <w:fldChar w:fldCharType="end"/>
        </w:r>
      </w:hyperlink>
    </w:p>
    <w:p w14:paraId="56F49491" w14:textId="224BB994" w:rsidR="003E70A2" w:rsidRDefault="003E70A2">
      <w:pPr>
        <w:pStyle w:val="TOC2"/>
        <w:rPr>
          <w:rFonts w:asciiTheme="minorHAnsi" w:eastAsiaTheme="minorEastAsia" w:hAnsiTheme="minorHAnsi" w:cstheme="minorBidi"/>
          <w:kern w:val="2"/>
          <w:sz w:val="24"/>
          <w14:ligatures w14:val="standardContextual"/>
        </w:rPr>
      </w:pPr>
      <w:hyperlink w:anchor="_Toc181215511" w:history="1">
        <w:r w:rsidRPr="00D532A4">
          <w:rPr>
            <w:rStyle w:val="Hyperlink"/>
          </w:rPr>
          <w:t>1.1. Lý do chọn đề tài</w:t>
        </w:r>
        <w:r>
          <w:rPr>
            <w:webHidden/>
          </w:rPr>
          <w:tab/>
        </w:r>
        <w:r>
          <w:rPr>
            <w:webHidden/>
          </w:rPr>
          <w:fldChar w:fldCharType="begin"/>
        </w:r>
        <w:r>
          <w:rPr>
            <w:webHidden/>
          </w:rPr>
          <w:instrText xml:space="preserve"> PAGEREF _Toc181215511 \h </w:instrText>
        </w:r>
        <w:r>
          <w:rPr>
            <w:webHidden/>
          </w:rPr>
        </w:r>
        <w:r>
          <w:rPr>
            <w:webHidden/>
          </w:rPr>
          <w:fldChar w:fldCharType="separate"/>
        </w:r>
        <w:r w:rsidR="000C09B3">
          <w:rPr>
            <w:webHidden/>
          </w:rPr>
          <w:t>1</w:t>
        </w:r>
        <w:r>
          <w:rPr>
            <w:webHidden/>
          </w:rPr>
          <w:fldChar w:fldCharType="end"/>
        </w:r>
      </w:hyperlink>
    </w:p>
    <w:p w14:paraId="7FF46B51" w14:textId="0042596C" w:rsidR="003E70A2" w:rsidRDefault="003E70A2">
      <w:pPr>
        <w:pStyle w:val="TOC2"/>
        <w:rPr>
          <w:rFonts w:asciiTheme="minorHAnsi" w:eastAsiaTheme="minorEastAsia" w:hAnsiTheme="minorHAnsi" w:cstheme="minorBidi"/>
          <w:kern w:val="2"/>
          <w:sz w:val="24"/>
          <w14:ligatures w14:val="standardContextual"/>
        </w:rPr>
      </w:pPr>
      <w:hyperlink w:anchor="_Toc181215512" w:history="1">
        <w:r w:rsidRPr="00D532A4">
          <w:rPr>
            <w:rStyle w:val="Hyperlink"/>
          </w:rPr>
          <w:t>1.2. Mục tiêu</w:t>
        </w:r>
        <w:r>
          <w:rPr>
            <w:webHidden/>
          </w:rPr>
          <w:tab/>
        </w:r>
        <w:r>
          <w:rPr>
            <w:webHidden/>
          </w:rPr>
          <w:fldChar w:fldCharType="begin"/>
        </w:r>
        <w:r>
          <w:rPr>
            <w:webHidden/>
          </w:rPr>
          <w:instrText xml:space="preserve"> PAGEREF _Toc181215512 \h </w:instrText>
        </w:r>
        <w:r>
          <w:rPr>
            <w:webHidden/>
          </w:rPr>
        </w:r>
        <w:r>
          <w:rPr>
            <w:webHidden/>
          </w:rPr>
          <w:fldChar w:fldCharType="separate"/>
        </w:r>
        <w:r w:rsidR="000C09B3">
          <w:rPr>
            <w:webHidden/>
          </w:rPr>
          <w:t>1</w:t>
        </w:r>
        <w:r>
          <w:rPr>
            <w:webHidden/>
          </w:rPr>
          <w:fldChar w:fldCharType="end"/>
        </w:r>
      </w:hyperlink>
    </w:p>
    <w:p w14:paraId="5EC6112A" w14:textId="56F8FC07" w:rsidR="003E70A2" w:rsidRDefault="003E70A2">
      <w:pPr>
        <w:pStyle w:val="TOC2"/>
        <w:rPr>
          <w:rFonts w:asciiTheme="minorHAnsi" w:eastAsiaTheme="minorEastAsia" w:hAnsiTheme="minorHAnsi" w:cstheme="minorBidi"/>
          <w:kern w:val="2"/>
          <w:sz w:val="24"/>
          <w14:ligatures w14:val="standardContextual"/>
        </w:rPr>
      </w:pPr>
      <w:hyperlink w:anchor="_Toc181215513" w:history="1">
        <w:r w:rsidRPr="00D532A4">
          <w:rPr>
            <w:rStyle w:val="Hyperlink"/>
          </w:rPr>
          <w:t>1.3. Nội dung</w:t>
        </w:r>
        <w:r>
          <w:rPr>
            <w:webHidden/>
          </w:rPr>
          <w:tab/>
        </w:r>
        <w:r>
          <w:rPr>
            <w:webHidden/>
          </w:rPr>
          <w:fldChar w:fldCharType="begin"/>
        </w:r>
        <w:r>
          <w:rPr>
            <w:webHidden/>
          </w:rPr>
          <w:instrText xml:space="preserve"> PAGEREF _Toc181215513 \h </w:instrText>
        </w:r>
        <w:r>
          <w:rPr>
            <w:webHidden/>
          </w:rPr>
        </w:r>
        <w:r>
          <w:rPr>
            <w:webHidden/>
          </w:rPr>
          <w:fldChar w:fldCharType="separate"/>
        </w:r>
        <w:r w:rsidR="000C09B3">
          <w:rPr>
            <w:webHidden/>
          </w:rPr>
          <w:t>1</w:t>
        </w:r>
        <w:r>
          <w:rPr>
            <w:webHidden/>
          </w:rPr>
          <w:fldChar w:fldCharType="end"/>
        </w:r>
      </w:hyperlink>
    </w:p>
    <w:p w14:paraId="6F8D5325" w14:textId="21763100" w:rsidR="003E70A2" w:rsidRDefault="003E70A2">
      <w:pPr>
        <w:pStyle w:val="TOC2"/>
        <w:rPr>
          <w:rFonts w:asciiTheme="minorHAnsi" w:eastAsiaTheme="minorEastAsia" w:hAnsiTheme="minorHAnsi" w:cstheme="minorBidi"/>
          <w:kern w:val="2"/>
          <w:sz w:val="24"/>
          <w14:ligatures w14:val="standardContextual"/>
        </w:rPr>
      </w:pPr>
      <w:hyperlink w:anchor="_Toc181215514" w:history="1">
        <w:r w:rsidRPr="00D532A4">
          <w:rPr>
            <w:rStyle w:val="Hyperlink"/>
          </w:rPr>
          <w:t>1.4. Đối tượng và phạm vi nghiên cứu</w:t>
        </w:r>
        <w:r>
          <w:rPr>
            <w:webHidden/>
          </w:rPr>
          <w:tab/>
        </w:r>
        <w:r>
          <w:rPr>
            <w:webHidden/>
          </w:rPr>
          <w:fldChar w:fldCharType="begin"/>
        </w:r>
        <w:r>
          <w:rPr>
            <w:webHidden/>
          </w:rPr>
          <w:instrText xml:space="preserve"> PAGEREF _Toc181215514 \h </w:instrText>
        </w:r>
        <w:r>
          <w:rPr>
            <w:webHidden/>
          </w:rPr>
        </w:r>
        <w:r>
          <w:rPr>
            <w:webHidden/>
          </w:rPr>
          <w:fldChar w:fldCharType="separate"/>
        </w:r>
        <w:r w:rsidR="000C09B3">
          <w:rPr>
            <w:webHidden/>
          </w:rPr>
          <w:t>2</w:t>
        </w:r>
        <w:r>
          <w:rPr>
            <w:webHidden/>
          </w:rPr>
          <w:fldChar w:fldCharType="end"/>
        </w:r>
      </w:hyperlink>
    </w:p>
    <w:p w14:paraId="1BBB98F2" w14:textId="6CDC653A" w:rsidR="003E70A2" w:rsidRDefault="003E70A2">
      <w:pPr>
        <w:pStyle w:val="TOC2"/>
        <w:rPr>
          <w:rFonts w:asciiTheme="minorHAnsi" w:eastAsiaTheme="minorEastAsia" w:hAnsiTheme="minorHAnsi" w:cstheme="minorBidi"/>
          <w:kern w:val="2"/>
          <w:sz w:val="24"/>
          <w14:ligatures w14:val="standardContextual"/>
        </w:rPr>
      </w:pPr>
      <w:hyperlink w:anchor="_Toc181215515" w:history="1">
        <w:r w:rsidRPr="00D532A4">
          <w:rPr>
            <w:rStyle w:val="Hyperlink"/>
          </w:rPr>
          <w:t>1.5. Phương pháp nghiên cứu</w:t>
        </w:r>
        <w:r>
          <w:rPr>
            <w:webHidden/>
          </w:rPr>
          <w:tab/>
        </w:r>
        <w:r>
          <w:rPr>
            <w:webHidden/>
          </w:rPr>
          <w:fldChar w:fldCharType="begin"/>
        </w:r>
        <w:r>
          <w:rPr>
            <w:webHidden/>
          </w:rPr>
          <w:instrText xml:space="preserve"> PAGEREF _Toc181215515 \h </w:instrText>
        </w:r>
        <w:r>
          <w:rPr>
            <w:webHidden/>
          </w:rPr>
        </w:r>
        <w:r>
          <w:rPr>
            <w:webHidden/>
          </w:rPr>
          <w:fldChar w:fldCharType="separate"/>
        </w:r>
        <w:r w:rsidR="000C09B3">
          <w:rPr>
            <w:webHidden/>
          </w:rPr>
          <w:t>2</w:t>
        </w:r>
        <w:r>
          <w:rPr>
            <w:webHidden/>
          </w:rPr>
          <w:fldChar w:fldCharType="end"/>
        </w:r>
      </w:hyperlink>
    </w:p>
    <w:p w14:paraId="06E741FA" w14:textId="3006E0CA" w:rsidR="003E70A2" w:rsidRDefault="003E70A2">
      <w:pPr>
        <w:pStyle w:val="TOC1"/>
        <w:rPr>
          <w:rFonts w:asciiTheme="minorHAnsi" w:eastAsiaTheme="minorEastAsia" w:hAnsiTheme="minorHAnsi" w:cstheme="minorBidi"/>
          <w:b w:val="0"/>
          <w:kern w:val="2"/>
          <w:sz w:val="24"/>
          <w14:ligatures w14:val="standardContextual"/>
        </w:rPr>
      </w:pPr>
      <w:hyperlink w:anchor="_Toc181215516" w:history="1">
        <w:r w:rsidRPr="00D532A4">
          <w:rPr>
            <w:rStyle w:val="Hyperlink"/>
          </w:rPr>
          <w:t>CHƯƠNG 2.</w:t>
        </w:r>
        <w:r>
          <w:rPr>
            <w:rFonts w:asciiTheme="minorHAnsi" w:eastAsiaTheme="minorEastAsia" w:hAnsiTheme="minorHAnsi" w:cstheme="minorBidi"/>
            <w:b w:val="0"/>
            <w:kern w:val="2"/>
            <w:sz w:val="24"/>
            <w14:ligatures w14:val="standardContextual"/>
          </w:rPr>
          <w:tab/>
        </w:r>
        <w:r w:rsidRPr="00D532A4">
          <w:rPr>
            <w:rStyle w:val="Hyperlink"/>
          </w:rPr>
          <w:t>CƠ SỞ LÝ THUYẾT</w:t>
        </w:r>
        <w:r>
          <w:rPr>
            <w:webHidden/>
          </w:rPr>
          <w:tab/>
        </w:r>
        <w:r>
          <w:rPr>
            <w:webHidden/>
          </w:rPr>
          <w:fldChar w:fldCharType="begin"/>
        </w:r>
        <w:r>
          <w:rPr>
            <w:webHidden/>
          </w:rPr>
          <w:instrText xml:space="preserve"> PAGEREF _Toc181215516 \h </w:instrText>
        </w:r>
        <w:r>
          <w:rPr>
            <w:webHidden/>
          </w:rPr>
        </w:r>
        <w:r>
          <w:rPr>
            <w:webHidden/>
          </w:rPr>
          <w:fldChar w:fldCharType="separate"/>
        </w:r>
        <w:r w:rsidR="000C09B3">
          <w:rPr>
            <w:webHidden/>
          </w:rPr>
          <w:t>3</w:t>
        </w:r>
        <w:r>
          <w:rPr>
            <w:webHidden/>
          </w:rPr>
          <w:fldChar w:fldCharType="end"/>
        </w:r>
      </w:hyperlink>
    </w:p>
    <w:p w14:paraId="70DAC0ED" w14:textId="457389AB" w:rsidR="003E70A2" w:rsidRDefault="003E70A2">
      <w:pPr>
        <w:pStyle w:val="TOC2"/>
        <w:rPr>
          <w:rFonts w:asciiTheme="minorHAnsi" w:eastAsiaTheme="minorEastAsia" w:hAnsiTheme="minorHAnsi" w:cstheme="minorBidi"/>
          <w:kern w:val="2"/>
          <w:sz w:val="24"/>
          <w14:ligatures w14:val="standardContextual"/>
        </w:rPr>
      </w:pPr>
      <w:hyperlink w:anchor="_Toc181215517" w:history="1">
        <w:r w:rsidRPr="00D532A4">
          <w:rPr>
            <w:rStyle w:val="Hyperlink"/>
          </w:rPr>
          <w:t>2.1. MOOCs</w:t>
        </w:r>
        <w:r>
          <w:rPr>
            <w:webHidden/>
          </w:rPr>
          <w:tab/>
        </w:r>
        <w:r>
          <w:rPr>
            <w:webHidden/>
          </w:rPr>
          <w:fldChar w:fldCharType="begin"/>
        </w:r>
        <w:r>
          <w:rPr>
            <w:webHidden/>
          </w:rPr>
          <w:instrText xml:space="preserve"> PAGEREF _Toc181215517 \h </w:instrText>
        </w:r>
        <w:r>
          <w:rPr>
            <w:webHidden/>
          </w:rPr>
        </w:r>
        <w:r>
          <w:rPr>
            <w:webHidden/>
          </w:rPr>
          <w:fldChar w:fldCharType="separate"/>
        </w:r>
        <w:r w:rsidR="000C09B3">
          <w:rPr>
            <w:webHidden/>
          </w:rPr>
          <w:t>3</w:t>
        </w:r>
        <w:r>
          <w:rPr>
            <w:webHidden/>
          </w:rPr>
          <w:fldChar w:fldCharType="end"/>
        </w:r>
      </w:hyperlink>
    </w:p>
    <w:p w14:paraId="13282B47" w14:textId="39A6CD69" w:rsidR="003E70A2" w:rsidRDefault="003E70A2">
      <w:pPr>
        <w:pStyle w:val="TOC3"/>
        <w:rPr>
          <w:rFonts w:asciiTheme="minorHAnsi" w:eastAsiaTheme="minorEastAsia" w:hAnsiTheme="minorHAnsi" w:cstheme="minorBidi"/>
          <w:noProof/>
          <w:kern w:val="2"/>
          <w:sz w:val="24"/>
          <w14:ligatures w14:val="standardContextual"/>
        </w:rPr>
      </w:pPr>
      <w:hyperlink w:anchor="_Toc181215518" w:history="1">
        <w:r w:rsidRPr="00D532A4">
          <w:rPr>
            <w:rStyle w:val="Hyperlink"/>
            <w:noProof/>
          </w:rPr>
          <w:t>2.1.1. Giới thiệu về MOOCs</w:t>
        </w:r>
        <w:r>
          <w:rPr>
            <w:noProof/>
            <w:webHidden/>
          </w:rPr>
          <w:tab/>
        </w:r>
        <w:r>
          <w:rPr>
            <w:noProof/>
            <w:webHidden/>
          </w:rPr>
          <w:fldChar w:fldCharType="begin"/>
        </w:r>
        <w:r>
          <w:rPr>
            <w:noProof/>
            <w:webHidden/>
          </w:rPr>
          <w:instrText xml:space="preserve"> PAGEREF _Toc181215518 \h </w:instrText>
        </w:r>
        <w:r>
          <w:rPr>
            <w:noProof/>
            <w:webHidden/>
          </w:rPr>
        </w:r>
        <w:r>
          <w:rPr>
            <w:noProof/>
            <w:webHidden/>
          </w:rPr>
          <w:fldChar w:fldCharType="separate"/>
        </w:r>
        <w:r w:rsidR="000C09B3">
          <w:rPr>
            <w:noProof/>
            <w:webHidden/>
          </w:rPr>
          <w:t>3</w:t>
        </w:r>
        <w:r>
          <w:rPr>
            <w:noProof/>
            <w:webHidden/>
          </w:rPr>
          <w:fldChar w:fldCharType="end"/>
        </w:r>
      </w:hyperlink>
    </w:p>
    <w:p w14:paraId="0710FAEB" w14:textId="0D03023E" w:rsidR="003E70A2" w:rsidRDefault="003E70A2">
      <w:pPr>
        <w:pStyle w:val="TOC3"/>
        <w:rPr>
          <w:rFonts w:asciiTheme="minorHAnsi" w:eastAsiaTheme="minorEastAsia" w:hAnsiTheme="minorHAnsi" w:cstheme="minorBidi"/>
          <w:noProof/>
          <w:kern w:val="2"/>
          <w:sz w:val="24"/>
          <w14:ligatures w14:val="standardContextual"/>
        </w:rPr>
      </w:pPr>
      <w:hyperlink w:anchor="_Toc181215519" w:history="1">
        <w:r w:rsidRPr="00D532A4">
          <w:rPr>
            <w:rStyle w:val="Hyperlink"/>
            <w:noProof/>
          </w:rPr>
          <w:t>2.1.2. Sự khác nhau giữa nền tảng MOOCs và LMS</w:t>
        </w:r>
        <w:r>
          <w:rPr>
            <w:noProof/>
            <w:webHidden/>
          </w:rPr>
          <w:tab/>
        </w:r>
        <w:r>
          <w:rPr>
            <w:noProof/>
            <w:webHidden/>
          </w:rPr>
          <w:fldChar w:fldCharType="begin"/>
        </w:r>
        <w:r>
          <w:rPr>
            <w:noProof/>
            <w:webHidden/>
          </w:rPr>
          <w:instrText xml:space="preserve"> PAGEREF _Toc181215519 \h </w:instrText>
        </w:r>
        <w:r>
          <w:rPr>
            <w:noProof/>
            <w:webHidden/>
          </w:rPr>
        </w:r>
        <w:r>
          <w:rPr>
            <w:noProof/>
            <w:webHidden/>
          </w:rPr>
          <w:fldChar w:fldCharType="separate"/>
        </w:r>
        <w:r w:rsidR="000C09B3">
          <w:rPr>
            <w:noProof/>
            <w:webHidden/>
          </w:rPr>
          <w:t>5</w:t>
        </w:r>
        <w:r>
          <w:rPr>
            <w:noProof/>
            <w:webHidden/>
          </w:rPr>
          <w:fldChar w:fldCharType="end"/>
        </w:r>
      </w:hyperlink>
    </w:p>
    <w:p w14:paraId="3176BEB9" w14:textId="2435A26E" w:rsidR="003E70A2" w:rsidRDefault="003E70A2">
      <w:pPr>
        <w:pStyle w:val="TOC3"/>
        <w:rPr>
          <w:rFonts w:asciiTheme="minorHAnsi" w:eastAsiaTheme="minorEastAsia" w:hAnsiTheme="minorHAnsi" w:cstheme="minorBidi"/>
          <w:noProof/>
          <w:kern w:val="2"/>
          <w:sz w:val="24"/>
          <w14:ligatures w14:val="standardContextual"/>
        </w:rPr>
      </w:pPr>
      <w:hyperlink w:anchor="_Toc181215520" w:history="1">
        <w:r w:rsidRPr="00D532A4">
          <w:rPr>
            <w:rStyle w:val="Hyperlink"/>
            <w:noProof/>
          </w:rPr>
          <w:t>2.1.3. Các nền tảng MOOCs</w:t>
        </w:r>
        <w:r>
          <w:rPr>
            <w:noProof/>
            <w:webHidden/>
          </w:rPr>
          <w:tab/>
        </w:r>
        <w:r>
          <w:rPr>
            <w:noProof/>
            <w:webHidden/>
          </w:rPr>
          <w:fldChar w:fldCharType="begin"/>
        </w:r>
        <w:r>
          <w:rPr>
            <w:noProof/>
            <w:webHidden/>
          </w:rPr>
          <w:instrText xml:space="preserve"> PAGEREF _Toc181215520 \h </w:instrText>
        </w:r>
        <w:r>
          <w:rPr>
            <w:noProof/>
            <w:webHidden/>
          </w:rPr>
        </w:r>
        <w:r>
          <w:rPr>
            <w:noProof/>
            <w:webHidden/>
          </w:rPr>
          <w:fldChar w:fldCharType="separate"/>
        </w:r>
        <w:r w:rsidR="000C09B3">
          <w:rPr>
            <w:noProof/>
            <w:webHidden/>
          </w:rPr>
          <w:t>8</w:t>
        </w:r>
        <w:r>
          <w:rPr>
            <w:noProof/>
            <w:webHidden/>
          </w:rPr>
          <w:fldChar w:fldCharType="end"/>
        </w:r>
      </w:hyperlink>
    </w:p>
    <w:p w14:paraId="337F7F46" w14:textId="33FF5EF5" w:rsidR="003E70A2" w:rsidRDefault="003E70A2">
      <w:pPr>
        <w:pStyle w:val="TOC2"/>
        <w:rPr>
          <w:rFonts w:asciiTheme="minorHAnsi" w:eastAsiaTheme="minorEastAsia" w:hAnsiTheme="minorHAnsi" w:cstheme="minorBidi"/>
          <w:kern w:val="2"/>
          <w:sz w:val="24"/>
          <w14:ligatures w14:val="standardContextual"/>
        </w:rPr>
      </w:pPr>
      <w:hyperlink w:anchor="_Toc181215521" w:history="1">
        <w:r w:rsidRPr="00D532A4">
          <w:rPr>
            <w:rStyle w:val="Hyperlink"/>
          </w:rPr>
          <w:t>2.2. Nền tảng OpenedX</w:t>
        </w:r>
        <w:r>
          <w:rPr>
            <w:webHidden/>
          </w:rPr>
          <w:tab/>
        </w:r>
        <w:r>
          <w:rPr>
            <w:webHidden/>
          </w:rPr>
          <w:fldChar w:fldCharType="begin"/>
        </w:r>
        <w:r>
          <w:rPr>
            <w:webHidden/>
          </w:rPr>
          <w:instrText xml:space="preserve"> PAGEREF _Toc181215521 \h </w:instrText>
        </w:r>
        <w:r>
          <w:rPr>
            <w:webHidden/>
          </w:rPr>
        </w:r>
        <w:r>
          <w:rPr>
            <w:webHidden/>
          </w:rPr>
          <w:fldChar w:fldCharType="separate"/>
        </w:r>
        <w:r w:rsidR="000C09B3">
          <w:rPr>
            <w:webHidden/>
          </w:rPr>
          <w:t>12</w:t>
        </w:r>
        <w:r>
          <w:rPr>
            <w:webHidden/>
          </w:rPr>
          <w:fldChar w:fldCharType="end"/>
        </w:r>
      </w:hyperlink>
    </w:p>
    <w:p w14:paraId="3D425F85" w14:textId="5289EFC4" w:rsidR="003E70A2" w:rsidRDefault="003E70A2">
      <w:pPr>
        <w:pStyle w:val="TOC3"/>
        <w:rPr>
          <w:rFonts w:asciiTheme="minorHAnsi" w:eastAsiaTheme="minorEastAsia" w:hAnsiTheme="minorHAnsi" w:cstheme="minorBidi"/>
          <w:noProof/>
          <w:kern w:val="2"/>
          <w:sz w:val="24"/>
          <w14:ligatures w14:val="standardContextual"/>
        </w:rPr>
      </w:pPr>
      <w:hyperlink w:anchor="_Toc181215522" w:history="1">
        <w:r w:rsidRPr="00D532A4">
          <w:rPr>
            <w:rStyle w:val="Hyperlink"/>
            <w:noProof/>
          </w:rPr>
          <w:t>2.2.1. Sơ lược về OpenedX</w:t>
        </w:r>
        <w:r>
          <w:rPr>
            <w:noProof/>
            <w:webHidden/>
          </w:rPr>
          <w:tab/>
        </w:r>
        <w:r>
          <w:rPr>
            <w:noProof/>
            <w:webHidden/>
          </w:rPr>
          <w:fldChar w:fldCharType="begin"/>
        </w:r>
        <w:r>
          <w:rPr>
            <w:noProof/>
            <w:webHidden/>
          </w:rPr>
          <w:instrText xml:space="preserve"> PAGEREF _Toc181215522 \h </w:instrText>
        </w:r>
        <w:r>
          <w:rPr>
            <w:noProof/>
            <w:webHidden/>
          </w:rPr>
        </w:r>
        <w:r>
          <w:rPr>
            <w:noProof/>
            <w:webHidden/>
          </w:rPr>
          <w:fldChar w:fldCharType="separate"/>
        </w:r>
        <w:r w:rsidR="000C09B3">
          <w:rPr>
            <w:noProof/>
            <w:webHidden/>
          </w:rPr>
          <w:t>12</w:t>
        </w:r>
        <w:r>
          <w:rPr>
            <w:noProof/>
            <w:webHidden/>
          </w:rPr>
          <w:fldChar w:fldCharType="end"/>
        </w:r>
      </w:hyperlink>
    </w:p>
    <w:p w14:paraId="365748E9" w14:textId="3222191A" w:rsidR="003E70A2" w:rsidRDefault="003E70A2">
      <w:pPr>
        <w:pStyle w:val="TOC3"/>
        <w:rPr>
          <w:rFonts w:asciiTheme="minorHAnsi" w:eastAsiaTheme="minorEastAsia" w:hAnsiTheme="minorHAnsi" w:cstheme="minorBidi"/>
          <w:noProof/>
          <w:kern w:val="2"/>
          <w:sz w:val="24"/>
          <w14:ligatures w14:val="standardContextual"/>
        </w:rPr>
      </w:pPr>
      <w:hyperlink w:anchor="_Toc181215523" w:history="1">
        <w:r w:rsidRPr="00D532A4">
          <w:rPr>
            <w:rStyle w:val="Hyperlink"/>
            <w:noProof/>
          </w:rPr>
          <w:t>2.2.2. Các mốc lịch sử phát triển quan trọng của OpenedX</w:t>
        </w:r>
        <w:r>
          <w:rPr>
            <w:noProof/>
            <w:webHidden/>
          </w:rPr>
          <w:tab/>
        </w:r>
        <w:r>
          <w:rPr>
            <w:noProof/>
            <w:webHidden/>
          </w:rPr>
          <w:fldChar w:fldCharType="begin"/>
        </w:r>
        <w:r>
          <w:rPr>
            <w:noProof/>
            <w:webHidden/>
          </w:rPr>
          <w:instrText xml:space="preserve"> PAGEREF _Toc181215523 \h </w:instrText>
        </w:r>
        <w:r>
          <w:rPr>
            <w:noProof/>
            <w:webHidden/>
          </w:rPr>
        </w:r>
        <w:r>
          <w:rPr>
            <w:noProof/>
            <w:webHidden/>
          </w:rPr>
          <w:fldChar w:fldCharType="separate"/>
        </w:r>
        <w:r w:rsidR="000C09B3">
          <w:rPr>
            <w:noProof/>
            <w:webHidden/>
          </w:rPr>
          <w:t>13</w:t>
        </w:r>
        <w:r>
          <w:rPr>
            <w:noProof/>
            <w:webHidden/>
          </w:rPr>
          <w:fldChar w:fldCharType="end"/>
        </w:r>
      </w:hyperlink>
    </w:p>
    <w:p w14:paraId="4D94D315" w14:textId="19E1E74D" w:rsidR="003E70A2" w:rsidRDefault="003E70A2">
      <w:pPr>
        <w:pStyle w:val="TOC3"/>
        <w:rPr>
          <w:rFonts w:asciiTheme="minorHAnsi" w:eastAsiaTheme="minorEastAsia" w:hAnsiTheme="minorHAnsi" w:cstheme="minorBidi"/>
          <w:noProof/>
          <w:kern w:val="2"/>
          <w:sz w:val="24"/>
          <w14:ligatures w14:val="standardContextual"/>
        </w:rPr>
      </w:pPr>
      <w:hyperlink w:anchor="_Toc181215524" w:history="1">
        <w:r w:rsidRPr="00D532A4">
          <w:rPr>
            <w:rStyle w:val="Hyperlink"/>
            <w:noProof/>
          </w:rPr>
          <w:t>2.2.3. Các nền tảng đã sử dụng hệ thống OpenEdx</w:t>
        </w:r>
        <w:r>
          <w:rPr>
            <w:noProof/>
            <w:webHidden/>
          </w:rPr>
          <w:tab/>
        </w:r>
        <w:r>
          <w:rPr>
            <w:noProof/>
            <w:webHidden/>
          </w:rPr>
          <w:fldChar w:fldCharType="begin"/>
        </w:r>
        <w:r>
          <w:rPr>
            <w:noProof/>
            <w:webHidden/>
          </w:rPr>
          <w:instrText xml:space="preserve"> PAGEREF _Toc181215524 \h </w:instrText>
        </w:r>
        <w:r>
          <w:rPr>
            <w:noProof/>
            <w:webHidden/>
          </w:rPr>
        </w:r>
        <w:r>
          <w:rPr>
            <w:noProof/>
            <w:webHidden/>
          </w:rPr>
          <w:fldChar w:fldCharType="separate"/>
        </w:r>
        <w:r w:rsidR="000C09B3">
          <w:rPr>
            <w:noProof/>
            <w:webHidden/>
          </w:rPr>
          <w:t>16</w:t>
        </w:r>
        <w:r>
          <w:rPr>
            <w:noProof/>
            <w:webHidden/>
          </w:rPr>
          <w:fldChar w:fldCharType="end"/>
        </w:r>
      </w:hyperlink>
    </w:p>
    <w:p w14:paraId="6172AE8F" w14:textId="01B2351F" w:rsidR="003E70A2" w:rsidRDefault="003E70A2">
      <w:pPr>
        <w:pStyle w:val="TOC2"/>
        <w:rPr>
          <w:rFonts w:asciiTheme="minorHAnsi" w:eastAsiaTheme="minorEastAsia" w:hAnsiTheme="minorHAnsi" w:cstheme="minorBidi"/>
          <w:kern w:val="2"/>
          <w:sz w:val="24"/>
          <w14:ligatures w14:val="standardContextual"/>
        </w:rPr>
      </w:pPr>
      <w:hyperlink w:anchor="_Toc181215525" w:history="1">
        <w:r w:rsidRPr="00D532A4">
          <w:rPr>
            <w:rStyle w:val="Hyperlink"/>
          </w:rPr>
          <w:t>2.3. Framework Dijango</w:t>
        </w:r>
        <w:r>
          <w:rPr>
            <w:webHidden/>
          </w:rPr>
          <w:tab/>
        </w:r>
        <w:r>
          <w:rPr>
            <w:webHidden/>
          </w:rPr>
          <w:fldChar w:fldCharType="begin"/>
        </w:r>
        <w:r>
          <w:rPr>
            <w:webHidden/>
          </w:rPr>
          <w:instrText xml:space="preserve"> PAGEREF _Toc181215525 \h </w:instrText>
        </w:r>
        <w:r>
          <w:rPr>
            <w:webHidden/>
          </w:rPr>
        </w:r>
        <w:r>
          <w:rPr>
            <w:webHidden/>
          </w:rPr>
          <w:fldChar w:fldCharType="separate"/>
        </w:r>
        <w:r w:rsidR="000C09B3">
          <w:rPr>
            <w:webHidden/>
          </w:rPr>
          <w:t>16</w:t>
        </w:r>
        <w:r>
          <w:rPr>
            <w:webHidden/>
          </w:rPr>
          <w:fldChar w:fldCharType="end"/>
        </w:r>
      </w:hyperlink>
    </w:p>
    <w:p w14:paraId="079F8D4D" w14:textId="7556308A" w:rsidR="003E70A2" w:rsidRDefault="003E70A2">
      <w:pPr>
        <w:pStyle w:val="TOC3"/>
        <w:rPr>
          <w:rFonts w:asciiTheme="minorHAnsi" w:eastAsiaTheme="minorEastAsia" w:hAnsiTheme="minorHAnsi" w:cstheme="minorBidi"/>
          <w:noProof/>
          <w:kern w:val="2"/>
          <w:sz w:val="24"/>
          <w14:ligatures w14:val="standardContextual"/>
        </w:rPr>
      </w:pPr>
      <w:hyperlink w:anchor="_Toc181215526" w:history="1">
        <w:r w:rsidRPr="00D532A4">
          <w:rPr>
            <w:rStyle w:val="Hyperlink"/>
            <w:noProof/>
          </w:rPr>
          <w:t>2.3.1.</w:t>
        </w:r>
        <w:r w:rsidRPr="00D532A4">
          <w:rPr>
            <w:rStyle w:val="Hyperlink"/>
            <w:iCs/>
            <w:noProof/>
          </w:rPr>
          <w:t xml:space="preserve"> Ngôn ngữ Python</w:t>
        </w:r>
        <w:r>
          <w:rPr>
            <w:noProof/>
            <w:webHidden/>
          </w:rPr>
          <w:tab/>
        </w:r>
        <w:r>
          <w:rPr>
            <w:noProof/>
            <w:webHidden/>
          </w:rPr>
          <w:fldChar w:fldCharType="begin"/>
        </w:r>
        <w:r>
          <w:rPr>
            <w:noProof/>
            <w:webHidden/>
          </w:rPr>
          <w:instrText xml:space="preserve"> PAGEREF _Toc181215526 \h </w:instrText>
        </w:r>
        <w:r>
          <w:rPr>
            <w:noProof/>
            <w:webHidden/>
          </w:rPr>
        </w:r>
        <w:r>
          <w:rPr>
            <w:noProof/>
            <w:webHidden/>
          </w:rPr>
          <w:fldChar w:fldCharType="separate"/>
        </w:r>
        <w:r w:rsidR="000C09B3">
          <w:rPr>
            <w:noProof/>
            <w:webHidden/>
          </w:rPr>
          <w:t>16</w:t>
        </w:r>
        <w:r>
          <w:rPr>
            <w:noProof/>
            <w:webHidden/>
          </w:rPr>
          <w:fldChar w:fldCharType="end"/>
        </w:r>
      </w:hyperlink>
    </w:p>
    <w:p w14:paraId="0EFC854A" w14:textId="0426AA61" w:rsidR="003E70A2" w:rsidRDefault="003E70A2">
      <w:pPr>
        <w:pStyle w:val="TOC3"/>
        <w:rPr>
          <w:rFonts w:asciiTheme="minorHAnsi" w:eastAsiaTheme="minorEastAsia" w:hAnsiTheme="minorHAnsi" w:cstheme="minorBidi"/>
          <w:noProof/>
          <w:kern w:val="2"/>
          <w:sz w:val="24"/>
          <w14:ligatures w14:val="standardContextual"/>
        </w:rPr>
      </w:pPr>
      <w:hyperlink w:anchor="_Toc181215527" w:history="1">
        <w:r w:rsidRPr="00D532A4">
          <w:rPr>
            <w:rStyle w:val="Hyperlink"/>
            <w:noProof/>
          </w:rPr>
          <w:t>2.3.2.</w:t>
        </w:r>
        <w:r w:rsidRPr="00D532A4">
          <w:rPr>
            <w:rStyle w:val="Hyperlink"/>
            <w:iCs/>
            <w:noProof/>
          </w:rPr>
          <w:t xml:space="preserve"> Framework Dijango</w:t>
        </w:r>
        <w:r>
          <w:rPr>
            <w:noProof/>
            <w:webHidden/>
          </w:rPr>
          <w:tab/>
        </w:r>
        <w:r>
          <w:rPr>
            <w:noProof/>
            <w:webHidden/>
          </w:rPr>
          <w:fldChar w:fldCharType="begin"/>
        </w:r>
        <w:r>
          <w:rPr>
            <w:noProof/>
            <w:webHidden/>
          </w:rPr>
          <w:instrText xml:space="preserve"> PAGEREF _Toc181215527 \h </w:instrText>
        </w:r>
        <w:r>
          <w:rPr>
            <w:noProof/>
            <w:webHidden/>
          </w:rPr>
        </w:r>
        <w:r>
          <w:rPr>
            <w:noProof/>
            <w:webHidden/>
          </w:rPr>
          <w:fldChar w:fldCharType="separate"/>
        </w:r>
        <w:r w:rsidR="000C09B3">
          <w:rPr>
            <w:noProof/>
            <w:webHidden/>
          </w:rPr>
          <w:t>21</w:t>
        </w:r>
        <w:r>
          <w:rPr>
            <w:noProof/>
            <w:webHidden/>
          </w:rPr>
          <w:fldChar w:fldCharType="end"/>
        </w:r>
      </w:hyperlink>
    </w:p>
    <w:p w14:paraId="089211D9" w14:textId="253108DE" w:rsidR="003E70A2" w:rsidRDefault="003E70A2">
      <w:pPr>
        <w:pStyle w:val="TOC2"/>
        <w:rPr>
          <w:rFonts w:asciiTheme="minorHAnsi" w:eastAsiaTheme="minorEastAsia" w:hAnsiTheme="minorHAnsi" w:cstheme="minorBidi"/>
          <w:kern w:val="2"/>
          <w:sz w:val="24"/>
          <w14:ligatures w14:val="standardContextual"/>
        </w:rPr>
      </w:pPr>
      <w:hyperlink w:anchor="_Toc181215528" w:history="1">
        <w:r w:rsidRPr="00D532A4">
          <w:rPr>
            <w:rStyle w:val="Hyperlink"/>
            <w:lang w:eastAsia="vi-VN"/>
          </w:rPr>
          <w:t>2.4.</w:t>
        </w:r>
        <w:r w:rsidRPr="00D532A4">
          <w:rPr>
            <w:rStyle w:val="Hyperlink"/>
          </w:rPr>
          <w:t xml:space="preserve"> Giới thiệu về Docker</w:t>
        </w:r>
        <w:r>
          <w:rPr>
            <w:webHidden/>
          </w:rPr>
          <w:tab/>
        </w:r>
        <w:r>
          <w:rPr>
            <w:webHidden/>
          </w:rPr>
          <w:fldChar w:fldCharType="begin"/>
        </w:r>
        <w:r>
          <w:rPr>
            <w:webHidden/>
          </w:rPr>
          <w:instrText xml:space="preserve"> PAGEREF _Toc181215528 \h </w:instrText>
        </w:r>
        <w:r>
          <w:rPr>
            <w:webHidden/>
          </w:rPr>
        </w:r>
        <w:r>
          <w:rPr>
            <w:webHidden/>
          </w:rPr>
          <w:fldChar w:fldCharType="separate"/>
        </w:r>
        <w:r w:rsidR="000C09B3">
          <w:rPr>
            <w:webHidden/>
          </w:rPr>
          <w:t>23</w:t>
        </w:r>
        <w:r>
          <w:rPr>
            <w:webHidden/>
          </w:rPr>
          <w:fldChar w:fldCharType="end"/>
        </w:r>
      </w:hyperlink>
    </w:p>
    <w:p w14:paraId="66C35A84" w14:textId="2DD647F6" w:rsidR="003E70A2" w:rsidRDefault="003E70A2">
      <w:pPr>
        <w:pStyle w:val="TOC3"/>
        <w:rPr>
          <w:rFonts w:asciiTheme="minorHAnsi" w:eastAsiaTheme="minorEastAsia" w:hAnsiTheme="minorHAnsi" w:cstheme="minorBidi"/>
          <w:noProof/>
          <w:kern w:val="2"/>
          <w:sz w:val="24"/>
          <w14:ligatures w14:val="standardContextual"/>
        </w:rPr>
      </w:pPr>
      <w:hyperlink w:anchor="_Toc181215529" w:history="1">
        <w:r w:rsidRPr="00D532A4">
          <w:rPr>
            <w:rStyle w:val="Hyperlink"/>
            <w:noProof/>
            <w:lang w:eastAsia="vi-VN"/>
          </w:rPr>
          <w:t>2.4.1.</w:t>
        </w:r>
        <w:r w:rsidRPr="00D532A4">
          <w:rPr>
            <w:rStyle w:val="Hyperlink"/>
            <w:iCs/>
            <w:noProof/>
            <w:lang w:eastAsia="vi-VN"/>
          </w:rPr>
          <w:t xml:space="preserve"> Cơ bản về Docker</w:t>
        </w:r>
        <w:r>
          <w:rPr>
            <w:noProof/>
            <w:webHidden/>
          </w:rPr>
          <w:tab/>
        </w:r>
        <w:r>
          <w:rPr>
            <w:noProof/>
            <w:webHidden/>
          </w:rPr>
          <w:fldChar w:fldCharType="begin"/>
        </w:r>
        <w:r>
          <w:rPr>
            <w:noProof/>
            <w:webHidden/>
          </w:rPr>
          <w:instrText xml:space="preserve"> PAGEREF _Toc181215529 \h </w:instrText>
        </w:r>
        <w:r>
          <w:rPr>
            <w:noProof/>
            <w:webHidden/>
          </w:rPr>
        </w:r>
        <w:r>
          <w:rPr>
            <w:noProof/>
            <w:webHidden/>
          </w:rPr>
          <w:fldChar w:fldCharType="separate"/>
        </w:r>
        <w:r w:rsidR="000C09B3">
          <w:rPr>
            <w:noProof/>
            <w:webHidden/>
          </w:rPr>
          <w:t>23</w:t>
        </w:r>
        <w:r>
          <w:rPr>
            <w:noProof/>
            <w:webHidden/>
          </w:rPr>
          <w:fldChar w:fldCharType="end"/>
        </w:r>
      </w:hyperlink>
    </w:p>
    <w:p w14:paraId="6F746BFE" w14:textId="01BB4DB0" w:rsidR="003E70A2" w:rsidRDefault="003E70A2">
      <w:pPr>
        <w:pStyle w:val="TOC3"/>
        <w:rPr>
          <w:rFonts w:asciiTheme="minorHAnsi" w:eastAsiaTheme="minorEastAsia" w:hAnsiTheme="minorHAnsi" w:cstheme="minorBidi"/>
          <w:noProof/>
          <w:kern w:val="2"/>
          <w:sz w:val="24"/>
          <w14:ligatures w14:val="standardContextual"/>
        </w:rPr>
      </w:pPr>
      <w:hyperlink w:anchor="_Toc181215530" w:history="1">
        <w:r w:rsidRPr="00D532A4">
          <w:rPr>
            <w:rStyle w:val="Hyperlink"/>
            <w:noProof/>
          </w:rPr>
          <w:t>2.4.2. Ưu, nhược điểm</w:t>
        </w:r>
        <w:r>
          <w:rPr>
            <w:noProof/>
            <w:webHidden/>
          </w:rPr>
          <w:tab/>
        </w:r>
        <w:r>
          <w:rPr>
            <w:noProof/>
            <w:webHidden/>
          </w:rPr>
          <w:fldChar w:fldCharType="begin"/>
        </w:r>
        <w:r>
          <w:rPr>
            <w:noProof/>
            <w:webHidden/>
          </w:rPr>
          <w:instrText xml:space="preserve"> PAGEREF _Toc181215530 \h </w:instrText>
        </w:r>
        <w:r>
          <w:rPr>
            <w:noProof/>
            <w:webHidden/>
          </w:rPr>
        </w:r>
        <w:r>
          <w:rPr>
            <w:noProof/>
            <w:webHidden/>
          </w:rPr>
          <w:fldChar w:fldCharType="separate"/>
        </w:r>
        <w:r w:rsidR="000C09B3">
          <w:rPr>
            <w:noProof/>
            <w:webHidden/>
          </w:rPr>
          <w:t>25</w:t>
        </w:r>
        <w:r>
          <w:rPr>
            <w:noProof/>
            <w:webHidden/>
          </w:rPr>
          <w:fldChar w:fldCharType="end"/>
        </w:r>
      </w:hyperlink>
    </w:p>
    <w:p w14:paraId="605FDAA5" w14:textId="59151232" w:rsidR="003E70A2" w:rsidRDefault="003E70A2">
      <w:pPr>
        <w:pStyle w:val="TOC1"/>
        <w:rPr>
          <w:rFonts w:asciiTheme="minorHAnsi" w:eastAsiaTheme="minorEastAsia" w:hAnsiTheme="minorHAnsi" w:cstheme="minorBidi"/>
          <w:b w:val="0"/>
          <w:kern w:val="2"/>
          <w:sz w:val="24"/>
          <w14:ligatures w14:val="standardContextual"/>
        </w:rPr>
      </w:pPr>
      <w:hyperlink w:anchor="_Toc181215531" w:history="1">
        <w:r w:rsidRPr="00D532A4">
          <w:rPr>
            <w:rStyle w:val="Hyperlink"/>
          </w:rPr>
          <w:t>CHƯƠNG 3.</w:t>
        </w:r>
        <w:r>
          <w:rPr>
            <w:rFonts w:asciiTheme="minorHAnsi" w:eastAsiaTheme="minorEastAsia" w:hAnsiTheme="minorHAnsi" w:cstheme="minorBidi"/>
            <w:b w:val="0"/>
            <w:kern w:val="2"/>
            <w:sz w:val="24"/>
            <w14:ligatures w14:val="standardContextual"/>
          </w:rPr>
          <w:tab/>
        </w:r>
        <w:r w:rsidRPr="00D532A4">
          <w:rPr>
            <w:rStyle w:val="Hyperlink"/>
          </w:rPr>
          <w:t>HIỆN THỰC HÓA NGHIÊN CỨU</w:t>
        </w:r>
        <w:r>
          <w:rPr>
            <w:webHidden/>
          </w:rPr>
          <w:tab/>
        </w:r>
        <w:r>
          <w:rPr>
            <w:webHidden/>
          </w:rPr>
          <w:fldChar w:fldCharType="begin"/>
        </w:r>
        <w:r>
          <w:rPr>
            <w:webHidden/>
          </w:rPr>
          <w:instrText xml:space="preserve"> PAGEREF _Toc181215531 \h </w:instrText>
        </w:r>
        <w:r>
          <w:rPr>
            <w:webHidden/>
          </w:rPr>
        </w:r>
        <w:r>
          <w:rPr>
            <w:webHidden/>
          </w:rPr>
          <w:fldChar w:fldCharType="separate"/>
        </w:r>
        <w:r w:rsidR="000C09B3">
          <w:rPr>
            <w:webHidden/>
          </w:rPr>
          <w:t>27</w:t>
        </w:r>
        <w:r>
          <w:rPr>
            <w:webHidden/>
          </w:rPr>
          <w:fldChar w:fldCharType="end"/>
        </w:r>
      </w:hyperlink>
    </w:p>
    <w:p w14:paraId="5853D105" w14:textId="636A00A0" w:rsidR="003E70A2" w:rsidRDefault="003E70A2">
      <w:pPr>
        <w:pStyle w:val="TOC2"/>
        <w:rPr>
          <w:rFonts w:asciiTheme="minorHAnsi" w:eastAsiaTheme="minorEastAsia" w:hAnsiTheme="minorHAnsi" w:cstheme="minorBidi"/>
          <w:kern w:val="2"/>
          <w:sz w:val="24"/>
          <w14:ligatures w14:val="standardContextual"/>
        </w:rPr>
      </w:pPr>
      <w:hyperlink w:anchor="_Toc181215535" w:history="1">
        <w:r w:rsidRPr="00D532A4">
          <w:rPr>
            <w:rStyle w:val="Hyperlink"/>
          </w:rPr>
          <w:t>3.1. Mô tả cấu trúc hệ thống</w:t>
        </w:r>
        <w:r>
          <w:rPr>
            <w:webHidden/>
          </w:rPr>
          <w:tab/>
        </w:r>
        <w:r>
          <w:rPr>
            <w:webHidden/>
          </w:rPr>
          <w:fldChar w:fldCharType="begin"/>
        </w:r>
        <w:r>
          <w:rPr>
            <w:webHidden/>
          </w:rPr>
          <w:instrText xml:space="preserve"> PAGEREF _Toc181215535 \h </w:instrText>
        </w:r>
        <w:r>
          <w:rPr>
            <w:webHidden/>
          </w:rPr>
        </w:r>
        <w:r>
          <w:rPr>
            <w:webHidden/>
          </w:rPr>
          <w:fldChar w:fldCharType="separate"/>
        </w:r>
        <w:r w:rsidR="000C09B3">
          <w:rPr>
            <w:webHidden/>
          </w:rPr>
          <w:t>27</w:t>
        </w:r>
        <w:r>
          <w:rPr>
            <w:webHidden/>
          </w:rPr>
          <w:fldChar w:fldCharType="end"/>
        </w:r>
      </w:hyperlink>
    </w:p>
    <w:p w14:paraId="228687EE" w14:textId="4362CB42" w:rsidR="003E70A2" w:rsidRDefault="003E70A2">
      <w:pPr>
        <w:pStyle w:val="TOC2"/>
        <w:rPr>
          <w:rFonts w:asciiTheme="minorHAnsi" w:eastAsiaTheme="minorEastAsia" w:hAnsiTheme="minorHAnsi" w:cstheme="minorBidi"/>
          <w:kern w:val="2"/>
          <w:sz w:val="24"/>
          <w14:ligatures w14:val="standardContextual"/>
        </w:rPr>
      </w:pPr>
      <w:hyperlink w:anchor="_Toc181215536" w:history="1">
        <w:r w:rsidRPr="00D532A4">
          <w:rPr>
            <w:rStyle w:val="Hyperlink"/>
          </w:rPr>
          <w:t>3.2. Cài đặt OpenedX với Tutor Edly</w:t>
        </w:r>
        <w:r>
          <w:rPr>
            <w:webHidden/>
          </w:rPr>
          <w:tab/>
        </w:r>
        <w:r>
          <w:rPr>
            <w:webHidden/>
          </w:rPr>
          <w:fldChar w:fldCharType="begin"/>
        </w:r>
        <w:r>
          <w:rPr>
            <w:webHidden/>
          </w:rPr>
          <w:instrText xml:space="preserve"> PAGEREF _Toc181215536 \h </w:instrText>
        </w:r>
        <w:r>
          <w:rPr>
            <w:webHidden/>
          </w:rPr>
        </w:r>
        <w:r>
          <w:rPr>
            <w:webHidden/>
          </w:rPr>
          <w:fldChar w:fldCharType="separate"/>
        </w:r>
        <w:r w:rsidR="000C09B3">
          <w:rPr>
            <w:webHidden/>
          </w:rPr>
          <w:t>28</w:t>
        </w:r>
        <w:r>
          <w:rPr>
            <w:webHidden/>
          </w:rPr>
          <w:fldChar w:fldCharType="end"/>
        </w:r>
      </w:hyperlink>
    </w:p>
    <w:p w14:paraId="1E198A82" w14:textId="20EA2438"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1" w:history="1">
        <w:r w:rsidRPr="00D532A4">
          <w:rPr>
            <w:rStyle w:val="Hyperlink"/>
            <w:noProof/>
          </w:rPr>
          <w:t>3.1.1</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Yêu cầu môi trường trước khi cài đặt</w:t>
        </w:r>
        <w:r>
          <w:rPr>
            <w:noProof/>
            <w:webHidden/>
          </w:rPr>
          <w:tab/>
        </w:r>
        <w:r>
          <w:rPr>
            <w:noProof/>
            <w:webHidden/>
          </w:rPr>
          <w:fldChar w:fldCharType="begin"/>
        </w:r>
        <w:r>
          <w:rPr>
            <w:noProof/>
            <w:webHidden/>
          </w:rPr>
          <w:instrText xml:space="preserve"> PAGEREF _Toc181215541 \h </w:instrText>
        </w:r>
        <w:r>
          <w:rPr>
            <w:noProof/>
            <w:webHidden/>
          </w:rPr>
        </w:r>
        <w:r>
          <w:rPr>
            <w:noProof/>
            <w:webHidden/>
          </w:rPr>
          <w:fldChar w:fldCharType="separate"/>
        </w:r>
        <w:r w:rsidR="000C09B3">
          <w:rPr>
            <w:noProof/>
            <w:webHidden/>
          </w:rPr>
          <w:t>28</w:t>
        </w:r>
        <w:r>
          <w:rPr>
            <w:noProof/>
            <w:webHidden/>
          </w:rPr>
          <w:fldChar w:fldCharType="end"/>
        </w:r>
      </w:hyperlink>
    </w:p>
    <w:p w14:paraId="54E356EC" w14:textId="26BD8587"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2" w:history="1">
        <w:r w:rsidRPr="00D532A4">
          <w:rPr>
            <w:rStyle w:val="Hyperlink"/>
            <w:noProof/>
          </w:rPr>
          <w:t>3.1.2</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Cài đặt nhanh với tutor 1-click install</w:t>
        </w:r>
        <w:r>
          <w:rPr>
            <w:noProof/>
            <w:webHidden/>
          </w:rPr>
          <w:tab/>
        </w:r>
        <w:r>
          <w:rPr>
            <w:noProof/>
            <w:webHidden/>
          </w:rPr>
          <w:fldChar w:fldCharType="begin"/>
        </w:r>
        <w:r>
          <w:rPr>
            <w:noProof/>
            <w:webHidden/>
          </w:rPr>
          <w:instrText xml:space="preserve"> PAGEREF _Toc181215542 \h </w:instrText>
        </w:r>
        <w:r>
          <w:rPr>
            <w:noProof/>
            <w:webHidden/>
          </w:rPr>
        </w:r>
        <w:r>
          <w:rPr>
            <w:noProof/>
            <w:webHidden/>
          </w:rPr>
          <w:fldChar w:fldCharType="separate"/>
        </w:r>
        <w:r w:rsidR="000C09B3">
          <w:rPr>
            <w:noProof/>
            <w:webHidden/>
          </w:rPr>
          <w:t>28</w:t>
        </w:r>
        <w:r>
          <w:rPr>
            <w:noProof/>
            <w:webHidden/>
          </w:rPr>
          <w:fldChar w:fldCharType="end"/>
        </w:r>
      </w:hyperlink>
    </w:p>
    <w:p w14:paraId="308A7054" w14:textId="6D99FE42"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3" w:history="1">
        <w:r w:rsidRPr="00D532A4">
          <w:rPr>
            <w:rStyle w:val="Hyperlink"/>
            <w:noProof/>
          </w:rPr>
          <w:t>3.1.3</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Thay đổi theme theo yêu cầu</w:t>
        </w:r>
        <w:r>
          <w:rPr>
            <w:noProof/>
            <w:webHidden/>
          </w:rPr>
          <w:tab/>
        </w:r>
        <w:r>
          <w:rPr>
            <w:noProof/>
            <w:webHidden/>
          </w:rPr>
          <w:fldChar w:fldCharType="begin"/>
        </w:r>
        <w:r>
          <w:rPr>
            <w:noProof/>
            <w:webHidden/>
          </w:rPr>
          <w:instrText xml:space="preserve"> PAGEREF _Toc181215543 \h </w:instrText>
        </w:r>
        <w:r>
          <w:rPr>
            <w:noProof/>
            <w:webHidden/>
          </w:rPr>
        </w:r>
        <w:r>
          <w:rPr>
            <w:noProof/>
            <w:webHidden/>
          </w:rPr>
          <w:fldChar w:fldCharType="separate"/>
        </w:r>
        <w:r w:rsidR="000C09B3">
          <w:rPr>
            <w:noProof/>
            <w:webHidden/>
          </w:rPr>
          <w:t>30</w:t>
        </w:r>
        <w:r>
          <w:rPr>
            <w:noProof/>
            <w:webHidden/>
          </w:rPr>
          <w:fldChar w:fldCharType="end"/>
        </w:r>
      </w:hyperlink>
    </w:p>
    <w:p w14:paraId="4A042320" w14:textId="15AE5ADC" w:rsidR="003E70A2" w:rsidRDefault="003E70A2">
      <w:pPr>
        <w:pStyle w:val="TOC2"/>
        <w:tabs>
          <w:tab w:val="left" w:pos="960"/>
        </w:tabs>
        <w:rPr>
          <w:rFonts w:asciiTheme="minorHAnsi" w:eastAsiaTheme="minorEastAsia" w:hAnsiTheme="minorHAnsi" w:cstheme="minorBidi"/>
          <w:kern w:val="2"/>
          <w:sz w:val="24"/>
          <w14:ligatures w14:val="standardContextual"/>
        </w:rPr>
      </w:pPr>
      <w:hyperlink w:anchor="_Toc181215544" w:history="1">
        <w:r w:rsidRPr="00D532A4">
          <w:rPr>
            <w:rStyle w:val="Hyperlink"/>
          </w:rPr>
          <w:t>3.2</w:t>
        </w:r>
        <w:r>
          <w:rPr>
            <w:rFonts w:asciiTheme="minorHAnsi" w:eastAsiaTheme="minorEastAsia" w:hAnsiTheme="minorHAnsi" w:cstheme="minorBidi"/>
            <w:kern w:val="2"/>
            <w:sz w:val="24"/>
            <w14:ligatures w14:val="standardContextual"/>
          </w:rPr>
          <w:t xml:space="preserve">. </w:t>
        </w:r>
        <w:r w:rsidRPr="00D532A4">
          <w:rPr>
            <w:rStyle w:val="Hyperlink"/>
          </w:rPr>
          <w:t>Mô tả dữ liệu</w:t>
        </w:r>
        <w:r>
          <w:rPr>
            <w:webHidden/>
          </w:rPr>
          <w:tab/>
        </w:r>
        <w:r>
          <w:rPr>
            <w:webHidden/>
          </w:rPr>
          <w:fldChar w:fldCharType="begin"/>
        </w:r>
        <w:r>
          <w:rPr>
            <w:webHidden/>
          </w:rPr>
          <w:instrText xml:space="preserve"> PAGEREF _Toc181215544 \h </w:instrText>
        </w:r>
        <w:r>
          <w:rPr>
            <w:webHidden/>
          </w:rPr>
        </w:r>
        <w:r>
          <w:rPr>
            <w:webHidden/>
          </w:rPr>
          <w:fldChar w:fldCharType="separate"/>
        </w:r>
        <w:r w:rsidR="000C09B3">
          <w:rPr>
            <w:webHidden/>
          </w:rPr>
          <w:t>32</w:t>
        </w:r>
        <w:r>
          <w:rPr>
            <w:webHidden/>
          </w:rPr>
          <w:fldChar w:fldCharType="end"/>
        </w:r>
      </w:hyperlink>
    </w:p>
    <w:p w14:paraId="1BC46FF3" w14:textId="2AB31274"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7" w:history="1">
        <w:r w:rsidRPr="00D532A4">
          <w:rPr>
            <w:rStyle w:val="Hyperlink"/>
            <w:noProof/>
          </w:rPr>
          <w:t>3.2.1</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Các thuật ngữ MySQL</w:t>
        </w:r>
        <w:r>
          <w:rPr>
            <w:noProof/>
            <w:webHidden/>
          </w:rPr>
          <w:tab/>
        </w:r>
        <w:r>
          <w:rPr>
            <w:noProof/>
            <w:webHidden/>
          </w:rPr>
          <w:fldChar w:fldCharType="begin"/>
        </w:r>
        <w:r>
          <w:rPr>
            <w:noProof/>
            <w:webHidden/>
          </w:rPr>
          <w:instrText xml:space="preserve"> PAGEREF _Toc181215547 \h </w:instrText>
        </w:r>
        <w:r>
          <w:rPr>
            <w:noProof/>
            <w:webHidden/>
          </w:rPr>
        </w:r>
        <w:r>
          <w:rPr>
            <w:noProof/>
            <w:webHidden/>
          </w:rPr>
          <w:fldChar w:fldCharType="separate"/>
        </w:r>
        <w:r w:rsidR="000C09B3">
          <w:rPr>
            <w:noProof/>
            <w:webHidden/>
          </w:rPr>
          <w:t>32</w:t>
        </w:r>
        <w:r>
          <w:rPr>
            <w:noProof/>
            <w:webHidden/>
          </w:rPr>
          <w:fldChar w:fldCharType="end"/>
        </w:r>
      </w:hyperlink>
    </w:p>
    <w:p w14:paraId="5A077147" w14:textId="1B2C1BD9"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8" w:history="1">
        <w:r w:rsidRPr="00D532A4">
          <w:rPr>
            <w:rStyle w:val="Hyperlink"/>
            <w:noProof/>
          </w:rPr>
          <w:t>3.2.2</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Dữ liệu về User</w:t>
        </w:r>
        <w:r>
          <w:rPr>
            <w:noProof/>
            <w:webHidden/>
          </w:rPr>
          <w:tab/>
        </w:r>
        <w:r>
          <w:rPr>
            <w:noProof/>
            <w:webHidden/>
          </w:rPr>
          <w:fldChar w:fldCharType="begin"/>
        </w:r>
        <w:r>
          <w:rPr>
            <w:noProof/>
            <w:webHidden/>
          </w:rPr>
          <w:instrText xml:space="preserve"> PAGEREF _Toc181215548 \h </w:instrText>
        </w:r>
        <w:r>
          <w:rPr>
            <w:noProof/>
            <w:webHidden/>
          </w:rPr>
        </w:r>
        <w:r>
          <w:rPr>
            <w:noProof/>
            <w:webHidden/>
          </w:rPr>
          <w:fldChar w:fldCharType="separate"/>
        </w:r>
        <w:r w:rsidR="000C09B3">
          <w:rPr>
            <w:noProof/>
            <w:webHidden/>
          </w:rPr>
          <w:t>34</w:t>
        </w:r>
        <w:r>
          <w:rPr>
            <w:noProof/>
            <w:webHidden/>
          </w:rPr>
          <w:fldChar w:fldCharType="end"/>
        </w:r>
      </w:hyperlink>
    </w:p>
    <w:p w14:paraId="6A918CE1" w14:textId="3F2EE7CA"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9" w:history="1">
        <w:r w:rsidRPr="00D532A4">
          <w:rPr>
            <w:rStyle w:val="Hyperlink"/>
            <w:noProof/>
          </w:rPr>
          <w:t>3.2.3</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Dữ liệu về tiến trình học liệu - Courseware Progress</w:t>
        </w:r>
        <w:r>
          <w:rPr>
            <w:noProof/>
            <w:webHidden/>
          </w:rPr>
          <w:tab/>
        </w:r>
        <w:r>
          <w:rPr>
            <w:noProof/>
            <w:webHidden/>
          </w:rPr>
          <w:fldChar w:fldCharType="begin"/>
        </w:r>
        <w:r>
          <w:rPr>
            <w:noProof/>
            <w:webHidden/>
          </w:rPr>
          <w:instrText xml:space="preserve"> PAGEREF _Toc181215549 \h </w:instrText>
        </w:r>
        <w:r>
          <w:rPr>
            <w:noProof/>
            <w:webHidden/>
          </w:rPr>
        </w:r>
        <w:r>
          <w:rPr>
            <w:noProof/>
            <w:webHidden/>
          </w:rPr>
          <w:fldChar w:fldCharType="separate"/>
        </w:r>
        <w:r w:rsidR="000C09B3">
          <w:rPr>
            <w:noProof/>
            <w:webHidden/>
          </w:rPr>
          <w:t>46</w:t>
        </w:r>
        <w:r>
          <w:rPr>
            <w:noProof/>
            <w:webHidden/>
          </w:rPr>
          <w:fldChar w:fldCharType="end"/>
        </w:r>
      </w:hyperlink>
    </w:p>
    <w:p w14:paraId="6CD676A4" w14:textId="747EAC79"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50" w:history="1">
        <w:r w:rsidRPr="00D532A4">
          <w:rPr>
            <w:rStyle w:val="Hyperlink"/>
            <w:noProof/>
          </w:rPr>
          <w:t>3.2.4</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Dữ liệu điểm khóa học - Course Grades Data</w:t>
        </w:r>
        <w:r>
          <w:rPr>
            <w:noProof/>
            <w:webHidden/>
          </w:rPr>
          <w:tab/>
        </w:r>
        <w:r>
          <w:rPr>
            <w:noProof/>
            <w:webHidden/>
          </w:rPr>
          <w:fldChar w:fldCharType="begin"/>
        </w:r>
        <w:r>
          <w:rPr>
            <w:noProof/>
            <w:webHidden/>
          </w:rPr>
          <w:instrText xml:space="preserve"> PAGEREF _Toc181215550 \h </w:instrText>
        </w:r>
        <w:r>
          <w:rPr>
            <w:noProof/>
            <w:webHidden/>
          </w:rPr>
        </w:r>
        <w:r>
          <w:rPr>
            <w:noProof/>
            <w:webHidden/>
          </w:rPr>
          <w:fldChar w:fldCharType="separate"/>
        </w:r>
        <w:r w:rsidR="000C09B3">
          <w:rPr>
            <w:noProof/>
            <w:webHidden/>
          </w:rPr>
          <w:t>50</w:t>
        </w:r>
        <w:r>
          <w:rPr>
            <w:noProof/>
            <w:webHidden/>
          </w:rPr>
          <w:fldChar w:fldCharType="end"/>
        </w:r>
      </w:hyperlink>
    </w:p>
    <w:p w14:paraId="7A9268C9" w14:textId="6321D09C"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51" w:history="1">
        <w:r w:rsidRPr="00D532A4">
          <w:rPr>
            <w:rStyle w:val="Hyperlink"/>
            <w:noProof/>
          </w:rPr>
          <w:t>3.2.5</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Dữ liệu chứng chỉ khóa học - Course Certificate Data</w:t>
        </w:r>
        <w:r>
          <w:rPr>
            <w:noProof/>
            <w:webHidden/>
          </w:rPr>
          <w:tab/>
        </w:r>
        <w:r>
          <w:rPr>
            <w:noProof/>
            <w:webHidden/>
          </w:rPr>
          <w:fldChar w:fldCharType="begin"/>
        </w:r>
        <w:r>
          <w:rPr>
            <w:noProof/>
            <w:webHidden/>
          </w:rPr>
          <w:instrText xml:space="preserve"> PAGEREF _Toc181215551 \h </w:instrText>
        </w:r>
        <w:r>
          <w:rPr>
            <w:noProof/>
            <w:webHidden/>
          </w:rPr>
        </w:r>
        <w:r>
          <w:rPr>
            <w:noProof/>
            <w:webHidden/>
          </w:rPr>
          <w:fldChar w:fldCharType="separate"/>
        </w:r>
        <w:r w:rsidR="000C09B3">
          <w:rPr>
            <w:noProof/>
            <w:webHidden/>
          </w:rPr>
          <w:t>53</w:t>
        </w:r>
        <w:r>
          <w:rPr>
            <w:noProof/>
            <w:webHidden/>
          </w:rPr>
          <w:fldChar w:fldCharType="end"/>
        </w:r>
      </w:hyperlink>
    </w:p>
    <w:p w14:paraId="5DCAE6EC" w14:textId="57ADCAF9"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52" w:history="1">
        <w:r w:rsidRPr="00D532A4">
          <w:rPr>
            <w:rStyle w:val="Hyperlink"/>
            <w:noProof/>
          </w:rPr>
          <w:t>3.2.6</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Credit Eligibility Data</w:t>
        </w:r>
        <w:r>
          <w:rPr>
            <w:noProof/>
            <w:webHidden/>
          </w:rPr>
          <w:tab/>
        </w:r>
        <w:r>
          <w:rPr>
            <w:noProof/>
            <w:webHidden/>
          </w:rPr>
          <w:fldChar w:fldCharType="begin"/>
        </w:r>
        <w:r>
          <w:rPr>
            <w:noProof/>
            <w:webHidden/>
          </w:rPr>
          <w:instrText xml:space="preserve"> PAGEREF _Toc181215552 \h </w:instrText>
        </w:r>
        <w:r>
          <w:rPr>
            <w:noProof/>
            <w:webHidden/>
          </w:rPr>
        </w:r>
        <w:r>
          <w:rPr>
            <w:noProof/>
            <w:webHidden/>
          </w:rPr>
          <w:fldChar w:fldCharType="separate"/>
        </w:r>
        <w:r w:rsidR="000C09B3">
          <w:rPr>
            <w:noProof/>
            <w:webHidden/>
          </w:rPr>
          <w:t>56</w:t>
        </w:r>
        <w:r>
          <w:rPr>
            <w:noProof/>
            <w:webHidden/>
          </w:rPr>
          <w:fldChar w:fldCharType="end"/>
        </w:r>
      </w:hyperlink>
    </w:p>
    <w:p w14:paraId="4C09C7F8" w14:textId="4956FA77"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53" w:history="1">
        <w:r w:rsidRPr="00D532A4">
          <w:rPr>
            <w:rStyle w:val="Hyperlink"/>
            <w:noProof/>
          </w:rPr>
          <w:t>3.2.7</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Dữ liệu thành viên nhóm - Cohort Membership Data</w:t>
        </w:r>
        <w:r>
          <w:rPr>
            <w:noProof/>
            <w:webHidden/>
          </w:rPr>
          <w:tab/>
        </w:r>
        <w:r>
          <w:rPr>
            <w:noProof/>
            <w:webHidden/>
          </w:rPr>
          <w:fldChar w:fldCharType="begin"/>
        </w:r>
        <w:r>
          <w:rPr>
            <w:noProof/>
            <w:webHidden/>
          </w:rPr>
          <w:instrText xml:space="preserve"> PAGEREF _Toc181215553 \h </w:instrText>
        </w:r>
        <w:r>
          <w:rPr>
            <w:noProof/>
            <w:webHidden/>
          </w:rPr>
        </w:r>
        <w:r>
          <w:rPr>
            <w:noProof/>
            <w:webHidden/>
          </w:rPr>
          <w:fldChar w:fldCharType="separate"/>
        </w:r>
        <w:r w:rsidR="000C09B3">
          <w:rPr>
            <w:noProof/>
            <w:webHidden/>
          </w:rPr>
          <w:t>57</w:t>
        </w:r>
        <w:r>
          <w:rPr>
            <w:noProof/>
            <w:webHidden/>
          </w:rPr>
          <w:fldChar w:fldCharType="end"/>
        </w:r>
      </w:hyperlink>
    </w:p>
    <w:p w14:paraId="2E4965F0" w14:textId="52D51AB0" w:rsidR="003E70A2" w:rsidRDefault="003E70A2">
      <w:pPr>
        <w:pStyle w:val="TOC2"/>
        <w:tabs>
          <w:tab w:val="left" w:pos="960"/>
        </w:tabs>
        <w:rPr>
          <w:rFonts w:asciiTheme="minorHAnsi" w:eastAsiaTheme="minorEastAsia" w:hAnsiTheme="minorHAnsi" w:cstheme="minorBidi"/>
          <w:kern w:val="2"/>
          <w:sz w:val="24"/>
          <w14:ligatures w14:val="standardContextual"/>
        </w:rPr>
      </w:pPr>
      <w:hyperlink w:anchor="_Toc181215554" w:history="1">
        <w:r w:rsidRPr="00D532A4">
          <w:rPr>
            <w:rStyle w:val="Hyperlink"/>
          </w:rPr>
          <w:t>3.3</w:t>
        </w:r>
        <w:r>
          <w:rPr>
            <w:rFonts w:asciiTheme="minorHAnsi" w:eastAsiaTheme="minorEastAsia" w:hAnsiTheme="minorHAnsi" w:cstheme="minorBidi"/>
            <w:kern w:val="2"/>
            <w:sz w:val="24"/>
            <w14:ligatures w14:val="standardContextual"/>
          </w:rPr>
          <w:t xml:space="preserve">  </w:t>
        </w:r>
        <w:r w:rsidRPr="00D532A4">
          <w:rPr>
            <w:rStyle w:val="Hyperlink"/>
          </w:rPr>
          <w:t>Mô tả về các định nghĩa</w:t>
        </w:r>
        <w:r>
          <w:rPr>
            <w:webHidden/>
          </w:rPr>
          <w:tab/>
        </w:r>
        <w:r>
          <w:rPr>
            <w:webHidden/>
          </w:rPr>
          <w:fldChar w:fldCharType="begin"/>
        </w:r>
        <w:r>
          <w:rPr>
            <w:webHidden/>
          </w:rPr>
          <w:instrText xml:space="preserve"> PAGEREF _Toc181215554 \h </w:instrText>
        </w:r>
        <w:r>
          <w:rPr>
            <w:webHidden/>
          </w:rPr>
        </w:r>
        <w:r>
          <w:rPr>
            <w:webHidden/>
          </w:rPr>
          <w:fldChar w:fldCharType="separate"/>
        </w:r>
        <w:r w:rsidR="000C09B3">
          <w:rPr>
            <w:webHidden/>
          </w:rPr>
          <w:t>57</w:t>
        </w:r>
        <w:r>
          <w:rPr>
            <w:webHidden/>
          </w:rPr>
          <w:fldChar w:fldCharType="end"/>
        </w:r>
      </w:hyperlink>
    </w:p>
    <w:p w14:paraId="50D870CB" w14:textId="0F411903" w:rsidR="003E70A2" w:rsidRDefault="003E70A2">
      <w:pPr>
        <w:pStyle w:val="TOC3"/>
        <w:rPr>
          <w:rFonts w:asciiTheme="minorHAnsi" w:eastAsiaTheme="minorEastAsia" w:hAnsiTheme="minorHAnsi" w:cstheme="minorBidi"/>
          <w:noProof/>
          <w:kern w:val="2"/>
          <w:sz w:val="24"/>
          <w14:ligatures w14:val="standardContextual"/>
        </w:rPr>
      </w:pPr>
      <w:hyperlink w:anchor="_Toc181215561" w:history="1">
        <w:r w:rsidRPr="00D532A4">
          <w:rPr>
            <w:rStyle w:val="Hyperlink"/>
            <w:iCs/>
            <w:noProof/>
          </w:rPr>
          <w:t>3.3.1.</w:t>
        </w:r>
        <w:r w:rsidRPr="00D532A4">
          <w:rPr>
            <w:rStyle w:val="Hyperlink"/>
            <w:noProof/>
          </w:rPr>
          <w:t xml:space="preserve"> Studio</w:t>
        </w:r>
        <w:r>
          <w:rPr>
            <w:noProof/>
            <w:webHidden/>
          </w:rPr>
          <w:tab/>
        </w:r>
        <w:r>
          <w:rPr>
            <w:noProof/>
            <w:webHidden/>
          </w:rPr>
          <w:fldChar w:fldCharType="begin"/>
        </w:r>
        <w:r>
          <w:rPr>
            <w:noProof/>
            <w:webHidden/>
          </w:rPr>
          <w:instrText xml:space="preserve"> PAGEREF _Toc181215561 \h </w:instrText>
        </w:r>
        <w:r>
          <w:rPr>
            <w:noProof/>
            <w:webHidden/>
          </w:rPr>
        </w:r>
        <w:r>
          <w:rPr>
            <w:noProof/>
            <w:webHidden/>
          </w:rPr>
          <w:fldChar w:fldCharType="separate"/>
        </w:r>
        <w:r w:rsidR="000C09B3">
          <w:rPr>
            <w:noProof/>
            <w:webHidden/>
          </w:rPr>
          <w:t>57</w:t>
        </w:r>
        <w:r>
          <w:rPr>
            <w:noProof/>
            <w:webHidden/>
          </w:rPr>
          <w:fldChar w:fldCharType="end"/>
        </w:r>
      </w:hyperlink>
    </w:p>
    <w:p w14:paraId="1A6BF5F6" w14:textId="117E2E1A" w:rsidR="003E70A2" w:rsidRDefault="003E70A2">
      <w:pPr>
        <w:pStyle w:val="TOC3"/>
        <w:rPr>
          <w:rFonts w:asciiTheme="minorHAnsi" w:eastAsiaTheme="minorEastAsia" w:hAnsiTheme="minorHAnsi" w:cstheme="minorBidi"/>
          <w:noProof/>
          <w:kern w:val="2"/>
          <w:sz w:val="24"/>
          <w14:ligatures w14:val="standardContextual"/>
        </w:rPr>
      </w:pPr>
      <w:hyperlink w:anchor="_Toc181215562" w:history="1">
        <w:r w:rsidRPr="00D532A4">
          <w:rPr>
            <w:rStyle w:val="Hyperlink"/>
            <w:iCs/>
            <w:noProof/>
          </w:rPr>
          <w:t>3.3.2.</w:t>
        </w:r>
        <w:r w:rsidRPr="00D532A4">
          <w:rPr>
            <w:rStyle w:val="Hyperlink"/>
            <w:noProof/>
          </w:rPr>
          <w:t xml:space="preserve"> LMS -</w:t>
        </w:r>
        <w:r w:rsidRPr="00D532A4">
          <w:rPr>
            <w:rStyle w:val="Hyperlink"/>
            <w:rFonts w:ascii="Arial" w:hAnsi="Arial" w:cs="Arial"/>
            <w:noProof/>
            <w:shd w:val="clear" w:color="auto" w:fill="FFFFFF"/>
          </w:rPr>
          <w:t xml:space="preserve"> </w:t>
        </w:r>
        <w:r w:rsidRPr="00D532A4">
          <w:rPr>
            <w:rStyle w:val="Hyperlink"/>
            <w:noProof/>
          </w:rPr>
          <w:t>Learning Management System</w:t>
        </w:r>
        <w:r>
          <w:rPr>
            <w:noProof/>
            <w:webHidden/>
          </w:rPr>
          <w:tab/>
        </w:r>
        <w:r>
          <w:rPr>
            <w:noProof/>
            <w:webHidden/>
          </w:rPr>
          <w:fldChar w:fldCharType="begin"/>
        </w:r>
        <w:r>
          <w:rPr>
            <w:noProof/>
            <w:webHidden/>
          </w:rPr>
          <w:instrText xml:space="preserve"> PAGEREF _Toc181215562 \h </w:instrText>
        </w:r>
        <w:r>
          <w:rPr>
            <w:noProof/>
            <w:webHidden/>
          </w:rPr>
        </w:r>
        <w:r>
          <w:rPr>
            <w:noProof/>
            <w:webHidden/>
          </w:rPr>
          <w:fldChar w:fldCharType="separate"/>
        </w:r>
        <w:r w:rsidR="000C09B3">
          <w:rPr>
            <w:noProof/>
            <w:webHidden/>
          </w:rPr>
          <w:t>58</w:t>
        </w:r>
        <w:r>
          <w:rPr>
            <w:noProof/>
            <w:webHidden/>
          </w:rPr>
          <w:fldChar w:fldCharType="end"/>
        </w:r>
      </w:hyperlink>
    </w:p>
    <w:p w14:paraId="3AC7AC85" w14:textId="200E4009" w:rsidR="003E70A2" w:rsidRDefault="003E70A2">
      <w:pPr>
        <w:pStyle w:val="TOC3"/>
        <w:rPr>
          <w:rFonts w:asciiTheme="minorHAnsi" w:eastAsiaTheme="minorEastAsia" w:hAnsiTheme="minorHAnsi" w:cstheme="minorBidi"/>
          <w:noProof/>
          <w:kern w:val="2"/>
          <w:sz w:val="24"/>
          <w14:ligatures w14:val="standardContextual"/>
        </w:rPr>
      </w:pPr>
      <w:hyperlink w:anchor="_Toc181215563" w:history="1">
        <w:r w:rsidRPr="00D532A4">
          <w:rPr>
            <w:rStyle w:val="Hyperlink"/>
            <w:iCs/>
            <w:noProof/>
          </w:rPr>
          <w:t>3.3.3.</w:t>
        </w:r>
        <w:r w:rsidRPr="00D532A4">
          <w:rPr>
            <w:rStyle w:val="Hyperlink"/>
            <w:noProof/>
          </w:rPr>
          <w:t xml:space="preserve"> Dashboard, Settings, Profile</w:t>
        </w:r>
        <w:r>
          <w:rPr>
            <w:noProof/>
            <w:webHidden/>
          </w:rPr>
          <w:tab/>
        </w:r>
        <w:r>
          <w:rPr>
            <w:noProof/>
            <w:webHidden/>
          </w:rPr>
          <w:fldChar w:fldCharType="begin"/>
        </w:r>
        <w:r>
          <w:rPr>
            <w:noProof/>
            <w:webHidden/>
          </w:rPr>
          <w:instrText xml:space="preserve"> PAGEREF _Toc181215563 \h </w:instrText>
        </w:r>
        <w:r>
          <w:rPr>
            <w:noProof/>
            <w:webHidden/>
          </w:rPr>
        </w:r>
        <w:r>
          <w:rPr>
            <w:noProof/>
            <w:webHidden/>
          </w:rPr>
          <w:fldChar w:fldCharType="separate"/>
        </w:r>
        <w:r w:rsidR="000C09B3">
          <w:rPr>
            <w:noProof/>
            <w:webHidden/>
          </w:rPr>
          <w:t>58</w:t>
        </w:r>
        <w:r>
          <w:rPr>
            <w:noProof/>
            <w:webHidden/>
          </w:rPr>
          <w:fldChar w:fldCharType="end"/>
        </w:r>
      </w:hyperlink>
    </w:p>
    <w:p w14:paraId="19322F1A" w14:textId="7528B0CE" w:rsidR="003E70A2" w:rsidRDefault="003E70A2">
      <w:pPr>
        <w:pStyle w:val="TOC3"/>
        <w:rPr>
          <w:rFonts w:asciiTheme="minorHAnsi" w:eastAsiaTheme="minorEastAsia" w:hAnsiTheme="minorHAnsi" w:cstheme="minorBidi"/>
          <w:noProof/>
          <w:kern w:val="2"/>
          <w:sz w:val="24"/>
          <w14:ligatures w14:val="standardContextual"/>
        </w:rPr>
      </w:pPr>
      <w:hyperlink w:anchor="_Toc181215564" w:history="1">
        <w:r w:rsidRPr="00D532A4">
          <w:rPr>
            <w:rStyle w:val="Hyperlink"/>
            <w:iCs/>
            <w:noProof/>
          </w:rPr>
          <w:t>3.3.4.</w:t>
        </w:r>
        <w:r w:rsidRPr="00D532A4">
          <w:rPr>
            <w:rStyle w:val="Hyperlink"/>
            <w:noProof/>
          </w:rPr>
          <w:t xml:space="preserve"> Chứng chỉ khóa học - Certificate</w:t>
        </w:r>
        <w:r>
          <w:rPr>
            <w:noProof/>
            <w:webHidden/>
          </w:rPr>
          <w:tab/>
        </w:r>
        <w:r>
          <w:rPr>
            <w:noProof/>
            <w:webHidden/>
          </w:rPr>
          <w:fldChar w:fldCharType="begin"/>
        </w:r>
        <w:r>
          <w:rPr>
            <w:noProof/>
            <w:webHidden/>
          </w:rPr>
          <w:instrText xml:space="preserve"> PAGEREF _Toc181215564 \h </w:instrText>
        </w:r>
        <w:r>
          <w:rPr>
            <w:noProof/>
            <w:webHidden/>
          </w:rPr>
        </w:r>
        <w:r>
          <w:rPr>
            <w:noProof/>
            <w:webHidden/>
          </w:rPr>
          <w:fldChar w:fldCharType="separate"/>
        </w:r>
        <w:r w:rsidR="000C09B3">
          <w:rPr>
            <w:noProof/>
            <w:webHidden/>
          </w:rPr>
          <w:t>60</w:t>
        </w:r>
        <w:r>
          <w:rPr>
            <w:noProof/>
            <w:webHidden/>
          </w:rPr>
          <w:fldChar w:fldCharType="end"/>
        </w:r>
      </w:hyperlink>
    </w:p>
    <w:p w14:paraId="3545C88B" w14:textId="5492DD73" w:rsidR="003E70A2" w:rsidRDefault="003E70A2">
      <w:pPr>
        <w:pStyle w:val="TOC3"/>
        <w:rPr>
          <w:rFonts w:asciiTheme="minorHAnsi" w:eastAsiaTheme="minorEastAsia" w:hAnsiTheme="minorHAnsi" w:cstheme="minorBidi"/>
          <w:noProof/>
          <w:kern w:val="2"/>
          <w:sz w:val="24"/>
          <w14:ligatures w14:val="standardContextual"/>
        </w:rPr>
      </w:pPr>
      <w:hyperlink w:anchor="_Toc181215565" w:history="1">
        <w:r w:rsidRPr="00D532A4">
          <w:rPr>
            <w:rStyle w:val="Hyperlink"/>
            <w:iCs/>
            <w:noProof/>
          </w:rPr>
          <w:t>3.3.5.</w:t>
        </w:r>
        <w:r w:rsidRPr="00D532A4">
          <w:rPr>
            <w:rStyle w:val="Hyperlink"/>
            <w:noProof/>
          </w:rPr>
          <w:t xml:space="preserve"> Course Dates – Ngày khóa học</w:t>
        </w:r>
        <w:r>
          <w:rPr>
            <w:noProof/>
            <w:webHidden/>
          </w:rPr>
          <w:tab/>
        </w:r>
        <w:r>
          <w:rPr>
            <w:noProof/>
            <w:webHidden/>
          </w:rPr>
          <w:fldChar w:fldCharType="begin"/>
        </w:r>
        <w:r>
          <w:rPr>
            <w:noProof/>
            <w:webHidden/>
          </w:rPr>
          <w:instrText xml:space="preserve"> PAGEREF _Toc181215565 \h </w:instrText>
        </w:r>
        <w:r>
          <w:rPr>
            <w:noProof/>
            <w:webHidden/>
          </w:rPr>
        </w:r>
        <w:r>
          <w:rPr>
            <w:noProof/>
            <w:webHidden/>
          </w:rPr>
          <w:fldChar w:fldCharType="separate"/>
        </w:r>
        <w:r w:rsidR="000C09B3">
          <w:rPr>
            <w:noProof/>
            <w:webHidden/>
          </w:rPr>
          <w:t>62</w:t>
        </w:r>
        <w:r>
          <w:rPr>
            <w:noProof/>
            <w:webHidden/>
          </w:rPr>
          <w:fldChar w:fldCharType="end"/>
        </w:r>
      </w:hyperlink>
    </w:p>
    <w:p w14:paraId="512B5D01" w14:textId="255AB18B" w:rsidR="003E70A2" w:rsidRDefault="003E70A2">
      <w:pPr>
        <w:pStyle w:val="TOC3"/>
        <w:rPr>
          <w:rFonts w:asciiTheme="minorHAnsi" w:eastAsiaTheme="minorEastAsia" w:hAnsiTheme="minorHAnsi" w:cstheme="minorBidi"/>
          <w:noProof/>
          <w:kern w:val="2"/>
          <w:sz w:val="24"/>
          <w14:ligatures w14:val="standardContextual"/>
        </w:rPr>
      </w:pPr>
      <w:hyperlink w:anchor="_Toc181215566" w:history="1">
        <w:r w:rsidRPr="00D532A4">
          <w:rPr>
            <w:rStyle w:val="Hyperlink"/>
            <w:iCs/>
            <w:noProof/>
          </w:rPr>
          <w:t>3.3.6.</w:t>
        </w:r>
        <w:r w:rsidRPr="00D532A4">
          <w:rPr>
            <w:rStyle w:val="Hyperlink"/>
            <w:noProof/>
          </w:rPr>
          <w:t xml:space="preserve"> Course Pacing – Tốc độ khóa học</w:t>
        </w:r>
        <w:r>
          <w:rPr>
            <w:noProof/>
            <w:webHidden/>
          </w:rPr>
          <w:tab/>
        </w:r>
        <w:r>
          <w:rPr>
            <w:noProof/>
            <w:webHidden/>
          </w:rPr>
          <w:fldChar w:fldCharType="begin"/>
        </w:r>
        <w:r>
          <w:rPr>
            <w:noProof/>
            <w:webHidden/>
          </w:rPr>
          <w:instrText xml:space="preserve"> PAGEREF _Toc181215566 \h </w:instrText>
        </w:r>
        <w:r>
          <w:rPr>
            <w:noProof/>
            <w:webHidden/>
          </w:rPr>
        </w:r>
        <w:r>
          <w:rPr>
            <w:noProof/>
            <w:webHidden/>
          </w:rPr>
          <w:fldChar w:fldCharType="separate"/>
        </w:r>
        <w:r w:rsidR="000C09B3">
          <w:rPr>
            <w:noProof/>
            <w:webHidden/>
          </w:rPr>
          <w:t>63</w:t>
        </w:r>
        <w:r>
          <w:rPr>
            <w:noProof/>
            <w:webHidden/>
          </w:rPr>
          <w:fldChar w:fldCharType="end"/>
        </w:r>
      </w:hyperlink>
    </w:p>
    <w:p w14:paraId="079BC768" w14:textId="4CB5D34E" w:rsidR="003E70A2" w:rsidRDefault="003E70A2">
      <w:pPr>
        <w:pStyle w:val="TOC3"/>
        <w:rPr>
          <w:rFonts w:asciiTheme="minorHAnsi" w:eastAsiaTheme="minorEastAsia" w:hAnsiTheme="minorHAnsi" w:cstheme="minorBidi"/>
          <w:noProof/>
          <w:kern w:val="2"/>
          <w:sz w:val="24"/>
          <w14:ligatures w14:val="standardContextual"/>
        </w:rPr>
      </w:pPr>
      <w:hyperlink w:anchor="_Toc181215567" w:history="1">
        <w:r w:rsidRPr="00D532A4">
          <w:rPr>
            <w:rStyle w:val="Hyperlink"/>
            <w:iCs/>
            <w:noProof/>
          </w:rPr>
          <w:t>3.3.7.</w:t>
        </w:r>
        <w:r w:rsidRPr="00D532A4">
          <w:rPr>
            <w:rStyle w:val="Hyperlink"/>
            <w:noProof/>
          </w:rPr>
          <w:t xml:space="preserve"> Trang giới thiệu khóa học - Course About Page</w:t>
        </w:r>
        <w:r>
          <w:rPr>
            <w:noProof/>
            <w:webHidden/>
          </w:rPr>
          <w:tab/>
        </w:r>
        <w:r>
          <w:rPr>
            <w:noProof/>
            <w:webHidden/>
          </w:rPr>
          <w:fldChar w:fldCharType="begin"/>
        </w:r>
        <w:r>
          <w:rPr>
            <w:noProof/>
            <w:webHidden/>
          </w:rPr>
          <w:instrText xml:space="preserve"> PAGEREF _Toc181215567 \h </w:instrText>
        </w:r>
        <w:r>
          <w:rPr>
            <w:noProof/>
            <w:webHidden/>
          </w:rPr>
        </w:r>
        <w:r>
          <w:rPr>
            <w:noProof/>
            <w:webHidden/>
          </w:rPr>
          <w:fldChar w:fldCharType="separate"/>
        </w:r>
        <w:r w:rsidR="000C09B3">
          <w:rPr>
            <w:noProof/>
            <w:webHidden/>
          </w:rPr>
          <w:t>64</w:t>
        </w:r>
        <w:r>
          <w:rPr>
            <w:noProof/>
            <w:webHidden/>
          </w:rPr>
          <w:fldChar w:fldCharType="end"/>
        </w:r>
      </w:hyperlink>
    </w:p>
    <w:p w14:paraId="7E3DA4AA" w14:textId="7AB30C26" w:rsidR="003E70A2" w:rsidRDefault="003E70A2">
      <w:pPr>
        <w:pStyle w:val="TOC3"/>
        <w:rPr>
          <w:rFonts w:asciiTheme="minorHAnsi" w:eastAsiaTheme="minorEastAsia" w:hAnsiTheme="minorHAnsi" w:cstheme="minorBidi"/>
          <w:noProof/>
          <w:kern w:val="2"/>
          <w:sz w:val="24"/>
          <w14:ligatures w14:val="standardContextual"/>
        </w:rPr>
      </w:pPr>
      <w:hyperlink w:anchor="_Toc181215568" w:history="1">
        <w:r w:rsidRPr="00D532A4">
          <w:rPr>
            <w:rStyle w:val="Hyperlink"/>
            <w:iCs/>
            <w:noProof/>
          </w:rPr>
          <w:t>3.3.8.</w:t>
        </w:r>
        <w:r w:rsidRPr="00D532A4">
          <w:rPr>
            <w:rStyle w:val="Hyperlink"/>
            <w:noProof/>
          </w:rPr>
          <w:t xml:space="preserve"> Course Sections</w:t>
        </w:r>
        <w:r>
          <w:rPr>
            <w:noProof/>
            <w:webHidden/>
          </w:rPr>
          <w:tab/>
        </w:r>
        <w:r>
          <w:rPr>
            <w:noProof/>
            <w:webHidden/>
          </w:rPr>
          <w:fldChar w:fldCharType="begin"/>
        </w:r>
        <w:r>
          <w:rPr>
            <w:noProof/>
            <w:webHidden/>
          </w:rPr>
          <w:instrText xml:space="preserve"> PAGEREF _Toc181215568 \h </w:instrText>
        </w:r>
        <w:r>
          <w:rPr>
            <w:noProof/>
            <w:webHidden/>
          </w:rPr>
        </w:r>
        <w:r>
          <w:rPr>
            <w:noProof/>
            <w:webHidden/>
          </w:rPr>
          <w:fldChar w:fldCharType="separate"/>
        </w:r>
        <w:r w:rsidR="000C09B3">
          <w:rPr>
            <w:noProof/>
            <w:webHidden/>
          </w:rPr>
          <w:t>65</w:t>
        </w:r>
        <w:r>
          <w:rPr>
            <w:noProof/>
            <w:webHidden/>
          </w:rPr>
          <w:fldChar w:fldCharType="end"/>
        </w:r>
      </w:hyperlink>
    </w:p>
    <w:p w14:paraId="1DE2FD54" w14:textId="2F2A91B4" w:rsidR="003E70A2" w:rsidRDefault="003E70A2">
      <w:pPr>
        <w:pStyle w:val="TOC3"/>
        <w:rPr>
          <w:rFonts w:asciiTheme="minorHAnsi" w:eastAsiaTheme="minorEastAsia" w:hAnsiTheme="minorHAnsi" w:cstheme="minorBidi"/>
          <w:noProof/>
          <w:kern w:val="2"/>
          <w:sz w:val="24"/>
          <w14:ligatures w14:val="standardContextual"/>
        </w:rPr>
      </w:pPr>
      <w:hyperlink w:anchor="_Toc181215569" w:history="1">
        <w:r w:rsidRPr="00D532A4">
          <w:rPr>
            <w:rStyle w:val="Hyperlink"/>
            <w:iCs/>
            <w:noProof/>
          </w:rPr>
          <w:t>3.3.9.</w:t>
        </w:r>
        <w:r w:rsidRPr="00D532A4">
          <w:rPr>
            <w:rStyle w:val="Hyperlink"/>
            <w:noProof/>
          </w:rPr>
          <w:t xml:space="preserve"> Course Subsections</w:t>
        </w:r>
        <w:r>
          <w:rPr>
            <w:noProof/>
            <w:webHidden/>
          </w:rPr>
          <w:tab/>
        </w:r>
        <w:r>
          <w:rPr>
            <w:noProof/>
            <w:webHidden/>
          </w:rPr>
          <w:fldChar w:fldCharType="begin"/>
        </w:r>
        <w:r>
          <w:rPr>
            <w:noProof/>
            <w:webHidden/>
          </w:rPr>
          <w:instrText xml:space="preserve"> PAGEREF _Toc181215569 \h </w:instrText>
        </w:r>
        <w:r>
          <w:rPr>
            <w:noProof/>
            <w:webHidden/>
          </w:rPr>
        </w:r>
        <w:r>
          <w:rPr>
            <w:noProof/>
            <w:webHidden/>
          </w:rPr>
          <w:fldChar w:fldCharType="separate"/>
        </w:r>
        <w:r w:rsidR="000C09B3">
          <w:rPr>
            <w:noProof/>
            <w:webHidden/>
          </w:rPr>
          <w:t>66</w:t>
        </w:r>
        <w:r>
          <w:rPr>
            <w:noProof/>
            <w:webHidden/>
          </w:rPr>
          <w:fldChar w:fldCharType="end"/>
        </w:r>
      </w:hyperlink>
    </w:p>
    <w:p w14:paraId="281D44D3" w14:textId="032AADB5" w:rsidR="003E70A2" w:rsidRDefault="003E70A2">
      <w:pPr>
        <w:pStyle w:val="TOC3"/>
        <w:rPr>
          <w:rFonts w:asciiTheme="minorHAnsi" w:eastAsiaTheme="minorEastAsia" w:hAnsiTheme="minorHAnsi" w:cstheme="minorBidi"/>
          <w:noProof/>
          <w:kern w:val="2"/>
          <w:sz w:val="24"/>
          <w14:ligatures w14:val="standardContextual"/>
        </w:rPr>
      </w:pPr>
      <w:hyperlink w:anchor="_Toc181215570" w:history="1">
        <w:r w:rsidRPr="00D532A4">
          <w:rPr>
            <w:rStyle w:val="Hyperlink"/>
            <w:iCs/>
            <w:noProof/>
          </w:rPr>
          <w:t>3.3.10.</w:t>
        </w:r>
        <w:r w:rsidRPr="00D532A4">
          <w:rPr>
            <w:rStyle w:val="Hyperlink"/>
            <w:noProof/>
          </w:rPr>
          <w:t xml:space="preserve"> Course Units</w:t>
        </w:r>
        <w:r>
          <w:rPr>
            <w:noProof/>
            <w:webHidden/>
          </w:rPr>
          <w:tab/>
        </w:r>
        <w:r>
          <w:rPr>
            <w:noProof/>
            <w:webHidden/>
          </w:rPr>
          <w:fldChar w:fldCharType="begin"/>
        </w:r>
        <w:r>
          <w:rPr>
            <w:noProof/>
            <w:webHidden/>
          </w:rPr>
          <w:instrText xml:space="preserve"> PAGEREF _Toc181215570 \h </w:instrText>
        </w:r>
        <w:r>
          <w:rPr>
            <w:noProof/>
            <w:webHidden/>
          </w:rPr>
        </w:r>
        <w:r>
          <w:rPr>
            <w:noProof/>
            <w:webHidden/>
          </w:rPr>
          <w:fldChar w:fldCharType="separate"/>
        </w:r>
        <w:r w:rsidR="000C09B3">
          <w:rPr>
            <w:noProof/>
            <w:webHidden/>
          </w:rPr>
          <w:t>68</w:t>
        </w:r>
        <w:r>
          <w:rPr>
            <w:noProof/>
            <w:webHidden/>
          </w:rPr>
          <w:fldChar w:fldCharType="end"/>
        </w:r>
      </w:hyperlink>
    </w:p>
    <w:p w14:paraId="05E62D2B" w14:textId="75562B5E" w:rsidR="003E70A2" w:rsidRDefault="003E70A2">
      <w:pPr>
        <w:pStyle w:val="TOC3"/>
        <w:rPr>
          <w:rFonts w:asciiTheme="minorHAnsi" w:eastAsiaTheme="minorEastAsia" w:hAnsiTheme="minorHAnsi" w:cstheme="minorBidi"/>
          <w:noProof/>
          <w:kern w:val="2"/>
          <w:sz w:val="24"/>
          <w14:ligatures w14:val="standardContextual"/>
        </w:rPr>
      </w:pPr>
      <w:hyperlink w:anchor="_Toc181215571" w:history="1">
        <w:r w:rsidRPr="00D532A4">
          <w:rPr>
            <w:rStyle w:val="Hyperlink"/>
            <w:iCs/>
            <w:noProof/>
          </w:rPr>
          <w:t>3.3.11.</w:t>
        </w:r>
        <w:r w:rsidRPr="00D532A4">
          <w:rPr>
            <w:rStyle w:val="Hyperlink"/>
            <w:noProof/>
          </w:rPr>
          <w:t xml:space="preserve"> Component trong Studio</w:t>
        </w:r>
        <w:r>
          <w:rPr>
            <w:noProof/>
            <w:webHidden/>
          </w:rPr>
          <w:tab/>
        </w:r>
        <w:r>
          <w:rPr>
            <w:noProof/>
            <w:webHidden/>
          </w:rPr>
          <w:fldChar w:fldCharType="begin"/>
        </w:r>
        <w:r>
          <w:rPr>
            <w:noProof/>
            <w:webHidden/>
          </w:rPr>
          <w:instrText xml:space="preserve"> PAGEREF _Toc181215571 \h </w:instrText>
        </w:r>
        <w:r>
          <w:rPr>
            <w:noProof/>
            <w:webHidden/>
          </w:rPr>
        </w:r>
        <w:r>
          <w:rPr>
            <w:noProof/>
            <w:webHidden/>
          </w:rPr>
          <w:fldChar w:fldCharType="separate"/>
        </w:r>
        <w:r w:rsidR="000C09B3">
          <w:rPr>
            <w:noProof/>
            <w:webHidden/>
          </w:rPr>
          <w:t>68</w:t>
        </w:r>
        <w:r>
          <w:rPr>
            <w:noProof/>
            <w:webHidden/>
          </w:rPr>
          <w:fldChar w:fldCharType="end"/>
        </w:r>
      </w:hyperlink>
    </w:p>
    <w:p w14:paraId="6A5F8E47" w14:textId="4DD28179" w:rsidR="003E70A2" w:rsidRDefault="003E70A2">
      <w:pPr>
        <w:pStyle w:val="TOC3"/>
        <w:rPr>
          <w:rFonts w:asciiTheme="minorHAnsi" w:eastAsiaTheme="minorEastAsia" w:hAnsiTheme="minorHAnsi" w:cstheme="minorBidi"/>
          <w:noProof/>
          <w:kern w:val="2"/>
          <w:sz w:val="24"/>
          <w14:ligatures w14:val="standardContextual"/>
        </w:rPr>
      </w:pPr>
      <w:hyperlink w:anchor="_Toc181215572" w:history="1">
        <w:r w:rsidRPr="00D532A4">
          <w:rPr>
            <w:rStyle w:val="Hyperlink"/>
            <w:iCs/>
            <w:noProof/>
          </w:rPr>
          <w:t>3.3.12.</w:t>
        </w:r>
        <w:r w:rsidRPr="00D532A4">
          <w:rPr>
            <w:rStyle w:val="Hyperlink"/>
            <w:noProof/>
          </w:rPr>
          <w:t xml:space="preserve"> Problem</w:t>
        </w:r>
        <w:r>
          <w:rPr>
            <w:noProof/>
            <w:webHidden/>
          </w:rPr>
          <w:tab/>
        </w:r>
        <w:r>
          <w:rPr>
            <w:noProof/>
            <w:webHidden/>
          </w:rPr>
          <w:fldChar w:fldCharType="begin"/>
        </w:r>
        <w:r>
          <w:rPr>
            <w:noProof/>
            <w:webHidden/>
          </w:rPr>
          <w:instrText xml:space="preserve"> PAGEREF _Toc181215572 \h </w:instrText>
        </w:r>
        <w:r>
          <w:rPr>
            <w:noProof/>
            <w:webHidden/>
          </w:rPr>
        </w:r>
        <w:r>
          <w:rPr>
            <w:noProof/>
            <w:webHidden/>
          </w:rPr>
          <w:fldChar w:fldCharType="separate"/>
        </w:r>
        <w:r w:rsidR="000C09B3">
          <w:rPr>
            <w:noProof/>
            <w:webHidden/>
          </w:rPr>
          <w:t>71</w:t>
        </w:r>
        <w:r>
          <w:rPr>
            <w:noProof/>
            <w:webHidden/>
          </w:rPr>
          <w:fldChar w:fldCharType="end"/>
        </w:r>
      </w:hyperlink>
    </w:p>
    <w:p w14:paraId="6EE23AD1" w14:textId="54775625" w:rsidR="003E70A2" w:rsidRDefault="003E70A2">
      <w:pPr>
        <w:pStyle w:val="TOC3"/>
        <w:rPr>
          <w:rFonts w:asciiTheme="minorHAnsi" w:eastAsiaTheme="minorEastAsia" w:hAnsiTheme="minorHAnsi" w:cstheme="minorBidi"/>
          <w:noProof/>
          <w:kern w:val="2"/>
          <w:sz w:val="24"/>
          <w14:ligatures w14:val="standardContextual"/>
        </w:rPr>
      </w:pPr>
      <w:hyperlink w:anchor="_Toc181215573" w:history="1">
        <w:r w:rsidRPr="00D532A4">
          <w:rPr>
            <w:rStyle w:val="Hyperlink"/>
            <w:iCs/>
            <w:noProof/>
          </w:rPr>
          <w:t>3.3.13.</w:t>
        </w:r>
        <w:r w:rsidRPr="00D532A4">
          <w:rPr>
            <w:rStyle w:val="Hyperlink"/>
            <w:noProof/>
          </w:rPr>
          <w:t xml:space="preserve"> Drag and Drop Problem</w:t>
        </w:r>
        <w:r>
          <w:rPr>
            <w:noProof/>
            <w:webHidden/>
          </w:rPr>
          <w:tab/>
        </w:r>
        <w:r>
          <w:rPr>
            <w:noProof/>
            <w:webHidden/>
          </w:rPr>
          <w:fldChar w:fldCharType="begin"/>
        </w:r>
        <w:r>
          <w:rPr>
            <w:noProof/>
            <w:webHidden/>
          </w:rPr>
          <w:instrText xml:space="preserve"> PAGEREF _Toc181215573 \h </w:instrText>
        </w:r>
        <w:r>
          <w:rPr>
            <w:noProof/>
            <w:webHidden/>
          </w:rPr>
        </w:r>
        <w:r>
          <w:rPr>
            <w:noProof/>
            <w:webHidden/>
          </w:rPr>
          <w:fldChar w:fldCharType="separate"/>
        </w:r>
        <w:r w:rsidR="000C09B3">
          <w:rPr>
            <w:noProof/>
            <w:webHidden/>
          </w:rPr>
          <w:t>74</w:t>
        </w:r>
        <w:r>
          <w:rPr>
            <w:noProof/>
            <w:webHidden/>
          </w:rPr>
          <w:fldChar w:fldCharType="end"/>
        </w:r>
      </w:hyperlink>
    </w:p>
    <w:p w14:paraId="77F75BE2" w14:textId="46250297" w:rsidR="003E70A2" w:rsidRDefault="003E70A2">
      <w:pPr>
        <w:pStyle w:val="TOC3"/>
        <w:rPr>
          <w:rFonts w:asciiTheme="minorHAnsi" w:eastAsiaTheme="minorEastAsia" w:hAnsiTheme="minorHAnsi" w:cstheme="minorBidi"/>
          <w:noProof/>
          <w:kern w:val="2"/>
          <w:sz w:val="24"/>
          <w14:ligatures w14:val="standardContextual"/>
        </w:rPr>
      </w:pPr>
      <w:hyperlink w:anchor="_Toc181215574" w:history="1">
        <w:r w:rsidRPr="00D532A4">
          <w:rPr>
            <w:rStyle w:val="Hyperlink"/>
            <w:iCs/>
            <w:noProof/>
          </w:rPr>
          <w:t>3.3.14.</w:t>
        </w:r>
        <w:r w:rsidRPr="00D532A4">
          <w:rPr>
            <w:rStyle w:val="Hyperlink"/>
            <w:noProof/>
          </w:rPr>
          <w:t xml:space="preserve"> Đánh giá phản hồi mở - Open Response Assessments</w:t>
        </w:r>
        <w:r>
          <w:rPr>
            <w:noProof/>
            <w:webHidden/>
          </w:rPr>
          <w:tab/>
        </w:r>
        <w:r>
          <w:rPr>
            <w:noProof/>
            <w:webHidden/>
          </w:rPr>
          <w:fldChar w:fldCharType="begin"/>
        </w:r>
        <w:r>
          <w:rPr>
            <w:noProof/>
            <w:webHidden/>
          </w:rPr>
          <w:instrText xml:space="preserve"> PAGEREF _Toc181215574 \h </w:instrText>
        </w:r>
        <w:r>
          <w:rPr>
            <w:noProof/>
            <w:webHidden/>
          </w:rPr>
        </w:r>
        <w:r>
          <w:rPr>
            <w:noProof/>
            <w:webHidden/>
          </w:rPr>
          <w:fldChar w:fldCharType="separate"/>
        </w:r>
        <w:r w:rsidR="000C09B3">
          <w:rPr>
            <w:noProof/>
            <w:webHidden/>
          </w:rPr>
          <w:t>81</w:t>
        </w:r>
        <w:r>
          <w:rPr>
            <w:noProof/>
            <w:webHidden/>
          </w:rPr>
          <w:fldChar w:fldCharType="end"/>
        </w:r>
      </w:hyperlink>
    </w:p>
    <w:p w14:paraId="678CE5F5" w14:textId="1E39931B" w:rsidR="003E70A2" w:rsidRDefault="003E70A2">
      <w:pPr>
        <w:pStyle w:val="TOC3"/>
        <w:rPr>
          <w:rFonts w:asciiTheme="minorHAnsi" w:eastAsiaTheme="minorEastAsia" w:hAnsiTheme="minorHAnsi" w:cstheme="minorBidi"/>
          <w:noProof/>
          <w:kern w:val="2"/>
          <w:sz w:val="24"/>
          <w14:ligatures w14:val="standardContextual"/>
        </w:rPr>
      </w:pPr>
      <w:hyperlink w:anchor="_Toc181215575" w:history="1">
        <w:r w:rsidRPr="00D532A4">
          <w:rPr>
            <w:rStyle w:val="Hyperlink"/>
            <w:iCs/>
            <w:noProof/>
          </w:rPr>
          <w:t>3.3.15.</w:t>
        </w:r>
        <w:r w:rsidRPr="00D532A4">
          <w:rPr>
            <w:rStyle w:val="Hyperlink"/>
            <w:noProof/>
          </w:rPr>
          <w:t xml:space="preserve"> Xblock</w:t>
        </w:r>
        <w:r>
          <w:rPr>
            <w:noProof/>
            <w:webHidden/>
          </w:rPr>
          <w:tab/>
        </w:r>
        <w:r>
          <w:rPr>
            <w:noProof/>
            <w:webHidden/>
          </w:rPr>
          <w:fldChar w:fldCharType="begin"/>
        </w:r>
        <w:r>
          <w:rPr>
            <w:noProof/>
            <w:webHidden/>
          </w:rPr>
          <w:instrText xml:space="preserve"> PAGEREF _Toc181215575 \h </w:instrText>
        </w:r>
        <w:r>
          <w:rPr>
            <w:noProof/>
            <w:webHidden/>
          </w:rPr>
        </w:r>
        <w:r>
          <w:rPr>
            <w:noProof/>
            <w:webHidden/>
          </w:rPr>
          <w:fldChar w:fldCharType="separate"/>
        </w:r>
        <w:r w:rsidR="000C09B3">
          <w:rPr>
            <w:noProof/>
            <w:webHidden/>
          </w:rPr>
          <w:t>86</w:t>
        </w:r>
        <w:r>
          <w:rPr>
            <w:noProof/>
            <w:webHidden/>
          </w:rPr>
          <w:fldChar w:fldCharType="end"/>
        </w:r>
      </w:hyperlink>
    </w:p>
    <w:p w14:paraId="235EE7C2" w14:textId="5750C409" w:rsidR="003E70A2" w:rsidRDefault="003E70A2">
      <w:pPr>
        <w:pStyle w:val="TOC1"/>
        <w:rPr>
          <w:rFonts w:asciiTheme="minorHAnsi" w:eastAsiaTheme="minorEastAsia" w:hAnsiTheme="minorHAnsi" w:cstheme="minorBidi"/>
          <w:b w:val="0"/>
          <w:kern w:val="2"/>
          <w:sz w:val="24"/>
          <w14:ligatures w14:val="standardContextual"/>
        </w:rPr>
      </w:pPr>
      <w:hyperlink w:anchor="_Toc181215585" w:history="1">
        <w:r w:rsidRPr="00D532A4">
          <w:rPr>
            <w:rStyle w:val="Hyperlink"/>
          </w:rPr>
          <w:t>CHƯƠNG 4.</w:t>
        </w:r>
        <w:r>
          <w:rPr>
            <w:rFonts w:asciiTheme="minorHAnsi" w:eastAsiaTheme="minorEastAsia" w:hAnsiTheme="minorHAnsi" w:cstheme="minorBidi"/>
            <w:b w:val="0"/>
            <w:kern w:val="2"/>
            <w:sz w:val="24"/>
            <w14:ligatures w14:val="standardContextual"/>
          </w:rPr>
          <w:tab/>
        </w:r>
        <w:r w:rsidRPr="00D532A4">
          <w:rPr>
            <w:rStyle w:val="Hyperlink"/>
          </w:rPr>
          <w:t>KẾT QUẢ NGHIÊN CỨU</w:t>
        </w:r>
        <w:r>
          <w:rPr>
            <w:webHidden/>
          </w:rPr>
          <w:tab/>
        </w:r>
        <w:r>
          <w:rPr>
            <w:webHidden/>
          </w:rPr>
          <w:fldChar w:fldCharType="begin"/>
        </w:r>
        <w:r>
          <w:rPr>
            <w:webHidden/>
          </w:rPr>
          <w:instrText xml:space="preserve"> PAGEREF _Toc181215585 \h </w:instrText>
        </w:r>
        <w:r>
          <w:rPr>
            <w:webHidden/>
          </w:rPr>
        </w:r>
        <w:r>
          <w:rPr>
            <w:webHidden/>
          </w:rPr>
          <w:fldChar w:fldCharType="separate"/>
        </w:r>
        <w:r w:rsidR="000C09B3">
          <w:rPr>
            <w:webHidden/>
          </w:rPr>
          <w:t>88</w:t>
        </w:r>
        <w:r>
          <w:rPr>
            <w:webHidden/>
          </w:rPr>
          <w:fldChar w:fldCharType="end"/>
        </w:r>
      </w:hyperlink>
    </w:p>
    <w:p w14:paraId="0AEDCBB5" w14:textId="75487615" w:rsidR="003E70A2" w:rsidRDefault="003E70A2">
      <w:pPr>
        <w:pStyle w:val="TOC2"/>
        <w:rPr>
          <w:rFonts w:asciiTheme="minorHAnsi" w:eastAsiaTheme="minorEastAsia" w:hAnsiTheme="minorHAnsi" w:cstheme="minorBidi"/>
          <w:kern w:val="2"/>
          <w:sz w:val="24"/>
          <w14:ligatures w14:val="standardContextual"/>
        </w:rPr>
      </w:pPr>
      <w:hyperlink w:anchor="_Toc181215586" w:history="1">
        <w:r w:rsidRPr="00D532A4">
          <w:rPr>
            <w:rStyle w:val="Hyperlink"/>
          </w:rPr>
          <w:t>4.1. Tùy chỉnh giao diện LMS</w:t>
        </w:r>
        <w:r>
          <w:rPr>
            <w:webHidden/>
          </w:rPr>
          <w:tab/>
        </w:r>
        <w:r>
          <w:rPr>
            <w:webHidden/>
          </w:rPr>
          <w:fldChar w:fldCharType="begin"/>
        </w:r>
        <w:r>
          <w:rPr>
            <w:webHidden/>
          </w:rPr>
          <w:instrText xml:space="preserve"> PAGEREF _Toc181215586 \h </w:instrText>
        </w:r>
        <w:r>
          <w:rPr>
            <w:webHidden/>
          </w:rPr>
        </w:r>
        <w:r>
          <w:rPr>
            <w:webHidden/>
          </w:rPr>
          <w:fldChar w:fldCharType="separate"/>
        </w:r>
        <w:r w:rsidR="000C09B3">
          <w:rPr>
            <w:webHidden/>
          </w:rPr>
          <w:t>88</w:t>
        </w:r>
        <w:r>
          <w:rPr>
            <w:webHidden/>
          </w:rPr>
          <w:fldChar w:fldCharType="end"/>
        </w:r>
      </w:hyperlink>
    </w:p>
    <w:p w14:paraId="5FAC8424" w14:textId="749093DD" w:rsidR="003E70A2" w:rsidRDefault="003E70A2">
      <w:pPr>
        <w:pStyle w:val="TOC2"/>
        <w:rPr>
          <w:rFonts w:asciiTheme="minorHAnsi" w:eastAsiaTheme="minorEastAsia" w:hAnsiTheme="minorHAnsi" w:cstheme="minorBidi"/>
          <w:kern w:val="2"/>
          <w:sz w:val="24"/>
          <w14:ligatures w14:val="standardContextual"/>
        </w:rPr>
      </w:pPr>
      <w:hyperlink w:anchor="_Toc181215587" w:history="1">
        <w:r w:rsidRPr="00D532A4">
          <w:rPr>
            <w:rStyle w:val="Hyperlink"/>
          </w:rPr>
          <w:t>4.2. Hướng dẫn sử dụng nền tảng</w:t>
        </w:r>
        <w:r>
          <w:rPr>
            <w:webHidden/>
          </w:rPr>
          <w:tab/>
        </w:r>
        <w:r>
          <w:rPr>
            <w:webHidden/>
          </w:rPr>
          <w:fldChar w:fldCharType="begin"/>
        </w:r>
        <w:r>
          <w:rPr>
            <w:webHidden/>
          </w:rPr>
          <w:instrText xml:space="preserve"> PAGEREF _Toc181215587 \h </w:instrText>
        </w:r>
        <w:r>
          <w:rPr>
            <w:webHidden/>
          </w:rPr>
        </w:r>
        <w:r>
          <w:rPr>
            <w:webHidden/>
          </w:rPr>
          <w:fldChar w:fldCharType="separate"/>
        </w:r>
        <w:r w:rsidR="000C09B3">
          <w:rPr>
            <w:webHidden/>
          </w:rPr>
          <w:t>89</w:t>
        </w:r>
        <w:r>
          <w:rPr>
            <w:webHidden/>
          </w:rPr>
          <w:fldChar w:fldCharType="end"/>
        </w:r>
      </w:hyperlink>
    </w:p>
    <w:p w14:paraId="78564B6A" w14:textId="421FA101" w:rsidR="003E70A2" w:rsidRDefault="003E70A2">
      <w:pPr>
        <w:pStyle w:val="TOC3"/>
        <w:rPr>
          <w:rFonts w:asciiTheme="minorHAnsi" w:eastAsiaTheme="minorEastAsia" w:hAnsiTheme="minorHAnsi" w:cstheme="minorBidi"/>
          <w:noProof/>
          <w:kern w:val="2"/>
          <w:sz w:val="24"/>
          <w14:ligatures w14:val="standardContextual"/>
        </w:rPr>
      </w:pPr>
      <w:hyperlink w:anchor="_Toc181215588" w:history="1">
        <w:r w:rsidRPr="00D532A4">
          <w:rPr>
            <w:rStyle w:val="Hyperlink"/>
            <w:noProof/>
          </w:rPr>
          <w:t>4.2.1.</w:t>
        </w:r>
        <w:r w:rsidRPr="00D532A4">
          <w:rPr>
            <w:rStyle w:val="Hyperlink"/>
            <w:iCs/>
            <w:noProof/>
          </w:rPr>
          <w:t xml:space="preserve"> Đối với người quản lý khóa học (Lms Studio)</w:t>
        </w:r>
        <w:r>
          <w:rPr>
            <w:noProof/>
            <w:webHidden/>
          </w:rPr>
          <w:tab/>
        </w:r>
        <w:r>
          <w:rPr>
            <w:noProof/>
            <w:webHidden/>
          </w:rPr>
          <w:fldChar w:fldCharType="begin"/>
        </w:r>
        <w:r>
          <w:rPr>
            <w:noProof/>
            <w:webHidden/>
          </w:rPr>
          <w:instrText xml:space="preserve"> PAGEREF _Toc181215588 \h </w:instrText>
        </w:r>
        <w:r>
          <w:rPr>
            <w:noProof/>
            <w:webHidden/>
          </w:rPr>
        </w:r>
        <w:r>
          <w:rPr>
            <w:noProof/>
            <w:webHidden/>
          </w:rPr>
          <w:fldChar w:fldCharType="separate"/>
        </w:r>
        <w:r w:rsidR="000C09B3">
          <w:rPr>
            <w:noProof/>
            <w:webHidden/>
          </w:rPr>
          <w:t>89</w:t>
        </w:r>
        <w:r>
          <w:rPr>
            <w:noProof/>
            <w:webHidden/>
          </w:rPr>
          <w:fldChar w:fldCharType="end"/>
        </w:r>
      </w:hyperlink>
    </w:p>
    <w:p w14:paraId="219828C1" w14:textId="3DD10479" w:rsidR="003E70A2" w:rsidRDefault="003E70A2">
      <w:pPr>
        <w:pStyle w:val="TOC3"/>
        <w:rPr>
          <w:rFonts w:asciiTheme="minorHAnsi" w:eastAsiaTheme="minorEastAsia" w:hAnsiTheme="minorHAnsi" w:cstheme="minorBidi"/>
          <w:noProof/>
          <w:kern w:val="2"/>
          <w:sz w:val="24"/>
          <w14:ligatures w14:val="standardContextual"/>
        </w:rPr>
      </w:pPr>
      <w:hyperlink w:anchor="_Toc181215593" w:history="1">
        <w:r w:rsidRPr="00D532A4">
          <w:rPr>
            <w:rStyle w:val="Hyperlink"/>
            <w:noProof/>
          </w:rPr>
          <w:t>4.2.2.</w:t>
        </w:r>
        <w:r w:rsidRPr="00D532A4">
          <w:rPr>
            <w:rStyle w:val="Hyperlink"/>
            <w:iCs/>
            <w:noProof/>
          </w:rPr>
          <w:t xml:space="preserve"> Đối với người học (Lms)</w:t>
        </w:r>
        <w:r>
          <w:rPr>
            <w:noProof/>
            <w:webHidden/>
          </w:rPr>
          <w:tab/>
        </w:r>
        <w:r>
          <w:rPr>
            <w:noProof/>
            <w:webHidden/>
          </w:rPr>
          <w:fldChar w:fldCharType="begin"/>
        </w:r>
        <w:r>
          <w:rPr>
            <w:noProof/>
            <w:webHidden/>
          </w:rPr>
          <w:instrText xml:space="preserve"> PAGEREF _Toc181215593 \h </w:instrText>
        </w:r>
        <w:r>
          <w:rPr>
            <w:noProof/>
            <w:webHidden/>
          </w:rPr>
        </w:r>
        <w:r>
          <w:rPr>
            <w:noProof/>
            <w:webHidden/>
          </w:rPr>
          <w:fldChar w:fldCharType="separate"/>
        </w:r>
        <w:r w:rsidR="000C09B3">
          <w:rPr>
            <w:noProof/>
            <w:webHidden/>
          </w:rPr>
          <w:t>141</w:t>
        </w:r>
        <w:r>
          <w:rPr>
            <w:noProof/>
            <w:webHidden/>
          </w:rPr>
          <w:fldChar w:fldCharType="end"/>
        </w:r>
      </w:hyperlink>
    </w:p>
    <w:p w14:paraId="656048B5" w14:textId="61CD6D27" w:rsidR="003E70A2" w:rsidRDefault="003E70A2">
      <w:pPr>
        <w:pStyle w:val="TOC1"/>
        <w:rPr>
          <w:rFonts w:asciiTheme="minorHAnsi" w:eastAsiaTheme="minorEastAsia" w:hAnsiTheme="minorHAnsi" w:cstheme="minorBidi"/>
          <w:b w:val="0"/>
          <w:kern w:val="2"/>
          <w:sz w:val="24"/>
          <w14:ligatures w14:val="standardContextual"/>
        </w:rPr>
      </w:pPr>
      <w:hyperlink w:anchor="_Toc181215594" w:history="1">
        <w:r w:rsidRPr="00D532A4">
          <w:rPr>
            <w:rStyle w:val="Hyperlink"/>
          </w:rPr>
          <w:t>CHƯƠNG 5.</w:t>
        </w:r>
        <w:r>
          <w:rPr>
            <w:rFonts w:asciiTheme="minorHAnsi" w:eastAsiaTheme="minorEastAsia" w:hAnsiTheme="minorHAnsi" w:cstheme="minorBidi"/>
            <w:b w:val="0"/>
            <w:kern w:val="2"/>
            <w:sz w:val="24"/>
            <w14:ligatures w14:val="standardContextual"/>
          </w:rPr>
          <w:tab/>
        </w:r>
        <w:r w:rsidRPr="00D532A4">
          <w:rPr>
            <w:rStyle w:val="Hyperlink"/>
          </w:rPr>
          <w:t>KẾT LUẬN VÀ HƯỚNG PHÁT TRIỂN</w:t>
        </w:r>
        <w:r>
          <w:rPr>
            <w:webHidden/>
          </w:rPr>
          <w:tab/>
        </w:r>
        <w:r>
          <w:rPr>
            <w:webHidden/>
          </w:rPr>
          <w:fldChar w:fldCharType="begin"/>
        </w:r>
        <w:r>
          <w:rPr>
            <w:webHidden/>
          </w:rPr>
          <w:instrText xml:space="preserve"> PAGEREF _Toc181215594 \h </w:instrText>
        </w:r>
        <w:r>
          <w:rPr>
            <w:webHidden/>
          </w:rPr>
        </w:r>
        <w:r>
          <w:rPr>
            <w:webHidden/>
          </w:rPr>
          <w:fldChar w:fldCharType="separate"/>
        </w:r>
        <w:r w:rsidR="000C09B3">
          <w:rPr>
            <w:webHidden/>
          </w:rPr>
          <w:t>151</w:t>
        </w:r>
        <w:r>
          <w:rPr>
            <w:webHidden/>
          </w:rPr>
          <w:fldChar w:fldCharType="end"/>
        </w:r>
      </w:hyperlink>
    </w:p>
    <w:p w14:paraId="39D2245E" w14:textId="01519783" w:rsidR="003E70A2" w:rsidRDefault="003E70A2">
      <w:pPr>
        <w:pStyle w:val="TOC2"/>
        <w:rPr>
          <w:rFonts w:asciiTheme="minorHAnsi" w:eastAsiaTheme="minorEastAsia" w:hAnsiTheme="minorHAnsi" w:cstheme="minorBidi"/>
          <w:kern w:val="2"/>
          <w:sz w:val="24"/>
          <w14:ligatures w14:val="standardContextual"/>
        </w:rPr>
      </w:pPr>
      <w:hyperlink w:anchor="_Toc181215595" w:history="1">
        <w:r w:rsidRPr="00D532A4">
          <w:rPr>
            <w:rStyle w:val="Hyperlink"/>
          </w:rPr>
          <w:t>5.1. Kết luận</w:t>
        </w:r>
        <w:r>
          <w:rPr>
            <w:webHidden/>
          </w:rPr>
          <w:tab/>
        </w:r>
        <w:r>
          <w:rPr>
            <w:webHidden/>
          </w:rPr>
          <w:fldChar w:fldCharType="begin"/>
        </w:r>
        <w:r>
          <w:rPr>
            <w:webHidden/>
          </w:rPr>
          <w:instrText xml:space="preserve"> PAGEREF _Toc181215595 \h </w:instrText>
        </w:r>
        <w:r>
          <w:rPr>
            <w:webHidden/>
          </w:rPr>
        </w:r>
        <w:r>
          <w:rPr>
            <w:webHidden/>
          </w:rPr>
          <w:fldChar w:fldCharType="separate"/>
        </w:r>
        <w:r w:rsidR="000C09B3">
          <w:rPr>
            <w:webHidden/>
          </w:rPr>
          <w:t>151</w:t>
        </w:r>
        <w:r>
          <w:rPr>
            <w:webHidden/>
          </w:rPr>
          <w:fldChar w:fldCharType="end"/>
        </w:r>
      </w:hyperlink>
    </w:p>
    <w:p w14:paraId="4DC9F11B" w14:textId="2E2B0E0D" w:rsidR="003E70A2" w:rsidRDefault="003E70A2">
      <w:pPr>
        <w:pStyle w:val="TOC2"/>
        <w:rPr>
          <w:rFonts w:asciiTheme="minorHAnsi" w:eastAsiaTheme="minorEastAsia" w:hAnsiTheme="minorHAnsi" w:cstheme="minorBidi"/>
          <w:kern w:val="2"/>
          <w:sz w:val="24"/>
          <w14:ligatures w14:val="standardContextual"/>
        </w:rPr>
      </w:pPr>
      <w:hyperlink w:anchor="_Toc181215596" w:history="1">
        <w:r w:rsidRPr="00D532A4">
          <w:rPr>
            <w:rStyle w:val="Hyperlink"/>
          </w:rPr>
          <w:t>5.2. Hướng phát triển</w:t>
        </w:r>
        <w:r>
          <w:rPr>
            <w:webHidden/>
          </w:rPr>
          <w:tab/>
        </w:r>
        <w:r>
          <w:rPr>
            <w:webHidden/>
          </w:rPr>
          <w:fldChar w:fldCharType="begin"/>
        </w:r>
        <w:r>
          <w:rPr>
            <w:webHidden/>
          </w:rPr>
          <w:instrText xml:space="preserve"> PAGEREF _Toc181215596 \h </w:instrText>
        </w:r>
        <w:r>
          <w:rPr>
            <w:webHidden/>
          </w:rPr>
        </w:r>
        <w:r>
          <w:rPr>
            <w:webHidden/>
          </w:rPr>
          <w:fldChar w:fldCharType="separate"/>
        </w:r>
        <w:r w:rsidR="000C09B3">
          <w:rPr>
            <w:webHidden/>
          </w:rPr>
          <w:t>151</w:t>
        </w:r>
        <w:r>
          <w:rPr>
            <w:webHidden/>
          </w:rPr>
          <w:fldChar w:fldCharType="end"/>
        </w:r>
      </w:hyperlink>
    </w:p>
    <w:p w14:paraId="5733732C" w14:textId="1D23AD98" w:rsidR="003E70A2" w:rsidRDefault="003E70A2">
      <w:pPr>
        <w:pStyle w:val="TOC1"/>
        <w:rPr>
          <w:rFonts w:asciiTheme="minorHAnsi" w:eastAsiaTheme="minorEastAsia" w:hAnsiTheme="minorHAnsi" w:cstheme="minorBidi"/>
          <w:b w:val="0"/>
          <w:kern w:val="2"/>
          <w:sz w:val="24"/>
          <w14:ligatures w14:val="standardContextual"/>
        </w:rPr>
      </w:pPr>
      <w:hyperlink w:anchor="_Toc181215597" w:history="1">
        <w:r w:rsidRPr="00D532A4">
          <w:rPr>
            <w:rStyle w:val="Hyperlink"/>
          </w:rPr>
          <w:t>DANH MỤC TÀI LIỆU THAM KHẢO</w:t>
        </w:r>
        <w:r>
          <w:rPr>
            <w:webHidden/>
          </w:rPr>
          <w:tab/>
        </w:r>
        <w:r>
          <w:rPr>
            <w:webHidden/>
          </w:rPr>
          <w:fldChar w:fldCharType="begin"/>
        </w:r>
        <w:r>
          <w:rPr>
            <w:webHidden/>
          </w:rPr>
          <w:instrText xml:space="preserve"> PAGEREF _Toc181215597 \h </w:instrText>
        </w:r>
        <w:r>
          <w:rPr>
            <w:webHidden/>
          </w:rPr>
        </w:r>
        <w:r>
          <w:rPr>
            <w:webHidden/>
          </w:rPr>
          <w:fldChar w:fldCharType="separate"/>
        </w:r>
        <w:r w:rsidR="000C09B3">
          <w:rPr>
            <w:webHidden/>
          </w:rPr>
          <w:t>152</w:t>
        </w:r>
        <w:r>
          <w:rPr>
            <w:webHidden/>
          </w:rPr>
          <w:fldChar w:fldCharType="end"/>
        </w:r>
      </w:hyperlink>
    </w:p>
    <w:p w14:paraId="7AAF03D4" w14:textId="6BD63B12" w:rsidR="00AF4014" w:rsidRPr="00AA0BCA" w:rsidRDefault="00AF4014" w:rsidP="00484BE3">
      <w:pPr>
        <w:spacing w:line="360" w:lineRule="auto"/>
      </w:pPr>
      <w:r w:rsidRPr="00AA0BCA">
        <w:rPr>
          <w:b/>
          <w:bCs/>
          <w:noProof/>
        </w:rPr>
        <w:fldChar w:fldCharType="end"/>
      </w:r>
    </w:p>
    <w:p w14:paraId="2732CCDC" w14:textId="77777777" w:rsidR="00AF4014" w:rsidRPr="00AA0BCA" w:rsidRDefault="00AF4014" w:rsidP="00AF4014">
      <w:pPr>
        <w:pStyle w:val="TOCHeading"/>
        <w:rPr>
          <w:rFonts w:ascii="Times New Roman" w:hAnsi="Times New Roman" w:cs="Times New Roman"/>
        </w:rPr>
      </w:pPr>
    </w:p>
    <w:p w14:paraId="62E9DCAD" w14:textId="02E532EC" w:rsidR="00AF4014" w:rsidRPr="00AA0BCA" w:rsidRDefault="00AF4014" w:rsidP="00AF4014">
      <w:pPr>
        <w:spacing w:after="160" w:line="259" w:lineRule="auto"/>
        <w:rPr>
          <w:b/>
          <w:sz w:val="28"/>
          <w:szCs w:val="28"/>
        </w:rPr>
      </w:pPr>
      <w:r w:rsidRPr="00AA0BCA">
        <w:rPr>
          <w:b/>
          <w:sz w:val="28"/>
          <w:szCs w:val="28"/>
        </w:rPr>
        <w:br w:type="page"/>
      </w:r>
    </w:p>
    <w:p w14:paraId="40C3C100" w14:textId="0F1E0C03" w:rsidR="00AF4014" w:rsidRPr="00AA0BCA" w:rsidRDefault="00AF4014" w:rsidP="00AF4014">
      <w:pPr>
        <w:spacing w:before="120" w:after="120" w:line="360" w:lineRule="auto"/>
        <w:ind w:left="720"/>
        <w:jc w:val="center"/>
        <w:rPr>
          <w:b/>
          <w:sz w:val="28"/>
          <w:szCs w:val="28"/>
        </w:rPr>
      </w:pPr>
      <w:r w:rsidRPr="00AA0BCA">
        <w:rPr>
          <w:b/>
          <w:sz w:val="28"/>
          <w:szCs w:val="28"/>
        </w:rPr>
        <w:lastRenderedPageBreak/>
        <w:t>DANH MỤC HÌNH</w:t>
      </w:r>
      <w:r w:rsidR="000D7EBD">
        <w:rPr>
          <w:b/>
          <w:sz w:val="28"/>
          <w:szCs w:val="28"/>
        </w:rPr>
        <w:t xml:space="preserve"> ẢNH</w:t>
      </w:r>
    </w:p>
    <w:p w14:paraId="08BA704D" w14:textId="46BAE0BE" w:rsidR="00244AF5" w:rsidRDefault="00AF53B7"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9881129" w:history="1">
        <w:r w:rsidR="00244AF5" w:rsidRPr="004C273A">
          <w:rPr>
            <w:rStyle w:val="Hyperlink"/>
            <w:rFonts w:eastAsia="SimSun"/>
            <w:noProof/>
          </w:rPr>
          <w:t>Hình 2.1 MOOCs</w:t>
        </w:r>
        <w:r w:rsidR="00244AF5">
          <w:rPr>
            <w:noProof/>
            <w:webHidden/>
          </w:rPr>
          <w:tab/>
        </w:r>
        <w:r w:rsidR="00244AF5">
          <w:rPr>
            <w:noProof/>
            <w:webHidden/>
          </w:rPr>
          <w:fldChar w:fldCharType="begin"/>
        </w:r>
        <w:r w:rsidR="00244AF5">
          <w:rPr>
            <w:noProof/>
            <w:webHidden/>
          </w:rPr>
          <w:instrText xml:space="preserve"> PAGEREF _Toc179881129 \h </w:instrText>
        </w:r>
        <w:r w:rsidR="00244AF5">
          <w:rPr>
            <w:noProof/>
            <w:webHidden/>
          </w:rPr>
        </w:r>
        <w:r w:rsidR="00244AF5">
          <w:rPr>
            <w:noProof/>
            <w:webHidden/>
          </w:rPr>
          <w:fldChar w:fldCharType="separate"/>
        </w:r>
        <w:r w:rsidR="000C09B3">
          <w:rPr>
            <w:noProof/>
            <w:webHidden/>
          </w:rPr>
          <w:t>3</w:t>
        </w:r>
        <w:r w:rsidR="00244AF5">
          <w:rPr>
            <w:noProof/>
            <w:webHidden/>
          </w:rPr>
          <w:fldChar w:fldCharType="end"/>
        </w:r>
      </w:hyperlink>
    </w:p>
    <w:p w14:paraId="7372ECEC" w14:textId="393A93B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0" w:history="1">
        <w:r w:rsidRPr="004C273A">
          <w:rPr>
            <w:rStyle w:val="Hyperlink"/>
            <w:rFonts w:eastAsia="SimSun"/>
            <w:noProof/>
          </w:rPr>
          <w:t>Hình 2.2 Trang chủ nền tảng học trực tuyến Coursera</w:t>
        </w:r>
        <w:r>
          <w:rPr>
            <w:noProof/>
            <w:webHidden/>
          </w:rPr>
          <w:tab/>
        </w:r>
        <w:r>
          <w:rPr>
            <w:noProof/>
            <w:webHidden/>
          </w:rPr>
          <w:fldChar w:fldCharType="begin"/>
        </w:r>
        <w:r>
          <w:rPr>
            <w:noProof/>
            <w:webHidden/>
          </w:rPr>
          <w:instrText xml:space="preserve"> PAGEREF _Toc179881130 \h </w:instrText>
        </w:r>
        <w:r>
          <w:rPr>
            <w:noProof/>
            <w:webHidden/>
          </w:rPr>
        </w:r>
        <w:r>
          <w:rPr>
            <w:noProof/>
            <w:webHidden/>
          </w:rPr>
          <w:fldChar w:fldCharType="separate"/>
        </w:r>
        <w:r w:rsidR="000C09B3">
          <w:rPr>
            <w:noProof/>
            <w:webHidden/>
          </w:rPr>
          <w:t>8</w:t>
        </w:r>
        <w:r>
          <w:rPr>
            <w:noProof/>
            <w:webHidden/>
          </w:rPr>
          <w:fldChar w:fldCharType="end"/>
        </w:r>
      </w:hyperlink>
    </w:p>
    <w:p w14:paraId="1AF812DC" w14:textId="2D3E099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1" w:history="1">
        <w:r w:rsidRPr="004C273A">
          <w:rPr>
            <w:rStyle w:val="Hyperlink"/>
            <w:rFonts w:eastAsia="SimSun"/>
            <w:noProof/>
          </w:rPr>
          <w:t>Hình 2.3 Trang chủ nền tảng học trực tuyến edX</w:t>
        </w:r>
        <w:r>
          <w:rPr>
            <w:noProof/>
            <w:webHidden/>
          </w:rPr>
          <w:tab/>
        </w:r>
        <w:r>
          <w:rPr>
            <w:noProof/>
            <w:webHidden/>
          </w:rPr>
          <w:fldChar w:fldCharType="begin"/>
        </w:r>
        <w:r>
          <w:rPr>
            <w:noProof/>
            <w:webHidden/>
          </w:rPr>
          <w:instrText xml:space="preserve"> PAGEREF _Toc179881131 \h </w:instrText>
        </w:r>
        <w:r>
          <w:rPr>
            <w:noProof/>
            <w:webHidden/>
          </w:rPr>
        </w:r>
        <w:r>
          <w:rPr>
            <w:noProof/>
            <w:webHidden/>
          </w:rPr>
          <w:fldChar w:fldCharType="separate"/>
        </w:r>
        <w:r w:rsidR="000C09B3">
          <w:rPr>
            <w:noProof/>
            <w:webHidden/>
          </w:rPr>
          <w:t>10</w:t>
        </w:r>
        <w:r>
          <w:rPr>
            <w:noProof/>
            <w:webHidden/>
          </w:rPr>
          <w:fldChar w:fldCharType="end"/>
        </w:r>
      </w:hyperlink>
    </w:p>
    <w:p w14:paraId="39F83A32" w14:textId="216FD53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2" w:history="1">
        <w:r w:rsidRPr="004C273A">
          <w:rPr>
            <w:rStyle w:val="Hyperlink"/>
            <w:rFonts w:eastAsia="SimSun"/>
            <w:noProof/>
          </w:rPr>
          <w:t>Hình 2.4 Trang chủ nền tảng học trực tuyến Udemy</w:t>
        </w:r>
        <w:r>
          <w:rPr>
            <w:noProof/>
            <w:webHidden/>
          </w:rPr>
          <w:tab/>
        </w:r>
        <w:r>
          <w:rPr>
            <w:noProof/>
            <w:webHidden/>
          </w:rPr>
          <w:fldChar w:fldCharType="begin"/>
        </w:r>
        <w:r>
          <w:rPr>
            <w:noProof/>
            <w:webHidden/>
          </w:rPr>
          <w:instrText xml:space="preserve"> PAGEREF _Toc179881132 \h </w:instrText>
        </w:r>
        <w:r>
          <w:rPr>
            <w:noProof/>
            <w:webHidden/>
          </w:rPr>
        </w:r>
        <w:r>
          <w:rPr>
            <w:noProof/>
            <w:webHidden/>
          </w:rPr>
          <w:fldChar w:fldCharType="separate"/>
        </w:r>
        <w:r w:rsidR="000C09B3">
          <w:rPr>
            <w:noProof/>
            <w:webHidden/>
          </w:rPr>
          <w:t>10</w:t>
        </w:r>
        <w:r>
          <w:rPr>
            <w:noProof/>
            <w:webHidden/>
          </w:rPr>
          <w:fldChar w:fldCharType="end"/>
        </w:r>
      </w:hyperlink>
    </w:p>
    <w:p w14:paraId="02DD5374" w14:textId="57BDA0D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3" w:history="1">
        <w:r w:rsidRPr="004C273A">
          <w:rPr>
            <w:rStyle w:val="Hyperlink"/>
            <w:rFonts w:eastAsia="SimSun"/>
            <w:noProof/>
          </w:rPr>
          <w:t>Hình 2.5 Trang chủ nền tảng học trực tuyến Khan Academy</w:t>
        </w:r>
        <w:r>
          <w:rPr>
            <w:noProof/>
            <w:webHidden/>
          </w:rPr>
          <w:tab/>
        </w:r>
        <w:r>
          <w:rPr>
            <w:noProof/>
            <w:webHidden/>
          </w:rPr>
          <w:fldChar w:fldCharType="begin"/>
        </w:r>
        <w:r>
          <w:rPr>
            <w:noProof/>
            <w:webHidden/>
          </w:rPr>
          <w:instrText xml:space="preserve"> PAGEREF _Toc179881133 \h </w:instrText>
        </w:r>
        <w:r>
          <w:rPr>
            <w:noProof/>
            <w:webHidden/>
          </w:rPr>
        </w:r>
        <w:r>
          <w:rPr>
            <w:noProof/>
            <w:webHidden/>
          </w:rPr>
          <w:fldChar w:fldCharType="separate"/>
        </w:r>
        <w:r w:rsidR="000C09B3">
          <w:rPr>
            <w:noProof/>
            <w:webHidden/>
          </w:rPr>
          <w:t>12</w:t>
        </w:r>
        <w:r>
          <w:rPr>
            <w:noProof/>
            <w:webHidden/>
          </w:rPr>
          <w:fldChar w:fldCharType="end"/>
        </w:r>
      </w:hyperlink>
    </w:p>
    <w:p w14:paraId="7FD740F5" w14:textId="6A27EFF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4" w:history="1">
        <w:r w:rsidRPr="004C273A">
          <w:rPr>
            <w:rStyle w:val="Hyperlink"/>
            <w:rFonts w:eastAsia="SimSun"/>
            <w:noProof/>
          </w:rPr>
          <w:t xml:space="preserve">Hình 2.6 Logo </w:t>
        </w:r>
        <w:r w:rsidR="00F05C3B">
          <w:rPr>
            <w:rStyle w:val="Hyperlink"/>
            <w:rFonts w:eastAsia="SimSun"/>
            <w:noProof/>
          </w:rPr>
          <w:t>OpenedX</w:t>
        </w:r>
        <w:r>
          <w:rPr>
            <w:noProof/>
            <w:webHidden/>
          </w:rPr>
          <w:tab/>
        </w:r>
        <w:r>
          <w:rPr>
            <w:noProof/>
            <w:webHidden/>
          </w:rPr>
          <w:fldChar w:fldCharType="begin"/>
        </w:r>
        <w:r>
          <w:rPr>
            <w:noProof/>
            <w:webHidden/>
          </w:rPr>
          <w:instrText xml:space="preserve"> PAGEREF _Toc179881134 \h </w:instrText>
        </w:r>
        <w:r>
          <w:rPr>
            <w:noProof/>
            <w:webHidden/>
          </w:rPr>
        </w:r>
        <w:r>
          <w:rPr>
            <w:noProof/>
            <w:webHidden/>
          </w:rPr>
          <w:fldChar w:fldCharType="separate"/>
        </w:r>
        <w:r w:rsidR="000C09B3">
          <w:rPr>
            <w:noProof/>
            <w:webHidden/>
          </w:rPr>
          <w:t>13</w:t>
        </w:r>
        <w:r>
          <w:rPr>
            <w:noProof/>
            <w:webHidden/>
          </w:rPr>
          <w:fldChar w:fldCharType="end"/>
        </w:r>
      </w:hyperlink>
    </w:p>
    <w:p w14:paraId="7FE40391" w14:textId="1E174E2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5" w:history="1">
        <w:r w:rsidRPr="004C273A">
          <w:rPr>
            <w:rStyle w:val="Hyperlink"/>
            <w:rFonts w:eastAsia="SimSun"/>
            <w:noProof/>
          </w:rPr>
          <w:t>Hình 2.7 Logo các nền tảng Elearning đã sử dụng OpenEdx để triển khai</w:t>
        </w:r>
        <w:r>
          <w:rPr>
            <w:noProof/>
            <w:webHidden/>
          </w:rPr>
          <w:tab/>
        </w:r>
        <w:r>
          <w:rPr>
            <w:noProof/>
            <w:webHidden/>
          </w:rPr>
          <w:fldChar w:fldCharType="begin"/>
        </w:r>
        <w:r>
          <w:rPr>
            <w:noProof/>
            <w:webHidden/>
          </w:rPr>
          <w:instrText xml:space="preserve"> PAGEREF _Toc179881135 \h </w:instrText>
        </w:r>
        <w:r>
          <w:rPr>
            <w:noProof/>
            <w:webHidden/>
          </w:rPr>
        </w:r>
        <w:r>
          <w:rPr>
            <w:noProof/>
            <w:webHidden/>
          </w:rPr>
          <w:fldChar w:fldCharType="separate"/>
        </w:r>
        <w:r w:rsidR="000C09B3">
          <w:rPr>
            <w:noProof/>
            <w:webHidden/>
          </w:rPr>
          <w:t>16</w:t>
        </w:r>
        <w:r>
          <w:rPr>
            <w:noProof/>
            <w:webHidden/>
          </w:rPr>
          <w:fldChar w:fldCharType="end"/>
        </w:r>
      </w:hyperlink>
    </w:p>
    <w:p w14:paraId="6969DFAA" w14:textId="430E2DE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6" w:history="1">
        <w:r w:rsidRPr="004C273A">
          <w:rPr>
            <w:rStyle w:val="Hyperlink"/>
            <w:rFonts w:eastAsia="SimSun"/>
            <w:noProof/>
          </w:rPr>
          <w:t>Hình 2.8 Mô tả về mô hình ORM</w:t>
        </w:r>
        <w:r>
          <w:rPr>
            <w:noProof/>
            <w:webHidden/>
          </w:rPr>
          <w:tab/>
        </w:r>
        <w:r>
          <w:rPr>
            <w:noProof/>
            <w:webHidden/>
          </w:rPr>
          <w:fldChar w:fldCharType="begin"/>
        </w:r>
        <w:r>
          <w:rPr>
            <w:noProof/>
            <w:webHidden/>
          </w:rPr>
          <w:instrText xml:space="preserve"> PAGEREF _Toc179881136 \h </w:instrText>
        </w:r>
        <w:r>
          <w:rPr>
            <w:noProof/>
            <w:webHidden/>
          </w:rPr>
        </w:r>
        <w:r>
          <w:rPr>
            <w:noProof/>
            <w:webHidden/>
          </w:rPr>
          <w:fldChar w:fldCharType="separate"/>
        </w:r>
        <w:r w:rsidR="000C09B3">
          <w:rPr>
            <w:noProof/>
            <w:webHidden/>
          </w:rPr>
          <w:t>18</w:t>
        </w:r>
        <w:r>
          <w:rPr>
            <w:noProof/>
            <w:webHidden/>
          </w:rPr>
          <w:fldChar w:fldCharType="end"/>
        </w:r>
      </w:hyperlink>
    </w:p>
    <w:p w14:paraId="1DB65EB1" w14:textId="1AF2BC1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7" w:history="1">
        <w:r w:rsidRPr="004C273A">
          <w:rPr>
            <w:rStyle w:val="Hyperlink"/>
            <w:rFonts w:eastAsia="SimSun"/>
            <w:noProof/>
          </w:rPr>
          <w:t>Hình 2.9 Mô tả các thành phần của Docker</w:t>
        </w:r>
        <w:r>
          <w:rPr>
            <w:noProof/>
            <w:webHidden/>
          </w:rPr>
          <w:tab/>
        </w:r>
        <w:r>
          <w:rPr>
            <w:noProof/>
            <w:webHidden/>
          </w:rPr>
          <w:fldChar w:fldCharType="begin"/>
        </w:r>
        <w:r>
          <w:rPr>
            <w:noProof/>
            <w:webHidden/>
          </w:rPr>
          <w:instrText xml:space="preserve"> PAGEREF _Toc179881137 \h </w:instrText>
        </w:r>
        <w:r>
          <w:rPr>
            <w:noProof/>
            <w:webHidden/>
          </w:rPr>
        </w:r>
        <w:r>
          <w:rPr>
            <w:noProof/>
            <w:webHidden/>
          </w:rPr>
          <w:fldChar w:fldCharType="separate"/>
        </w:r>
        <w:r w:rsidR="000C09B3">
          <w:rPr>
            <w:noProof/>
            <w:webHidden/>
          </w:rPr>
          <w:t>23</w:t>
        </w:r>
        <w:r>
          <w:rPr>
            <w:noProof/>
            <w:webHidden/>
          </w:rPr>
          <w:fldChar w:fldCharType="end"/>
        </w:r>
      </w:hyperlink>
    </w:p>
    <w:p w14:paraId="785B6F49" w14:textId="27435D2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8" w:history="1">
        <w:r w:rsidRPr="004C273A">
          <w:rPr>
            <w:rStyle w:val="Hyperlink"/>
            <w:rFonts w:eastAsia="SimSun"/>
            <w:noProof/>
          </w:rPr>
          <w:t>Hình 2.10 Quy trình thực thi của hệ thống sử dụng Docker</w:t>
        </w:r>
        <w:r>
          <w:rPr>
            <w:noProof/>
            <w:webHidden/>
          </w:rPr>
          <w:tab/>
        </w:r>
        <w:r>
          <w:rPr>
            <w:noProof/>
            <w:webHidden/>
          </w:rPr>
          <w:fldChar w:fldCharType="begin"/>
        </w:r>
        <w:r>
          <w:rPr>
            <w:noProof/>
            <w:webHidden/>
          </w:rPr>
          <w:instrText xml:space="preserve"> PAGEREF _Toc179881138 \h </w:instrText>
        </w:r>
        <w:r>
          <w:rPr>
            <w:noProof/>
            <w:webHidden/>
          </w:rPr>
        </w:r>
        <w:r>
          <w:rPr>
            <w:noProof/>
            <w:webHidden/>
          </w:rPr>
          <w:fldChar w:fldCharType="separate"/>
        </w:r>
        <w:r w:rsidR="000C09B3">
          <w:rPr>
            <w:noProof/>
            <w:webHidden/>
          </w:rPr>
          <w:t>24</w:t>
        </w:r>
        <w:r>
          <w:rPr>
            <w:noProof/>
            <w:webHidden/>
          </w:rPr>
          <w:fldChar w:fldCharType="end"/>
        </w:r>
      </w:hyperlink>
    </w:p>
    <w:p w14:paraId="66C92C31" w14:textId="4907E5D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9" w:history="1">
        <w:r w:rsidRPr="004C273A">
          <w:rPr>
            <w:rStyle w:val="Hyperlink"/>
            <w:rFonts w:eastAsia="SimSun"/>
            <w:noProof/>
          </w:rPr>
          <w:t>Hình 3.1 Điền các thông tin cơ bản cài đặt</w:t>
        </w:r>
        <w:r>
          <w:rPr>
            <w:noProof/>
            <w:webHidden/>
          </w:rPr>
          <w:tab/>
        </w:r>
        <w:r>
          <w:rPr>
            <w:noProof/>
            <w:webHidden/>
          </w:rPr>
          <w:fldChar w:fldCharType="begin"/>
        </w:r>
        <w:r>
          <w:rPr>
            <w:noProof/>
            <w:webHidden/>
          </w:rPr>
          <w:instrText xml:space="preserve"> PAGEREF _Toc179881139 \h </w:instrText>
        </w:r>
        <w:r>
          <w:rPr>
            <w:noProof/>
            <w:webHidden/>
          </w:rPr>
        </w:r>
        <w:r>
          <w:rPr>
            <w:noProof/>
            <w:webHidden/>
          </w:rPr>
          <w:fldChar w:fldCharType="separate"/>
        </w:r>
        <w:r w:rsidR="000C09B3">
          <w:rPr>
            <w:noProof/>
            <w:webHidden/>
          </w:rPr>
          <w:t>29</w:t>
        </w:r>
        <w:r>
          <w:rPr>
            <w:noProof/>
            <w:webHidden/>
          </w:rPr>
          <w:fldChar w:fldCharType="end"/>
        </w:r>
      </w:hyperlink>
    </w:p>
    <w:p w14:paraId="4EB14A90" w14:textId="6163265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0" w:history="1">
        <w:r w:rsidRPr="004C273A">
          <w:rPr>
            <w:rStyle w:val="Hyperlink"/>
            <w:rFonts w:eastAsia="SimSun"/>
            <w:noProof/>
          </w:rPr>
          <w:t>Hình 3.2 Thông báo đã cài đặt thành công</w:t>
        </w:r>
        <w:r>
          <w:rPr>
            <w:noProof/>
            <w:webHidden/>
          </w:rPr>
          <w:tab/>
        </w:r>
        <w:r>
          <w:rPr>
            <w:noProof/>
            <w:webHidden/>
          </w:rPr>
          <w:fldChar w:fldCharType="begin"/>
        </w:r>
        <w:r>
          <w:rPr>
            <w:noProof/>
            <w:webHidden/>
          </w:rPr>
          <w:instrText xml:space="preserve"> PAGEREF _Toc179881140 \h </w:instrText>
        </w:r>
        <w:r>
          <w:rPr>
            <w:noProof/>
            <w:webHidden/>
          </w:rPr>
        </w:r>
        <w:r>
          <w:rPr>
            <w:noProof/>
            <w:webHidden/>
          </w:rPr>
          <w:fldChar w:fldCharType="separate"/>
        </w:r>
        <w:r w:rsidR="000C09B3">
          <w:rPr>
            <w:noProof/>
            <w:webHidden/>
          </w:rPr>
          <w:t>29</w:t>
        </w:r>
        <w:r>
          <w:rPr>
            <w:noProof/>
            <w:webHidden/>
          </w:rPr>
          <w:fldChar w:fldCharType="end"/>
        </w:r>
      </w:hyperlink>
    </w:p>
    <w:p w14:paraId="02864C56" w14:textId="4062DDC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1" w:history="1">
        <w:r w:rsidRPr="004C273A">
          <w:rPr>
            <w:rStyle w:val="Hyperlink"/>
            <w:rFonts w:eastAsia="SimSun"/>
            <w:noProof/>
          </w:rPr>
          <w:t>Hình 3.3 Thêm user admin vào hệ thống</w:t>
        </w:r>
        <w:r>
          <w:rPr>
            <w:noProof/>
            <w:webHidden/>
          </w:rPr>
          <w:tab/>
        </w:r>
        <w:r>
          <w:rPr>
            <w:noProof/>
            <w:webHidden/>
          </w:rPr>
          <w:fldChar w:fldCharType="begin"/>
        </w:r>
        <w:r>
          <w:rPr>
            <w:noProof/>
            <w:webHidden/>
          </w:rPr>
          <w:instrText xml:space="preserve"> PAGEREF _Toc179881141 \h </w:instrText>
        </w:r>
        <w:r>
          <w:rPr>
            <w:noProof/>
            <w:webHidden/>
          </w:rPr>
        </w:r>
        <w:r>
          <w:rPr>
            <w:noProof/>
            <w:webHidden/>
          </w:rPr>
          <w:fldChar w:fldCharType="separate"/>
        </w:r>
        <w:r w:rsidR="000C09B3">
          <w:rPr>
            <w:noProof/>
            <w:webHidden/>
          </w:rPr>
          <w:t>29</w:t>
        </w:r>
        <w:r>
          <w:rPr>
            <w:noProof/>
            <w:webHidden/>
          </w:rPr>
          <w:fldChar w:fldCharType="end"/>
        </w:r>
      </w:hyperlink>
    </w:p>
    <w:p w14:paraId="752B206F" w14:textId="2576B8C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2" w:history="1">
        <w:r w:rsidRPr="004C273A">
          <w:rPr>
            <w:rStyle w:val="Hyperlink"/>
            <w:rFonts w:eastAsia="SimSun"/>
            <w:noProof/>
          </w:rPr>
          <w:t>Hình 3.4 Giao diện đăng nhập vào hệ thống</w:t>
        </w:r>
        <w:r>
          <w:rPr>
            <w:noProof/>
            <w:webHidden/>
          </w:rPr>
          <w:tab/>
        </w:r>
        <w:r>
          <w:rPr>
            <w:noProof/>
            <w:webHidden/>
          </w:rPr>
          <w:fldChar w:fldCharType="begin"/>
        </w:r>
        <w:r>
          <w:rPr>
            <w:noProof/>
            <w:webHidden/>
          </w:rPr>
          <w:instrText xml:space="preserve"> PAGEREF _Toc179881142 \h </w:instrText>
        </w:r>
        <w:r>
          <w:rPr>
            <w:noProof/>
            <w:webHidden/>
          </w:rPr>
        </w:r>
        <w:r>
          <w:rPr>
            <w:noProof/>
            <w:webHidden/>
          </w:rPr>
          <w:fldChar w:fldCharType="separate"/>
        </w:r>
        <w:r w:rsidR="000C09B3">
          <w:rPr>
            <w:noProof/>
            <w:webHidden/>
          </w:rPr>
          <w:t>30</w:t>
        </w:r>
        <w:r>
          <w:rPr>
            <w:noProof/>
            <w:webHidden/>
          </w:rPr>
          <w:fldChar w:fldCharType="end"/>
        </w:r>
      </w:hyperlink>
    </w:p>
    <w:p w14:paraId="12882E14" w14:textId="444F0E4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3" w:history="1">
        <w:r w:rsidRPr="004C273A">
          <w:rPr>
            <w:rStyle w:val="Hyperlink"/>
            <w:rFonts w:eastAsia="SimSun"/>
            <w:noProof/>
          </w:rPr>
          <w:t>Hình 3.5 Giao diện sau đăng nhập</w:t>
        </w:r>
        <w:r>
          <w:rPr>
            <w:noProof/>
            <w:webHidden/>
          </w:rPr>
          <w:tab/>
        </w:r>
        <w:r>
          <w:rPr>
            <w:noProof/>
            <w:webHidden/>
          </w:rPr>
          <w:fldChar w:fldCharType="begin"/>
        </w:r>
        <w:r>
          <w:rPr>
            <w:noProof/>
            <w:webHidden/>
          </w:rPr>
          <w:instrText xml:space="preserve"> PAGEREF _Toc179881143 \h </w:instrText>
        </w:r>
        <w:r>
          <w:rPr>
            <w:noProof/>
            <w:webHidden/>
          </w:rPr>
        </w:r>
        <w:r>
          <w:rPr>
            <w:noProof/>
            <w:webHidden/>
          </w:rPr>
          <w:fldChar w:fldCharType="separate"/>
        </w:r>
        <w:r w:rsidR="000C09B3">
          <w:rPr>
            <w:noProof/>
            <w:webHidden/>
          </w:rPr>
          <w:t>30</w:t>
        </w:r>
        <w:r>
          <w:rPr>
            <w:noProof/>
            <w:webHidden/>
          </w:rPr>
          <w:fldChar w:fldCharType="end"/>
        </w:r>
      </w:hyperlink>
    </w:p>
    <w:p w14:paraId="0D5C611A" w14:textId="7854AEA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4" w:history="1">
        <w:r w:rsidRPr="004C273A">
          <w:rPr>
            <w:rStyle w:val="Hyperlink"/>
            <w:rFonts w:eastAsia="SimSun"/>
            <w:noProof/>
          </w:rPr>
          <w:t>Hình 3.6 Giao diện trang admin</w:t>
        </w:r>
        <w:r>
          <w:rPr>
            <w:noProof/>
            <w:webHidden/>
          </w:rPr>
          <w:tab/>
        </w:r>
        <w:r>
          <w:rPr>
            <w:noProof/>
            <w:webHidden/>
          </w:rPr>
          <w:fldChar w:fldCharType="begin"/>
        </w:r>
        <w:r>
          <w:rPr>
            <w:noProof/>
            <w:webHidden/>
          </w:rPr>
          <w:instrText xml:space="preserve"> PAGEREF _Toc179881144 \h </w:instrText>
        </w:r>
        <w:r>
          <w:rPr>
            <w:noProof/>
            <w:webHidden/>
          </w:rPr>
        </w:r>
        <w:r>
          <w:rPr>
            <w:noProof/>
            <w:webHidden/>
          </w:rPr>
          <w:fldChar w:fldCharType="separate"/>
        </w:r>
        <w:r w:rsidR="000C09B3">
          <w:rPr>
            <w:noProof/>
            <w:webHidden/>
          </w:rPr>
          <w:t>31</w:t>
        </w:r>
        <w:r>
          <w:rPr>
            <w:noProof/>
            <w:webHidden/>
          </w:rPr>
          <w:fldChar w:fldCharType="end"/>
        </w:r>
      </w:hyperlink>
    </w:p>
    <w:p w14:paraId="2C05DFE3" w14:textId="5E78B9A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5" w:history="1">
        <w:r w:rsidRPr="004C273A">
          <w:rPr>
            <w:rStyle w:val="Hyperlink"/>
            <w:rFonts w:eastAsia="SimSun"/>
            <w:noProof/>
          </w:rPr>
          <w:t>Hình 3.7 Giao diện quản lý theme</w:t>
        </w:r>
        <w:r>
          <w:rPr>
            <w:noProof/>
            <w:webHidden/>
          </w:rPr>
          <w:tab/>
        </w:r>
        <w:r>
          <w:rPr>
            <w:noProof/>
            <w:webHidden/>
          </w:rPr>
          <w:fldChar w:fldCharType="begin"/>
        </w:r>
        <w:r>
          <w:rPr>
            <w:noProof/>
            <w:webHidden/>
          </w:rPr>
          <w:instrText xml:space="preserve"> PAGEREF _Toc179881145 \h </w:instrText>
        </w:r>
        <w:r>
          <w:rPr>
            <w:noProof/>
            <w:webHidden/>
          </w:rPr>
        </w:r>
        <w:r>
          <w:rPr>
            <w:noProof/>
            <w:webHidden/>
          </w:rPr>
          <w:fldChar w:fldCharType="separate"/>
        </w:r>
        <w:r w:rsidR="000C09B3">
          <w:rPr>
            <w:noProof/>
            <w:webHidden/>
          </w:rPr>
          <w:t>31</w:t>
        </w:r>
        <w:r>
          <w:rPr>
            <w:noProof/>
            <w:webHidden/>
          </w:rPr>
          <w:fldChar w:fldCharType="end"/>
        </w:r>
      </w:hyperlink>
    </w:p>
    <w:p w14:paraId="786ADF34" w14:textId="0EB4787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6" w:history="1">
        <w:r w:rsidRPr="004C273A">
          <w:rPr>
            <w:rStyle w:val="Hyperlink"/>
            <w:rFonts w:eastAsia="SimSun"/>
            <w:noProof/>
          </w:rPr>
          <w:t>Hình 3.8 Hộp thoại add site theme</w:t>
        </w:r>
        <w:r>
          <w:rPr>
            <w:noProof/>
            <w:webHidden/>
          </w:rPr>
          <w:tab/>
        </w:r>
        <w:r>
          <w:rPr>
            <w:noProof/>
            <w:webHidden/>
          </w:rPr>
          <w:fldChar w:fldCharType="begin"/>
        </w:r>
        <w:r>
          <w:rPr>
            <w:noProof/>
            <w:webHidden/>
          </w:rPr>
          <w:instrText xml:space="preserve"> PAGEREF _Toc179881146 \h </w:instrText>
        </w:r>
        <w:r>
          <w:rPr>
            <w:noProof/>
            <w:webHidden/>
          </w:rPr>
        </w:r>
        <w:r>
          <w:rPr>
            <w:noProof/>
            <w:webHidden/>
          </w:rPr>
          <w:fldChar w:fldCharType="separate"/>
        </w:r>
        <w:r w:rsidR="000C09B3">
          <w:rPr>
            <w:noProof/>
            <w:webHidden/>
          </w:rPr>
          <w:t>32</w:t>
        </w:r>
        <w:r>
          <w:rPr>
            <w:noProof/>
            <w:webHidden/>
          </w:rPr>
          <w:fldChar w:fldCharType="end"/>
        </w:r>
      </w:hyperlink>
    </w:p>
    <w:p w14:paraId="3701C2A1" w14:textId="4EFE62D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7" w:history="1">
        <w:r w:rsidRPr="004C273A">
          <w:rPr>
            <w:rStyle w:val="Hyperlink"/>
            <w:rFonts w:eastAsia="SimSun"/>
            <w:noProof/>
          </w:rPr>
          <w:t>Hình 3.9 Ví dụ mẫu về dữ liệu bảng auth_user</w:t>
        </w:r>
        <w:r>
          <w:rPr>
            <w:noProof/>
            <w:webHidden/>
          </w:rPr>
          <w:tab/>
        </w:r>
        <w:r>
          <w:rPr>
            <w:noProof/>
            <w:webHidden/>
          </w:rPr>
          <w:fldChar w:fldCharType="begin"/>
        </w:r>
        <w:r>
          <w:rPr>
            <w:noProof/>
            <w:webHidden/>
          </w:rPr>
          <w:instrText xml:space="preserve"> PAGEREF _Toc179881147 \h </w:instrText>
        </w:r>
        <w:r>
          <w:rPr>
            <w:noProof/>
            <w:webHidden/>
          </w:rPr>
        </w:r>
        <w:r>
          <w:rPr>
            <w:noProof/>
            <w:webHidden/>
          </w:rPr>
          <w:fldChar w:fldCharType="separate"/>
        </w:r>
        <w:r w:rsidR="000C09B3">
          <w:rPr>
            <w:noProof/>
            <w:webHidden/>
          </w:rPr>
          <w:t>34</w:t>
        </w:r>
        <w:r>
          <w:rPr>
            <w:noProof/>
            <w:webHidden/>
          </w:rPr>
          <w:fldChar w:fldCharType="end"/>
        </w:r>
      </w:hyperlink>
    </w:p>
    <w:p w14:paraId="59947453" w14:textId="740FAE0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8" w:history="1">
        <w:r w:rsidRPr="004C273A">
          <w:rPr>
            <w:rStyle w:val="Hyperlink"/>
            <w:rFonts w:eastAsia="SimSun"/>
            <w:noProof/>
          </w:rPr>
          <w:t>Hình 3.10 Ví dụ về dữu liệu bảng auth_userprofile</w:t>
        </w:r>
        <w:r>
          <w:rPr>
            <w:noProof/>
            <w:webHidden/>
          </w:rPr>
          <w:tab/>
        </w:r>
        <w:r>
          <w:rPr>
            <w:noProof/>
            <w:webHidden/>
          </w:rPr>
          <w:fldChar w:fldCharType="begin"/>
        </w:r>
        <w:r>
          <w:rPr>
            <w:noProof/>
            <w:webHidden/>
          </w:rPr>
          <w:instrText xml:space="preserve"> PAGEREF _Toc179881148 \h </w:instrText>
        </w:r>
        <w:r>
          <w:rPr>
            <w:noProof/>
            <w:webHidden/>
          </w:rPr>
        </w:r>
        <w:r>
          <w:rPr>
            <w:noProof/>
            <w:webHidden/>
          </w:rPr>
          <w:fldChar w:fldCharType="separate"/>
        </w:r>
        <w:r w:rsidR="000C09B3">
          <w:rPr>
            <w:noProof/>
            <w:webHidden/>
          </w:rPr>
          <w:t>37</w:t>
        </w:r>
        <w:r>
          <w:rPr>
            <w:noProof/>
            <w:webHidden/>
          </w:rPr>
          <w:fldChar w:fldCharType="end"/>
        </w:r>
      </w:hyperlink>
    </w:p>
    <w:p w14:paraId="2F3F8C30" w14:textId="234EB10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9" w:history="1">
        <w:r w:rsidRPr="004C273A">
          <w:rPr>
            <w:rStyle w:val="Hyperlink"/>
            <w:rFonts w:eastAsia="SimSun"/>
            <w:noProof/>
          </w:rPr>
          <w:t>Hình 3.11 Ví dụ về dữ liệu mẫu bảng student_courseenrollment</w:t>
        </w:r>
        <w:r>
          <w:rPr>
            <w:noProof/>
            <w:webHidden/>
          </w:rPr>
          <w:tab/>
        </w:r>
        <w:r>
          <w:rPr>
            <w:noProof/>
            <w:webHidden/>
          </w:rPr>
          <w:fldChar w:fldCharType="begin"/>
        </w:r>
        <w:r>
          <w:rPr>
            <w:noProof/>
            <w:webHidden/>
          </w:rPr>
          <w:instrText xml:space="preserve"> PAGEREF _Toc179881149 \h </w:instrText>
        </w:r>
        <w:r>
          <w:rPr>
            <w:noProof/>
            <w:webHidden/>
          </w:rPr>
        </w:r>
        <w:r>
          <w:rPr>
            <w:noProof/>
            <w:webHidden/>
          </w:rPr>
          <w:fldChar w:fldCharType="separate"/>
        </w:r>
        <w:r w:rsidR="000C09B3">
          <w:rPr>
            <w:noProof/>
            <w:webHidden/>
          </w:rPr>
          <w:t>39</w:t>
        </w:r>
        <w:r>
          <w:rPr>
            <w:noProof/>
            <w:webHidden/>
          </w:rPr>
          <w:fldChar w:fldCharType="end"/>
        </w:r>
      </w:hyperlink>
    </w:p>
    <w:p w14:paraId="33F1E6D4" w14:textId="35CC0B9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0" w:history="1">
        <w:r w:rsidRPr="004C273A">
          <w:rPr>
            <w:rStyle w:val="Hyperlink"/>
            <w:rFonts w:eastAsia="SimSun"/>
            <w:noProof/>
          </w:rPr>
          <w:t>Hình 3.12 Ví dụ về dữ liệu bảng user_id_map</w:t>
        </w:r>
        <w:r>
          <w:rPr>
            <w:noProof/>
            <w:webHidden/>
          </w:rPr>
          <w:tab/>
        </w:r>
        <w:r>
          <w:rPr>
            <w:noProof/>
            <w:webHidden/>
          </w:rPr>
          <w:fldChar w:fldCharType="begin"/>
        </w:r>
        <w:r>
          <w:rPr>
            <w:noProof/>
            <w:webHidden/>
          </w:rPr>
          <w:instrText xml:space="preserve"> PAGEREF _Toc179881150 \h </w:instrText>
        </w:r>
        <w:r>
          <w:rPr>
            <w:noProof/>
            <w:webHidden/>
          </w:rPr>
        </w:r>
        <w:r>
          <w:rPr>
            <w:noProof/>
            <w:webHidden/>
          </w:rPr>
          <w:fldChar w:fldCharType="separate"/>
        </w:r>
        <w:r w:rsidR="000C09B3">
          <w:rPr>
            <w:noProof/>
            <w:webHidden/>
          </w:rPr>
          <w:t>42</w:t>
        </w:r>
        <w:r>
          <w:rPr>
            <w:noProof/>
            <w:webHidden/>
          </w:rPr>
          <w:fldChar w:fldCharType="end"/>
        </w:r>
      </w:hyperlink>
    </w:p>
    <w:p w14:paraId="6231213D" w14:textId="2BAC06C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1" w:history="1">
        <w:r w:rsidRPr="004C273A">
          <w:rPr>
            <w:rStyle w:val="Hyperlink"/>
            <w:rFonts w:eastAsia="SimSun"/>
            <w:noProof/>
          </w:rPr>
          <w:t>Hình 3.13 Mô tả các thuộc tính bảng grades_persistentcoursegrade</w:t>
        </w:r>
        <w:r>
          <w:rPr>
            <w:noProof/>
            <w:webHidden/>
          </w:rPr>
          <w:tab/>
        </w:r>
        <w:r>
          <w:rPr>
            <w:noProof/>
            <w:webHidden/>
          </w:rPr>
          <w:fldChar w:fldCharType="begin"/>
        </w:r>
        <w:r>
          <w:rPr>
            <w:noProof/>
            <w:webHidden/>
          </w:rPr>
          <w:instrText xml:space="preserve"> PAGEREF _Toc179881151 \h </w:instrText>
        </w:r>
        <w:r>
          <w:rPr>
            <w:noProof/>
            <w:webHidden/>
          </w:rPr>
        </w:r>
        <w:r>
          <w:rPr>
            <w:noProof/>
            <w:webHidden/>
          </w:rPr>
          <w:fldChar w:fldCharType="separate"/>
        </w:r>
        <w:r w:rsidR="000C09B3">
          <w:rPr>
            <w:noProof/>
            <w:webHidden/>
          </w:rPr>
          <w:t>42</w:t>
        </w:r>
        <w:r>
          <w:rPr>
            <w:noProof/>
            <w:webHidden/>
          </w:rPr>
          <w:fldChar w:fldCharType="end"/>
        </w:r>
      </w:hyperlink>
    </w:p>
    <w:p w14:paraId="11D51347" w14:textId="11C1B13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2" w:history="1">
        <w:r w:rsidRPr="004C273A">
          <w:rPr>
            <w:rStyle w:val="Hyperlink"/>
            <w:rFonts w:eastAsia="SimSun"/>
            <w:noProof/>
          </w:rPr>
          <w:t>Hình 3.14 Ví dụ dữ liệu bảng certificates_generatedcertificate</w:t>
        </w:r>
        <w:r>
          <w:rPr>
            <w:noProof/>
            <w:webHidden/>
          </w:rPr>
          <w:tab/>
        </w:r>
        <w:r>
          <w:rPr>
            <w:noProof/>
            <w:webHidden/>
          </w:rPr>
          <w:fldChar w:fldCharType="begin"/>
        </w:r>
        <w:r>
          <w:rPr>
            <w:noProof/>
            <w:webHidden/>
          </w:rPr>
          <w:instrText xml:space="preserve"> PAGEREF _Toc179881152 \h </w:instrText>
        </w:r>
        <w:r>
          <w:rPr>
            <w:noProof/>
            <w:webHidden/>
          </w:rPr>
        </w:r>
        <w:r>
          <w:rPr>
            <w:noProof/>
            <w:webHidden/>
          </w:rPr>
          <w:fldChar w:fldCharType="separate"/>
        </w:r>
        <w:r w:rsidR="000C09B3">
          <w:rPr>
            <w:noProof/>
            <w:webHidden/>
          </w:rPr>
          <w:t>53</w:t>
        </w:r>
        <w:r>
          <w:rPr>
            <w:noProof/>
            <w:webHidden/>
          </w:rPr>
          <w:fldChar w:fldCharType="end"/>
        </w:r>
      </w:hyperlink>
    </w:p>
    <w:p w14:paraId="365156C5" w14:textId="2D7AB88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3" w:history="1">
        <w:r w:rsidRPr="004C273A">
          <w:rPr>
            <w:rStyle w:val="Hyperlink"/>
            <w:rFonts w:eastAsia="SimSun"/>
            <w:noProof/>
          </w:rPr>
          <w:t>Hình 3.15 Ví dụ về câu hỏi kéo thả</w:t>
        </w:r>
        <w:r>
          <w:rPr>
            <w:noProof/>
            <w:webHidden/>
          </w:rPr>
          <w:tab/>
        </w:r>
        <w:r>
          <w:rPr>
            <w:noProof/>
            <w:webHidden/>
          </w:rPr>
          <w:fldChar w:fldCharType="begin"/>
        </w:r>
        <w:r>
          <w:rPr>
            <w:noProof/>
            <w:webHidden/>
          </w:rPr>
          <w:instrText xml:space="preserve"> PAGEREF _Toc179881153 \h </w:instrText>
        </w:r>
        <w:r>
          <w:rPr>
            <w:noProof/>
            <w:webHidden/>
          </w:rPr>
        </w:r>
        <w:r>
          <w:rPr>
            <w:noProof/>
            <w:webHidden/>
          </w:rPr>
          <w:fldChar w:fldCharType="separate"/>
        </w:r>
        <w:r w:rsidR="000C09B3">
          <w:rPr>
            <w:noProof/>
            <w:webHidden/>
          </w:rPr>
          <w:t>56</w:t>
        </w:r>
        <w:r>
          <w:rPr>
            <w:noProof/>
            <w:webHidden/>
          </w:rPr>
          <w:fldChar w:fldCharType="end"/>
        </w:r>
      </w:hyperlink>
    </w:p>
    <w:p w14:paraId="697AA472" w14:textId="5FC3101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4" w:history="1">
        <w:r w:rsidRPr="004C273A">
          <w:rPr>
            <w:rStyle w:val="Hyperlink"/>
            <w:rFonts w:eastAsia="SimSun"/>
            <w:noProof/>
          </w:rPr>
          <w:t>Hình 3.16 Giao diện Studio</w:t>
        </w:r>
        <w:r>
          <w:rPr>
            <w:noProof/>
            <w:webHidden/>
          </w:rPr>
          <w:tab/>
        </w:r>
        <w:r>
          <w:rPr>
            <w:noProof/>
            <w:webHidden/>
          </w:rPr>
          <w:fldChar w:fldCharType="begin"/>
        </w:r>
        <w:r>
          <w:rPr>
            <w:noProof/>
            <w:webHidden/>
          </w:rPr>
          <w:instrText xml:space="preserve"> PAGEREF _Toc179881154 \h </w:instrText>
        </w:r>
        <w:r>
          <w:rPr>
            <w:noProof/>
            <w:webHidden/>
          </w:rPr>
        </w:r>
        <w:r>
          <w:rPr>
            <w:noProof/>
            <w:webHidden/>
          </w:rPr>
          <w:fldChar w:fldCharType="separate"/>
        </w:r>
        <w:r w:rsidR="000C09B3">
          <w:rPr>
            <w:noProof/>
            <w:webHidden/>
          </w:rPr>
          <w:t>58</w:t>
        </w:r>
        <w:r>
          <w:rPr>
            <w:noProof/>
            <w:webHidden/>
          </w:rPr>
          <w:fldChar w:fldCharType="end"/>
        </w:r>
      </w:hyperlink>
    </w:p>
    <w:p w14:paraId="2103A44C" w14:textId="168EC3D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5" w:history="1">
        <w:r w:rsidRPr="004C273A">
          <w:rPr>
            <w:rStyle w:val="Hyperlink"/>
            <w:rFonts w:eastAsia="SimSun"/>
            <w:noProof/>
          </w:rPr>
          <w:t>Hình 3.17 Trang Dashboard trong LMS</w:t>
        </w:r>
        <w:r>
          <w:rPr>
            <w:noProof/>
            <w:webHidden/>
          </w:rPr>
          <w:tab/>
        </w:r>
        <w:r>
          <w:rPr>
            <w:noProof/>
            <w:webHidden/>
          </w:rPr>
          <w:fldChar w:fldCharType="begin"/>
        </w:r>
        <w:r>
          <w:rPr>
            <w:noProof/>
            <w:webHidden/>
          </w:rPr>
          <w:instrText xml:space="preserve"> PAGEREF _Toc179881155 \h </w:instrText>
        </w:r>
        <w:r>
          <w:rPr>
            <w:noProof/>
            <w:webHidden/>
          </w:rPr>
        </w:r>
        <w:r>
          <w:rPr>
            <w:noProof/>
            <w:webHidden/>
          </w:rPr>
          <w:fldChar w:fldCharType="separate"/>
        </w:r>
        <w:r w:rsidR="000C09B3">
          <w:rPr>
            <w:noProof/>
            <w:webHidden/>
          </w:rPr>
          <w:t>59</w:t>
        </w:r>
        <w:r>
          <w:rPr>
            <w:noProof/>
            <w:webHidden/>
          </w:rPr>
          <w:fldChar w:fldCharType="end"/>
        </w:r>
      </w:hyperlink>
    </w:p>
    <w:p w14:paraId="23C2CD41" w14:textId="4C4E1F9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6" w:history="1">
        <w:r w:rsidRPr="004C273A">
          <w:rPr>
            <w:rStyle w:val="Hyperlink"/>
            <w:rFonts w:eastAsia="SimSun"/>
            <w:noProof/>
          </w:rPr>
          <w:t>Hình 3.18 Trang Account Settings trong Dashboard</w:t>
        </w:r>
        <w:r>
          <w:rPr>
            <w:noProof/>
            <w:webHidden/>
          </w:rPr>
          <w:tab/>
        </w:r>
        <w:r>
          <w:rPr>
            <w:noProof/>
            <w:webHidden/>
          </w:rPr>
          <w:fldChar w:fldCharType="begin"/>
        </w:r>
        <w:r>
          <w:rPr>
            <w:noProof/>
            <w:webHidden/>
          </w:rPr>
          <w:instrText xml:space="preserve"> PAGEREF _Toc179881156 \h </w:instrText>
        </w:r>
        <w:r>
          <w:rPr>
            <w:noProof/>
            <w:webHidden/>
          </w:rPr>
        </w:r>
        <w:r>
          <w:rPr>
            <w:noProof/>
            <w:webHidden/>
          </w:rPr>
          <w:fldChar w:fldCharType="separate"/>
        </w:r>
        <w:r w:rsidR="000C09B3">
          <w:rPr>
            <w:noProof/>
            <w:webHidden/>
          </w:rPr>
          <w:t>59</w:t>
        </w:r>
        <w:r>
          <w:rPr>
            <w:noProof/>
            <w:webHidden/>
          </w:rPr>
          <w:fldChar w:fldCharType="end"/>
        </w:r>
      </w:hyperlink>
    </w:p>
    <w:p w14:paraId="034901B2" w14:textId="4F467B9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7" w:history="1">
        <w:r w:rsidRPr="004C273A">
          <w:rPr>
            <w:rStyle w:val="Hyperlink"/>
            <w:rFonts w:eastAsia="SimSun"/>
            <w:noProof/>
          </w:rPr>
          <w:t>Hình 3.19 Trang Profile trong LMS</w:t>
        </w:r>
        <w:r>
          <w:rPr>
            <w:noProof/>
            <w:webHidden/>
          </w:rPr>
          <w:tab/>
        </w:r>
        <w:r>
          <w:rPr>
            <w:noProof/>
            <w:webHidden/>
          </w:rPr>
          <w:fldChar w:fldCharType="begin"/>
        </w:r>
        <w:r>
          <w:rPr>
            <w:noProof/>
            <w:webHidden/>
          </w:rPr>
          <w:instrText xml:space="preserve"> PAGEREF _Toc179881157 \h </w:instrText>
        </w:r>
        <w:r>
          <w:rPr>
            <w:noProof/>
            <w:webHidden/>
          </w:rPr>
        </w:r>
        <w:r>
          <w:rPr>
            <w:noProof/>
            <w:webHidden/>
          </w:rPr>
          <w:fldChar w:fldCharType="separate"/>
        </w:r>
        <w:r w:rsidR="000C09B3">
          <w:rPr>
            <w:noProof/>
            <w:webHidden/>
          </w:rPr>
          <w:t>60</w:t>
        </w:r>
        <w:r>
          <w:rPr>
            <w:noProof/>
            <w:webHidden/>
          </w:rPr>
          <w:fldChar w:fldCharType="end"/>
        </w:r>
      </w:hyperlink>
    </w:p>
    <w:p w14:paraId="22D2BD4B" w14:textId="62D4A63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8" w:history="1">
        <w:r w:rsidRPr="004C273A">
          <w:rPr>
            <w:rStyle w:val="Hyperlink"/>
            <w:rFonts w:eastAsia="SimSun"/>
            <w:noProof/>
          </w:rPr>
          <w:t>Hình 3.20 Ví dụ về chứng chỉ khóa học</w:t>
        </w:r>
        <w:r>
          <w:rPr>
            <w:noProof/>
            <w:webHidden/>
          </w:rPr>
          <w:tab/>
        </w:r>
        <w:r>
          <w:rPr>
            <w:noProof/>
            <w:webHidden/>
          </w:rPr>
          <w:fldChar w:fldCharType="begin"/>
        </w:r>
        <w:r>
          <w:rPr>
            <w:noProof/>
            <w:webHidden/>
          </w:rPr>
          <w:instrText xml:space="preserve"> PAGEREF _Toc179881158 \h </w:instrText>
        </w:r>
        <w:r>
          <w:rPr>
            <w:noProof/>
            <w:webHidden/>
          </w:rPr>
        </w:r>
        <w:r>
          <w:rPr>
            <w:noProof/>
            <w:webHidden/>
          </w:rPr>
          <w:fldChar w:fldCharType="separate"/>
        </w:r>
        <w:r w:rsidR="000C09B3">
          <w:rPr>
            <w:noProof/>
            <w:webHidden/>
          </w:rPr>
          <w:t>60</w:t>
        </w:r>
        <w:r>
          <w:rPr>
            <w:noProof/>
            <w:webHidden/>
          </w:rPr>
          <w:fldChar w:fldCharType="end"/>
        </w:r>
      </w:hyperlink>
    </w:p>
    <w:p w14:paraId="09B49F7F" w14:textId="19674D4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9" w:history="1">
        <w:r w:rsidRPr="004C273A">
          <w:rPr>
            <w:rStyle w:val="Hyperlink"/>
            <w:rFonts w:eastAsia="SimSun"/>
            <w:noProof/>
          </w:rPr>
          <w:t>Hình 3.21 Trang giới thiệu khóa học</w:t>
        </w:r>
        <w:r>
          <w:rPr>
            <w:noProof/>
            <w:webHidden/>
          </w:rPr>
          <w:tab/>
        </w:r>
        <w:r>
          <w:rPr>
            <w:noProof/>
            <w:webHidden/>
          </w:rPr>
          <w:fldChar w:fldCharType="begin"/>
        </w:r>
        <w:r>
          <w:rPr>
            <w:noProof/>
            <w:webHidden/>
          </w:rPr>
          <w:instrText xml:space="preserve"> PAGEREF _Toc179881159 \h </w:instrText>
        </w:r>
        <w:r>
          <w:rPr>
            <w:noProof/>
            <w:webHidden/>
          </w:rPr>
        </w:r>
        <w:r>
          <w:rPr>
            <w:noProof/>
            <w:webHidden/>
          </w:rPr>
          <w:fldChar w:fldCharType="separate"/>
        </w:r>
        <w:r w:rsidR="000C09B3">
          <w:rPr>
            <w:noProof/>
            <w:webHidden/>
          </w:rPr>
          <w:t>64</w:t>
        </w:r>
        <w:r>
          <w:rPr>
            <w:noProof/>
            <w:webHidden/>
          </w:rPr>
          <w:fldChar w:fldCharType="end"/>
        </w:r>
      </w:hyperlink>
    </w:p>
    <w:p w14:paraId="71578CEC" w14:textId="7E961D6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0" w:history="1">
        <w:r w:rsidRPr="004C273A">
          <w:rPr>
            <w:rStyle w:val="Hyperlink"/>
            <w:rFonts w:eastAsia="SimSun"/>
            <w:noProof/>
          </w:rPr>
          <w:t>Hình 3.22 Ví dụ về Section trong Studio</w:t>
        </w:r>
        <w:r>
          <w:rPr>
            <w:noProof/>
            <w:webHidden/>
          </w:rPr>
          <w:tab/>
        </w:r>
        <w:r>
          <w:rPr>
            <w:noProof/>
            <w:webHidden/>
          </w:rPr>
          <w:fldChar w:fldCharType="begin"/>
        </w:r>
        <w:r>
          <w:rPr>
            <w:noProof/>
            <w:webHidden/>
          </w:rPr>
          <w:instrText xml:space="preserve"> PAGEREF _Toc179881160 \h </w:instrText>
        </w:r>
        <w:r>
          <w:rPr>
            <w:noProof/>
            <w:webHidden/>
          </w:rPr>
        </w:r>
        <w:r>
          <w:rPr>
            <w:noProof/>
            <w:webHidden/>
          </w:rPr>
          <w:fldChar w:fldCharType="separate"/>
        </w:r>
        <w:r w:rsidR="000C09B3">
          <w:rPr>
            <w:noProof/>
            <w:webHidden/>
          </w:rPr>
          <w:t>65</w:t>
        </w:r>
        <w:r>
          <w:rPr>
            <w:noProof/>
            <w:webHidden/>
          </w:rPr>
          <w:fldChar w:fldCharType="end"/>
        </w:r>
      </w:hyperlink>
    </w:p>
    <w:p w14:paraId="46C62601" w14:textId="69F5CE8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1" w:history="1">
        <w:r w:rsidRPr="004C273A">
          <w:rPr>
            <w:rStyle w:val="Hyperlink"/>
            <w:rFonts w:eastAsia="SimSun"/>
            <w:noProof/>
          </w:rPr>
          <w:t>Hình 3.23 Ví dụ về Subsection trong Studio</w:t>
        </w:r>
        <w:r>
          <w:rPr>
            <w:noProof/>
            <w:webHidden/>
          </w:rPr>
          <w:tab/>
        </w:r>
        <w:r>
          <w:rPr>
            <w:noProof/>
            <w:webHidden/>
          </w:rPr>
          <w:fldChar w:fldCharType="begin"/>
        </w:r>
        <w:r>
          <w:rPr>
            <w:noProof/>
            <w:webHidden/>
          </w:rPr>
          <w:instrText xml:space="preserve"> PAGEREF _Toc179881161 \h </w:instrText>
        </w:r>
        <w:r>
          <w:rPr>
            <w:noProof/>
            <w:webHidden/>
          </w:rPr>
        </w:r>
        <w:r>
          <w:rPr>
            <w:noProof/>
            <w:webHidden/>
          </w:rPr>
          <w:fldChar w:fldCharType="separate"/>
        </w:r>
        <w:r w:rsidR="000C09B3">
          <w:rPr>
            <w:noProof/>
            <w:webHidden/>
          </w:rPr>
          <w:t>66</w:t>
        </w:r>
        <w:r>
          <w:rPr>
            <w:noProof/>
            <w:webHidden/>
          </w:rPr>
          <w:fldChar w:fldCharType="end"/>
        </w:r>
      </w:hyperlink>
    </w:p>
    <w:p w14:paraId="3AACE056" w14:textId="42A3483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2" w:history="1">
        <w:r w:rsidRPr="004C273A">
          <w:rPr>
            <w:rStyle w:val="Hyperlink"/>
            <w:rFonts w:eastAsia="SimSun"/>
            <w:noProof/>
          </w:rPr>
          <w:t>Hình 3.24 Ví dụ về Subsection được chỉ định là bài tập trong Studio</w:t>
        </w:r>
        <w:r>
          <w:rPr>
            <w:noProof/>
            <w:webHidden/>
          </w:rPr>
          <w:tab/>
        </w:r>
        <w:r>
          <w:rPr>
            <w:noProof/>
            <w:webHidden/>
          </w:rPr>
          <w:fldChar w:fldCharType="begin"/>
        </w:r>
        <w:r>
          <w:rPr>
            <w:noProof/>
            <w:webHidden/>
          </w:rPr>
          <w:instrText xml:space="preserve"> PAGEREF _Toc179881162 \h </w:instrText>
        </w:r>
        <w:r>
          <w:rPr>
            <w:noProof/>
            <w:webHidden/>
          </w:rPr>
        </w:r>
        <w:r>
          <w:rPr>
            <w:noProof/>
            <w:webHidden/>
          </w:rPr>
          <w:fldChar w:fldCharType="separate"/>
        </w:r>
        <w:r w:rsidR="000C09B3">
          <w:rPr>
            <w:noProof/>
            <w:webHidden/>
          </w:rPr>
          <w:t>67</w:t>
        </w:r>
        <w:r>
          <w:rPr>
            <w:noProof/>
            <w:webHidden/>
          </w:rPr>
          <w:fldChar w:fldCharType="end"/>
        </w:r>
      </w:hyperlink>
    </w:p>
    <w:p w14:paraId="15271345" w14:textId="0096A56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3" w:history="1">
        <w:r w:rsidRPr="004C273A">
          <w:rPr>
            <w:rStyle w:val="Hyperlink"/>
            <w:rFonts w:eastAsia="SimSun"/>
            <w:noProof/>
          </w:rPr>
          <w:t>Hình 3.25 Ví dụ về Unit trong Studio</w:t>
        </w:r>
        <w:r>
          <w:rPr>
            <w:noProof/>
            <w:webHidden/>
          </w:rPr>
          <w:tab/>
        </w:r>
        <w:r>
          <w:rPr>
            <w:noProof/>
            <w:webHidden/>
          </w:rPr>
          <w:fldChar w:fldCharType="begin"/>
        </w:r>
        <w:r>
          <w:rPr>
            <w:noProof/>
            <w:webHidden/>
          </w:rPr>
          <w:instrText xml:space="preserve"> PAGEREF _Toc179881163 \h </w:instrText>
        </w:r>
        <w:r>
          <w:rPr>
            <w:noProof/>
            <w:webHidden/>
          </w:rPr>
        </w:r>
        <w:r>
          <w:rPr>
            <w:noProof/>
            <w:webHidden/>
          </w:rPr>
          <w:fldChar w:fldCharType="separate"/>
        </w:r>
        <w:r w:rsidR="000C09B3">
          <w:rPr>
            <w:noProof/>
            <w:webHidden/>
          </w:rPr>
          <w:t>68</w:t>
        </w:r>
        <w:r>
          <w:rPr>
            <w:noProof/>
            <w:webHidden/>
          </w:rPr>
          <w:fldChar w:fldCharType="end"/>
        </w:r>
      </w:hyperlink>
    </w:p>
    <w:p w14:paraId="171AF13F" w14:textId="5B9A15F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4" w:history="1">
        <w:r w:rsidRPr="004C273A">
          <w:rPr>
            <w:rStyle w:val="Hyperlink"/>
            <w:rFonts w:eastAsia="SimSun"/>
            <w:noProof/>
          </w:rPr>
          <w:t>Hình 3.26 Các thành phần trong khóa học</w:t>
        </w:r>
        <w:r>
          <w:rPr>
            <w:noProof/>
            <w:webHidden/>
          </w:rPr>
          <w:tab/>
        </w:r>
        <w:r>
          <w:rPr>
            <w:noProof/>
            <w:webHidden/>
          </w:rPr>
          <w:fldChar w:fldCharType="begin"/>
        </w:r>
        <w:r>
          <w:rPr>
            <w:noProof/>
            <w:webHidden/>
          </w:rPr>
          <w:instrText xml:space="preserve"> PAGEREF _Toc179881164 \h </w:instrText>
        </w:r>
        <w:r>
          <w:rPr>
            <w:noProof/>
            <w:webHidden/>
          </w:rPr>
        </w:r>
        <w:r>
          <w:rPr>
            <w:noProof/>
            <w:webHidden/>
          </w:rPr>
          <w:fldChar w:fldCharType="separate"/>
        </w:r>
        <w:r w:rsidR="000C09B3">
          <w:rPr>
            <w:noProof/>
            <w:webHidden/>
          </w:rPr>
          <w:t>68</w:t>
        </w:r>
        <w:r>
          <w:rPr>
            <w:noProof/>
            <w:webHidden/>
          </w:rPr>
          <w:fldChar w:fldCharType="end"/>
        </w:r>
      </w:hyperlink>
    </w:p>
    <w:p w14:paraId="7FA5B3AF" w14:textId="6B0FC54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5" w:history="1">
        <w:r w:rsidRPr="004C273A">
          <w:rPr>
            <w:rStyle w:val="Hyperlink"/>
            <w:rFonts w:eastAsia="SimSun"/>
            <w:noProof/>
          </w:rPr>
          <w:t>Hình 3.27 Thành phần Drag and Drop</w:t>
        </w:r>
        <w:r>
          <w:rPr>
            <w:noProof/>
            <w:webHidden/>
          </w:rPr>
          <w:tab/>
        </w:r>
        <w:r>
          <w:rPr>
            <w:noProof/>
            <w:webHidden/>
          </w:rPr>
          <w:fldChar w:fldCharType="begin"/>
        </w:r>
        <w:r>
          <w:rPr>
            <w:noProof/>
            <w:webHidden/>
          </w:rPr>
          <w:instrText xml:space="preserve"> PAGEREF _Toc179881165 \h </w:instrText>
        </w:r>
        <w:r>
          <w:rPr>
            <w:noProof/>
            <w:webHidden/>
          </w:rPr>
        </w:r>
        <w:r>
          <w:rPr>
            <w:noProof/>
            <w:webHidden/>
          </w:rPr>
          <w:fldChar w:fldCharType="separate"/>
        </w:r>
        <w:r w:rsidR="000C09B3">
          <w:rPr>
            <w:noProof/>
            <w:webHidden/>
          </w:rPr>
          <w:t>69</w:t>
        </w:r>
        <w:r>
          <w:rPr>
            <w:noProof/>
            <w:webHidden/>
          </w:rPr>
          <w:fldChar w:fldCharType="end"/>
        </w:r>
      </w:hyperlink>
    </w:p>
    <w:p w14:paraId="12EB2A73" w14:textId="41E591C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6" w:history="1">
        <w:r w:rsidRPr="004C273A">
          <w:rPr>
            <w:rStyle w:val="Hyperlink"/>
            <w:rFonts w:eastAsia="SimSun"/>
            <w:noProof/>
          </w:rPr>
          <w:t>Hình 3.28 Ví dụ về câu hỏi chọn 1 câu trả lời</w:t>
        </w:r>
        <w:r>
          <w:rPr>
            <w:noProof/>
            <w:webHidden/>
          </w:rPr>
          <w:tab/>
        </w:r>
        <w:r>
          <w:rPr>
            <w:noProof/>
            <w:webHidden/>
          </w:rPr>
          <w:fldChar w:fldCharType="begin"/>
        </w:r>
        <w:r>
          <w:rPr>
            <w:noProof/>
            <w:webHidden/>
          </w:rPr>
          <w:instrText xml:space="preserve"> PAGEREF _Toc179881166 \h </w:instrText>
        </w:r>
        <w:r>
          <w:rPr>
            <w:noProof/>
            <w:webHidden/>
          </w:rPr>
        </w:r>
        <w:r>
          <w:rPr>
            <w:noProof/>
            <w:webHidden/>
          </w:rPr>
          <w:fldChar w:fldCharType="separate"/>
        </w:r>
        <w:r w:rsidR="000C09B3">
          <w:rPr>
            <w:noProof/>
            <w:webHidden/>
          </w:rPr>
          <w:t>71</w:t>
        </w:r>
        <w:r>
          <w:rPr>
            <w:noProof/>
            <w:webHidden/>
          </w:rPr>
          <w:fldChar w:fldCharType="end"/>
        </w:r>
      </w:hyperlink>
    </w:p>
    <w:p w14:paraId="62C84A94" w14:textId="4A4085E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7" w:history="1">
        <w:r w:rsidRPr="004C273A">
          <w:rPr>
            <w:rStyle w:val="Hyperlink"/>
            <w:rFonts w:eastAsia="SimSun"/>
            <w:noProof/>
          </w:rPr>
          <w:t>Hình 3.29 Ví dụ về câu hỏi nhiều lựa chọn</w:t>
        </w:r>
        <w:r>
          <w:rPr>
            <w:noProof/>
            <w:webHidden/>
          </w:rPr>
          <w:tab/>
        </w:r>
        <w:r>
          <w:rPr>
            <w:noProof/>
            <w:webHidden/>
          </w:rPr>
          <w:fldChar w:fldCharType="begin"/>
        </w:r>
        <w:r>
          <w:rPr>
            <w:noProof/>
            <w:webHidden/>
          </w:rPr>
          <w:instrText xml:space="preserve"> PAGEREF _Toc179881167 \h </w:instrText>
        </w:r>
        <w:r>
          <w:rPr>
            <w:noProof/>
            <w:webHidden/>
          </w:rPr>
        </w:r>
        <w:r>
          <w:rPr>
            <w:noProof/>
            <w:webHidden/>
          </w:rPr>
          <w:fldChar w:fldCharType="separate"/>
        </w:r>
        <w:r w:rsidR="000C09B3">
          <w:rPr>
            <w:noProof/>
            <w:webHidden/>
          </w:rPr>
          <w:t>72</w:t>
        </w:r>
        <w:r>
          <w:rPr>
            <w:noProof/>
            <w:webHidden/>
          </w:rPr>
          <w:fldChar w:fldCharType="end"/>
        </w:r>
      </w:hyperlink>
    </w:p>
    <w:p w14:paraId="38E1F093" w14:textId="17C78DB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8" w:history="1">
        <w:r w:rsidRPr="004C273A">
          <w:rPr>
            <w:rStyle w:val="Hyperlink"/>
            <w:rFonts w:eastAsia="SimSun"/>
            <w:noProof/>
          </w:rPr>
          <w:t>Hình 3.30 Ví dụ về câu hỏi có danh sách thả xuống</w:t>
        </w:r>
        <w:r>
          <w:rPr>
            <w:noProof/>
            <w:webHidden/>
          </w:rPr>
          <w:tab/>
        </w:r>
        <w:r>
          <w:rPr>
            <w:noProof/>
            <w:webHidden/>
          </w:rPr>
          <w:fldChar w:fldCharType="begin"/>
        </w:r>
        <w:r>
          <w:rPr>
            <w:noProof/>
            <w:webHidden/>
          </w:rPr>
          <w:instrText xml:space="preserve"> PAGEREF _Toc179881168 \h </w:instrText>
        </w:r>
        <w:r>
          <w:rPr>
            <w:noProof/>
            <w:webHidden/>
          </w:rPr>
        </w:r>
        <w:r>
          <w:rPr>
            <w:noProof/>
            <w:webHidden/>
          </w:rPr>
          <w:fldChar w:fldCharType="separate"/>
        </w:r>
        <w:r w:rsidR="000C09B3">
          <w:rPr>
            <w:noProof/>
            <w:webHidden/>
          </w:rPr>
          <w:t>72</w:t>
        </w:r>
        <w:r>
          <w:rPr>
            <w:noProof/>
            <w:webHidden/>
          </w:rPr>
          <w:fldChar w:fldCharType="end"/>
        </w:r>
      </w:hyperlink>
    </w:p>
    <w:p w14:paraId="4ED704F4" w14:textId="1C4E416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9" w:history="1">
        <w:r w:rsidRPr="004C273A">
          <w:rPr>
            <w:rStyle w:val="Hyperlink"/>
            <w:rFonts w:eastAsia="SimSun"/>
            <w:noProof/>
          </w:rPr>
          <w:t>Hình 3.31 Ví dụ về câu hỏi nhập số</w:t>
        </w:r>
        <w:r>
          <w:rPr>
            <w:noProof/>
            <w:webHidden/>
          </w:rPr>
          <w:tab/>
        </w:r>
        <w:r>
          <w:rPr>
            <w:noProof/>
            <w:webHidden/>
          </w:rPr>
          <w:fldChar w:fldCharType="begin"/>
        </w:r>
        <w:r>
          <w:rPr>
            <w:noProof/>
            <w:webHidden/>
          </w:rPr>
          <w:instrText xml:space="preserve"> PAGEREF _Toc179881169 \h </w:instrText>
        </w:r>
        <w:r>
          <w:rPr>
            <w:noProof/>
            <w:webHidden/>
          </w:rPr>
        </w:r>
        <w:r>
          <w:rPr>
            <w:noProof/>
            <w:webHidden/>
          </w:rPr>
          <w:fldChar w:fldCharType="separate"/>
        </w:r>
        <w:r w:rsidR="000C09B3">
          <w:rPr>
            <w:noProof/>
            <w:webHidden/>
          </w:rPr>
          <w:t>72</w:t>
        </w:r>
        <w:r>
          <w:rPr>
            <w:noProof/>
            <w:webHidden/>
          </w:rPr>
          <w:fldChar w:fldCharType="end"/>
        </w:r>
      </w:hyperlink>
    </w:p>
    <w:p w14:paraId="29E5DE68" w14:textId="1B161D1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0" w:history="1">
        <w:r w:rsidRPr="004C273A">
          <w:rPr>
            <w:rStyle w:val="Hyperlink"/>
            <w:rFonts w:eastAsia="SimSun"/>
            <w:noProof/>
          </w:rPr>
          <w:t>Hình 3.32 Ví dụ về câu hỏi nhập văn bản</w:t>
        </w:r>
        <w:r>
          <w:rPr>
            <w:noProof/>
            <w:webHidden/>
          </w:rPr>
          <w:tab/>
        </w:r>
        <w:r>
          <w:rPr>
            <w:noProof/>
            <w:webHidden/>
          </w:rPr>
          <w:fldChar w:fldCharType="begin"/>
        </w:r>
        <w:r>
          <w:rPr>
            <w:noProof/>
            <w:webHidden/>
          </w:rPr>
          <w:instrText xml:space="preserve"> PAGEREF _Toc179881170 \h </w:instrText>
        </w:r>
        <w:r>
          <w:rPr>
            <w:noProof/>
            <w:webHidden/>
          </w:rPr>
        </w:r>
        <w:r>
          <w:rPr>
            <w:noProof/>
            <w:webHidden/>
          </w:rPr>
          <w:fldChar w:fldCharType="separate"/>
        </w:r>
        <w:r w:rsidR="000C09B3">
          <w:rPr>
            <w:noProof/>
            <w:webHidden/>
          </w:rPr>
          <w:t>73</w:t>
        </w:r>
        <w:r>
          <w:rPr>
            <w:noProof/>
            <w:webHidden/>
          </w:rPr>
          <w:fldChar w:fldCharType="end"/>
        </w:r>
      </w:hyperlink>
    </w:p>
    <w:p w14:paraId="7292067B" w14:textId="0F7C27F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1" w:history="1">
        <w:r w:rsidRPr="004C273A">
          <w:rPr>
            <w:rStyle w:val="Hyperlink"/>
            <w:rFonts w:eastAsia="SimSun"/>
            <w:noProof/>
          </w:rPr>
          <w:t>Hình 3.33 Ví dụ về câu hỏi kéo thả</w:t>
        </w:r>
        <w:r>
          <w:rPr>
            <w:noProof/>
            <w:webHidden/>
          </w:rPr>
          <w:tab/>
        </w:r>
        <w:r>
          <w:rPr>
            <w:noProof/>
            <w:webHidden/>
          </w:rPr>
          <w:fldChar w:fldCharType="begin"/>
        </w:r>
        <w:r>
          <w:rPr>
            <w:noProof/>
            <w:webHidden/>
          </w:rPr>
          <w:instrText xml:space="preserve"> PAGEREF _Toc179881171 \h </w:instrText>
        </w:r>
        <w:r>
          <w:rPr>
            <w:noProof/>
            <w:webHidden/>
          </w:rPr>
        </w:r>
        <w:r>
          <w:rPr>
            <w:noProof/>
            <w:webHidden/>
          </w:rPr>
          <w:fldChar w:fldCharType="separate"/>
        </w:r>
        <w:r w:rsidR="000C09B3">
          <w:rPr>
            <w:noProof/>
            <w:webHidden/>
          </w:rPr>
          <w:t>74</w:t>
        </w:r>
        <w:r>
          <w:rPr>
            <w:noProof/>
            <w:webHidden/>
          </w:rPr>
          <w:fldChar w:fldCharType="end"/>
        </w:r>
      </w:hyperlink>
    </w:p>
    <w:p w14:paraId="670FA08E" w14:textId="76CB1D1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2" w:history="1">
        <w:r w:rsidRPr="004C273A">
          <w:rPr>
            <w:rStyle w:val="Hyperlink"/>
            <w:rFonts w:eastAsia="SimSun"/>
            <w:noProof/>
          </w:rPr>
          <w:t>Hình 3.34 Phản hồi khi người học trả lời đúng</w:t>
        </w:r>
        <w:r>
          <w:rPr>
            <w:noProof/>
            <w:webHidden/>
          </w:rPr>
          <w:tab/>
        </w:r>
        <w:r>
          <w:rPr>
            <w:noProof/>
            <w:webHidden/>
          </w:rPr>
          <w:fldChar w:fldCharType="begin"/>
        </w:r>
        <w:r>
          <w:rPr>
            <w:noProof/>
            <w:webHidden/>
          </w:rPr>
          <w:instrText xml:space="preserve"> PAGEREF _Toc179881172 \h </w:instrText>
        </w:r>
        <w:r>
          <w:rPr>
            <w:noProof/>
            <w:webHidden/>
          </w:rPr>
        </w:r>
        <w:r>
          <w:rPr>
            <w:noProof/>
            <w:webHidden/>
          </w:rPr>
          <w:fldChar w:fldCharType="separate"/>
        </w:r>
        <w:r w:rsidR="000C09B3">
          <w:rPr>
            <w:noProof/>
            <w:webHidden/>
          </w:rPr>
          <w:t>75</w:t>
        </w:r>
        <w:r>
          <w:rPr>
            <w:noProof/>
            <w:webHidden/>
          </w:rPr>
          <w:fldChar w:fldCharType="end"/>
        </w:r>
      </w:hyperlink>
    </w:p>
    <w:p w14:paraId="5D8F5BCC" w14:textId="5684736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3" w:history="1">
        <w:r w:rsidRPr="004C273A">
          <w:rPr>
            <w:rStyle w:val="Hyperlink"/>
            <w:rFonts w:eastAsia="SimSun"/>
            <w:noProof/>
          </w:rPr>
          <w:t>Hình 3.35 Phản hồi khi người học trả lời sai</w:t>
        </w:r>
        <w:r>
          <w:rPr>
            <w:noProof/>
            <w:webHidden/>
          </w:rPr>
          <w:tab/>
        </w:r>
        <w:r>
          <w:rPr>
            <w:noProof/>
            <w:webHidden/>
          </w:rPr>
          <w:fldChar w:fldCharType="begin"/>
        </w:r>
        <w:r>
          <w:rPr>
            <w:noProof/>
            <w:webHidden/>
          </w:rPr>
          <w:instrText xml:space="preserve"> PAGEREF _Toc179881173 \h </w:instrText>
        </w:r>
        <w:r>
          <w:rPr>
            <w:noProof/>
            <w:webHidden/>
          </w:rPr>
        </w:r>
        <w:r>
          <w:rPr>
            <w:noProof/>
            <w:webHidden/>
          </w:rPr>
          <w:fldChar w:fldCharType="separate"/>
        </w:r>
        <w:r w:rsidR="000C09B3">
          <w:rPr>
            <w:noProof/>
            <w:webHidden/>
          </w:rPr>
          <w:t>75</w:t>
        </w:r>
        <w:r>
          <w:rPr>
            <w:noProof/>
            <w:webHidden/>
          </w:rPr>
          <w:fldChar w:fldCharType="end"/>
        </w:r>
      </w:hyperlink>
    </w:p>
    <w:p w14:paraId="5FC196BF" w14:textId="42091D7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4" w:history="1">
        <w:r w:rsidRPr="004C273A">
          <w:rPr>
            <w:rStyle w:val="Hyperlink"/>
            <w:rFonts w:eastAsia="SimSun"/>
            <w:noProof/>
          </w:rPr>
          <w:t>Hình 3.36 Phản hồi sau khi người học hoàn thành</w:t>
        </w:r>
        <w:r>
          <w:rPr>
            <w:noProof/>
            <w:webHidden/>
          </w:rPr>
          <w:tab/>
        </w:r>
        <w:r>
          <w:rPr>
            <w:noProof/>
            <w:webHidden/>
          </w:rPr>
          <w:fldChar w:fldCharType="begin"/>
        </w:r>
        <w:r>
          <w:rPr>
            <w:noProof/>
            <w:webHidden/>
          </w:rPr>
          <w:instrText xml:space="preserve"> PAGEREF _Toc179881174 \h </w:instrText>
        </w:r>
        <w:r>
          <w:rPr>
            <w:noProof/>
            <w:webHidden/>
          </w:rPr>
        </w:r>
        <w:r>
          <w:rPr>
            <w:noProof/>
            <w:webHidden/>
          </w:rPr>
          <w:fldChar w:fldCharType="separate"/>
        </w:r>
        <w:r w:rsidR="000C09B3">
          <w:rPr>
            <w:noProof/>
            <w:webHidden/>
          </w:rPr>
          <w:t>76</w:t>
        </w:r>
        <w:r>
          <w:rPr>
            <w:noProof/>
            <w:webHidden/>
          </w:rPr>
          <w:fldChar w:fldCharType="end"/>
        </w:r>
      </w:hyperlink>
    </w:p>
    <w:p w14:paraId="20C0FDF9" w14:textId="0EC72B2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5" w:history="1">
        <w:r w:rsidRPr="004C273A">
          <w:rPr>
            <w:rStyle w:val="Hyperlink"/>
            <w:rFonts w:eastAsia="SimSun"/>
            <w:noProof/>
          </w:rPr>
          <w:t>Hình 3.37 Hình ảnh và vùng mục tiêu trong Drap and Drop</w:t>
        </w:r>
        <w:r>
          <w:rPr>
            <w:noProof/>
            <w:webHidden/>
          </w:rPr>
          <w:tab/>
        </w:r>
        <w:r>
          <w:rPr>
            <w:noProof/>
            <w:webHidden/>
          </w:rPr>
          <w:fldChar w:fldCharType="begin"/>
        </w:r>
        <w:r>
          <w:rPr>
            <w:noProof/>
            <w:webHidden/>
          </w:rPr>
          <w:instrText xml:space="preserve"> PAGEREF _Toc179881175 \h </w:instrText>
        </w:r>
        <w:r>
          <w:rPr>
            <w:noProof/>
            <w:webHidden/>
          </w:rPr>
        </w:r>
        <w:r>
          <w:rPr>
            <w:noProof/>
            <w:webHidden/>
          </w:rPr>
          <w:fldChar w:fldCharType="separate"/>
        </w:r>
        <w:r w:rsidR="000C09B3">
          <w:rPr>
            <w:noProof/>
            <w:webHidden/>
          </w:rPr>
          <w:t>77</w:t>
        </w:r>
        <w:r>
          <w:rPr>
            <w:noProof/>
            <w:webHidden/>
          </w:rPr>
          <w:fldChar w:fldCharType="end"/>
        </w:r>
      </w:hyperlink>
    </w:p>
    <w:p w14:paraId="26DBF21B" w14:textId="60AE4BD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6" w:history="1">
        <w:r w:rsidRPr="004C273A">
          <w:rPr>
            <w:rStyle w:val="Hyperlink"/>
            <w:rFonts w:eastAsia="SimSun"/>
            <w:noProof/>
          </w:rPr>
          <w:t>Hình 3.38 Ví dụ về bài tập đánh giá phản hồi mở</w:t>
        </w:r>
        <w:r>
          <w:rPr>
            <w:noProof/>
            <w:webHidden/>
          </w:rPr>
          <w:tab/>
        </w:r>
        <w:r>
          <w:rPr>
            <w:noProof/>
            <w:webHidden/>
          </w:rPr>
          <w:fldChar w:fldCharType="begin"/>
        </w:r>
        <w:r>
          <w:rPr>
            <w:noProof/>
            <w:webHidden/>
          </w:rPr>
          <w:instrText xml:space="preserve"> PAGEREF _Toc179881176 \h </w:instrText>
        </w:r>
        <w:r>
          <w:rPr>
            <w:noProof/>
            <w:webHidden/>
          </w:rPr>
        </w:r>
        <w:r>
          <w:rPr>
            <w:noProof/>
            <w:webHidden/>
          </w:rPr>
          <w:fldChar w:fldCharType="separate"/>
        </w:r>
        <w:r w:rsidR="000C09B3">
          <w:rPr>
            <w:noProof/>
            <w:webHidden/>
          </w:rPr>
          <w:t>81</w:t>
        </w:r>
        <w:r>
          <w:rPr>
            <w:noProof/>
            <w:webHidden/>
          </w:rPr>
          <w:fldChar w:fldCharType="end"/>
        </w:r>
      </w:hyperlink>
    </w:p>
    <w:p w14:paraId="5EE3B592" w14:textId="2F9732E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7" w:history="1">
        <w:r w:rsidRPr="004C273A">
          <w:rPr>
            <w:rStyle w:val="Hyperlink"/>
            <w:rFonts w:eastAsia="SimSun"/>
            <w:noProof/>
          </w:rPr>
          <w:t>Hình 3.39 Các bước đào tạo người học</w:t>
        </w:r>
        <w:r>
          <w:rPr>
            <w:noProof/>
            <w:webHidden/>
          </w:rPr>
          <w:tab/>
        </w:r>
        <w:r>
          <w:rPr>
            <w:noProof/>
            <w:webHidden/>
          </w:rPr>
          <w:fldChar w:fldCharType="begin"/>
        </w:r>
        <w:r>
          <w:rPr>
            <w:noProof/>
            <w:webHidden/>
          </w:rPr>
          <w:instrText xml:space="preserve"> PAGEREF _Toc179881177 \h </w:instrText>
        </w:r>
        <w:r>
          <w:rPr>
            <w:noProof/>
            <w:webHidden/>
          </w:rPr>
        </w:r>
        <w:r>
          <w:rPr>
            <w:noProof/>
            <w:webHidden/>
          </w:rPr>
          <w:fldChar w:fldCharType="separate"/>
        </w:r>
        <w:r w:rsidR="000C09B3">
          <w:rPr>
            <w:noProof/>
            <w:webHidden/>
          </w:rPr>
          <w:t>84</w:t>
        </w:r>
        <w:r>
          <w:rPr>
            <w:noProof/>
            <w:webHidden/>
          </w:rPr>
          <w:fldChar w:fldCharType="end"/>
        </w:r>
      </w:hyperlink>
    </w:p>
    <w:p w14:paraId="60B991FB" w14:textId="70BE871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8" w:history="1">
        <w:r w:rsidRPr="004C273A">
          <w:rPr>
            <w:rStyle w:val="Hyperlink"/>
            <w:rFonts w:eastAsia="SimSun"/>
            <w:noProof/>
          </w:rPr>
          <w:t>Hình 3.40 Ví dụ về Xblock H5P Video</w:t>
        </w:r>
        <w:r>
          <w:rPr>
            <w:noProof/>
            <w:webHidden/>
          </w:rPr>
          <w:tab/>
        </w:r>
        <w:r>
          <w:rPr>
            <w:noProof/>
            <w:webHidden/>
          </w:rPr>
          <w:fldChar w:fldCharType="begin"/>
        </w:r>
        <w:r>
          <w:rPr>
            <w:noProof/>
            <w:webHidden/>
          </w:rPr>
          <w:instrText xml:space="preserve"> PAGEREF _Toc179881178 \h </w:instrText>
        </w:r>
        <w:r>
          <w:rPr>
            <w:noProof/>
            <w:webHidden/>
          </w:rPr>
        </w:r>
        <w:r>
          <w:rPr>
            <w:noProof/>
            <w:webHidden/>
          </w:rPr>
          <w:fldChar w:fldCharType="separate"/>
        </w:r>
        <w:r w:rsidR="000C09B3">
          <w:rPr>
            <w:noProof/>
            <w:webHidden/>
          </w:rPr>
          <w:t>86</w:t>
        </w:r>
        <w:r>
          <w:rPr>
            <w:noProof/>
            <w:webHidden/>
          </w:rPr>
          <w:fldChar w:fldCharType="end"/>
        </w:r>
      </w:hyperlink>
    </w:p>
    <w:p w14:paraId="4A223242" w14:textId="29D4531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9" w:history="1">
        <w:r w:rsidRPr="004C273A">
          <w:rPr>
            <w:rStyle w:val="Hyperlink"/>
            <w:rFonts w:eastAsia="SimSun"/>
            <w:noProof/>
          </w:rPr>
          <w:t>Hình 4.1 Giao diện trang chủ hệ thống 1</w:t>
        </w:r>
        <w:r>
          <w:rPr>
            <w:noProof/>
            <w:webHidden/>
          </w:rPr>
          <w:tab/>
        </w:r>
        <w:r>
          <w:rPr>
            <w:noProof/>
            <w:webHidden/>
          </w:rPr>
          <w:fldChar w:fldCharType="begin"/>
        </w:r>
        <w:r>
          <w:rPr>
            <w:noProof/>
            <w:webHidden/>
          </w:rPr>
          <w:instrText xml:space="preserve"> PAGEREF _Toc179881179 \h </w:instrText>
        </w:r>
        <w:r>
          <w:rPr>
            <w:noProof/>
            <w:webHidden/>
          </w:rPr>
        </w:r>
        <w:r>
          <w:rPr>
            <w:noProof/>
            <w:webHidden/>
          </w:rPr>
          <w:fldChar w:fldCharType="separate"/>
        </w:r>
        <w:r w:rsidR="000C09B3">
          <w:rPr>
            <w:noProof/>
            <w:webHidden/>
          </w:rPr>
          <w:t>88</w:t>
        </w:r>
        <w:r>
          <w:rPr>
            <w:noProof/>
            <w:webHidden/>
          </w:rPr>
          <w:fldChar w:fldCharType="end"/>
        </w:r>
      </w:hyperlink>
    </w:p>
    <w:p w14:paraId="1CEEF348" w14:textId="3FB9F92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0" w:history="1">
        <w:r w:rsidRPr="004C273A">
          <w:rPr>
            <w:rStyle w:val="Hyperlink"/>
            <w:rFonts w:eastAsia="SimSun"/>
            <w:noProof/>
          </w:rPr>
          <w:t>Hình 4.2 Giao diện trang chủ của hệ thống 2</w:t>
        </w:r>
        <w:r>
          <w:rPr>
            <w:noProof/>
            <w:webHidden/>
          </w:rPr>
          <w:tab/>
        </w:r>
        <w:r>
          <w:rPr>
            <w:noProof/>
            <w:webHidden/>
          </w:rPr>
          <w:fldChar w:fldCharType="begin"/>
        </w:r>
        <w:r>
          <w:rPr>
            <w:noProof/>
            <w:webHidden/>
          </w:rPr>
          <w:instrText xml:space="preserve"> PAGEREF _Toc179881180 \h </w:instrText>
        </w:r>
        <w:r>
          <w:rPr>
            <w:noProof/>
            <w:webHidden/>
          </w:rPr>
        </w:r>
        <w:r>
          <w:rPr>
            <w:noProof/>
            <w:webHidden/>
          </w:rPr>
          <w:fldChar w:fldCharType="separate"/>
        </w:r>
        <w:r w:rsidR="000C09B3">
          <w:rPr>
            <w:noProof/>
            <w:webHidden/>
          </w:rPr>
          <w:t>88</w:t>
        </w:r>
        <w:r>
          <w:rPr>
            <w:noProof/>
            <w:webHidden/>
          </w:rPr>
          <w:fldChar w:fldCharType="end"/>
        </w:r>
      </w:hyperlink>
    </w:p>
    <w:p w14:paraId="15F7DAD0" w14:textId="368CBDE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1" w:history="1">
        <w:r w:rsidRPr="004C273A">
          <w:rPr>
            <w:rStyle w:val="Hyperlink"/>
            <w:rFonts w:eastAsia="SimSun"/>
            <w:noProof/>
          </w:rPr>
          <w:t>Hình 4.3 Giao diện trang giới thiệu khóa học</w:t>
        </w:r>
        <w:r>
          <w:rPr>
            <w:noProof/>
            <w:webHidden/>
          </w:rPr>
          <w:tab/>
        </w:r>
        <w:r>
          <w:rPr>
            <w:noProof/>
            <w:webHidden/>
          </w:rPr>
          <w:fldChar w:fldCharType="begin"/>
        </w:r>
        <w:r>
          <w:rPr>
            <w:noProof/>
            <w:webHidden/>
          </w:rPr>
          <w:instrText xml:space="preserve"> PAGEREF _Toc179881181 \h </w:instrText>
        </w:r>
        <w:r>
          <w:rPr>
            <w:noProof/>
            <w:webHidden/>
          </w:rPr>
        </w:r>
        <w:r>
          <w:rPr>
            <w:noProof/>
            <w:webHidden/>
          </w:rPr>
          <w:fldChar w:fldCharType="separate"/>
        </w:r>
        <w:r w:rsidR="000C09B3">
          <w:rPr>
            <w:noProof/>
            <w:webHidden/>
          </w:rPr>
          <w:t>89</w:t>
        </w:r>
        <w:r>
          <w:rPr>
            <w:noProof/>
            <w:webHidden/>
          </w:rPr>
          <w:fldChar w:fldCharType="end"/>
        </w:r>
      </w:hyperlink>
    </w:p>
    <w:p w14:paraId="6092263E" w14:textId="5660A8C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2" w:history="1">
        <w:r w:rsidRPr="004C273A">
          <w:rPr>
            <w:rStyle w:val="Hyperlink"/>
            <w:rFonts w:eastAsia="SimSun"/>
            <w:noProof/>
          </w:rPr>
          <w:t>Hình 4.4 Giao diện trang chủ Studio</w:t>
        </w:r>
        <w:r>
          <w:rPr>
            <w:noProof/>
            <w:webHidden/>
          </w:rPr>
          <w:tab/>
        </w:r>
        <w:r>
          <w:rPr>
            <w:noProof/>
            <w:webHidden/>
          </w:rPr>
          <w:fldChar w:fldCharType="begin"/>
        </w:r>
        <w:r>
          <w:rPr>
            <w:noProof/>
            <w:webHidden/>
          </w:rPr>
          <w:instrText xml:space="preserve"> PAGEREF _Toc179881182 \h </w:instrText>
        </w:r>
        <w:r>
          <w:rPr>
            <w:noProof/>
            <w:webHidden/>
          </w:rPr>
        </w:r>
        <w:r>
          <w:rPr>
            <w:noProof/>
            <w:webHidden/>
          </w:rPr>
          <w:fldChar w:fldCharType="separate"/>
        </w:r>
        <w:r w:rsidR="000C09B3">
          <w:rPr>
            <w:noProof/>
            <w:webHidden/>
          </w:rPr>
          <w:t>89</w:t>
        </w:r>
        <w:r>
          <w:rPr>
            <w:noProof/>
            <w:webHidden/>
          </w:rPr>
          <w:fldChar w:fldCharType="end"/>
        </w:r>
      </w:hyperlink>
    </w:p>
    <w:p w14:paraId="61D1F9B4" w14:textId="3473653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3" w:history="1">
        <w:r w:rsidRPr="004C273A">
          <w:rPr>
            <w:rStyle w:val="Hyperlink"/>
            <w:rFonts w:eastAsia="SimSun"/>
            <w:noProof/>
          </w:rPr>
          <w:t>Hình 4.5 Giao diện tạo khóa học mới</w:t>
        </w:r>
        <w:r>
          <w:rPr>
            <w:noProof/>
            <w:webHidden/>
          </w:rPr>
          <w:tab/>
        </w:r>
        <w:r>
          <w:rPr>
            <w:noProof/>
            <w:webHidden/>
          </w:rPr>
          <w:fldChar w:fldCharType="begin"/>
        </w:r>
        <w:r>
          <w:rPr>
            <w:noProof/>
            <w:webHidden/>
          </w:rPr>
          <w:instrText xml:space="preserve"> PAGEREF _Toc179881183 \h </w:instrText>
        </w:r>
        <w:r>
          <w:rPr>
            <w:noProof/>
            <w:webHidden/>
          </w:rPr>
        </w:r>
        <w:r>
          <w:rPr>
            <w:noProof/>
            <w:webHidden/>
          </w:rPr>
          <w:fldChar w:fldCharType="separate"/>
        </w:r>
        <w:r w:rsidR="000C09B3">
          <w:rPr>
            <w:noProof/>
            <w:webHidden/>
          </w:rPr>
          <w:t>90</w:t>
        </w:r>
        <w:r>
          <w:rPr>
            <w:noProof/>
            <w:webHidden/>
          </w:rPr>
          <w:fldChar w:fldCharType="end"/>
        </w:r>
      </w:hyperlink>
    </w:p>
    <w:p w14:paraId="4F655EC8" w14:textId="353B740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4" w:history="1">
        <w:r w:rsidRPr="004C273A">
          <w:rPr>
            <w:rStyle w:val="Hyperlink"/>
            <w:rFonts w:eastAsia="SimSun"/>
            <w:noProof/>
          </w:rPr>
          <w:t>Hình 4.6 Giao diện outline khóa học vừa được tạo</w:t>
        </w:r>
        <w:r>
          <w:rPr>
            <w:noProof/>
            <w:webHidden/>
          </w:rPr>
          <w:tab/>
        </w:r>
        <w:r>
          <w:rPr>
            <w:noProof/>
            <w:webHidden/>
          </w:rPr>
          <w:fldChar w:fldCharType="begin"/>
        </w:r>
        <w:r>
          <w:rPr>
            <w:noProof/>
            <w:webHidden/>
          </w:rPr>
          <w:instrText xml:space="preserve"> PAGEREF _Toc179881184 \h </w:instrText>
        </w:r>
        <w:r>
          <w:rPr>
            <w:noProof/>
            <w:webHidden/>
          </w:rPr>
        </w:r>
        <w:r>
          <w:rPr>
            <w:noProof/>
            <w:webHidden/>
          </w:rPr>
          <w:fldChar w:fldCharType="separate"/>
        </w:r>
        <w:r w:rsidR="000C09B3">
          <w:rPr>
            <w:noProof/>
            <w:webHidden/>
          </w:rPr>
          <w:t>91</w:t>
        </w:r>
        <w:r>
          <w:rPr>
            <w:noProof/>
            <w:webHidden/>
          </w:rPr>
          <w:fldChar w:fldCharType="end"/>
        </w:r>
      </w:hyperlink>
    </w:p>
    <w:p w14:paraId="7EF20A2D" w14:textId="4C7E80E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5" w:history="1">
        <w:r w:rsidRPr="004C273A">
          <w:rPr>
            <w:rStyle w:val="Hyperlink"/>
            <w:rFonts w:eastAsia="SimSun"/>
            <w:noProof/>
          </w:rPr>
          <w:t>Hình 4.7 Advanced Settings</w:t>
        </w:r>
        <w:r>
          <w:rPr>
            <w:noProof/>
            <w:webHidden/>
          </w:rPr>
          <w:tab/>
        </w:r>
        <w:r>
          <w:rPr>
            <w:noProof/>
            <w:webHidden/>
          </w:rPr>
          <w:fldChar w:fldCharType="begin"/>
        </w:r>
        <w:r>
          <w:rPr>
            <w:noProof/>
            <w:webHidden/>
          </w:rPr>
          <w:instrText xml:space="preserve"> PAGEREF _Toc179881185 \h </w:instrText>
        </w:r>
        <w:r>
          <w:rPr>
            <w:noProof/>
            <w:webHidden/>
          </w:rPr>
        </w:r>
        <w:r>
          <w:rPr>
            <w:noProof/>
            <w:webHidden/>
          </w:rPr>
          <w:fldChar w:fldCharType="separate"/>
        </w:r>
        <w:r w:rsidR="000C09B3">
          <w:rPr>
            <w:noProof/>
            <w:webHidden/>
          </w:rPr>
          <w:t>92</w:t>
        </w:r>
        <w:r>
          <w:rPr>
            <w:noProof/>
            <w:webHidden/>
          </w:rPr>
          <w:fldChar w:fldCharType="end"/>
        </w:r>
      </w:hyperlink>
    </w:p>
    <w:p w14:paraId="267D534A" w14:textId="7275E04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6" w:history="1">
        <w:r w:rsidRPr="004C273A">
          <w:rPr>
            <w:rStyle w:val="Hyperlink"/>
            <w:rFonts w:eastAsia="SimSun"/>
            <w:noProof/>
          </w:rPr>
          <w:t>Hình 4.8 Cài đặt Certificate Web/HTML View Enabled</w:t>
        </w:r>
        <w:r>
          <w:rPr>
            <w:noProof/>
            <w:webHidden/>
          </w:rPr>
          <w:tab/>
        </w:r>
        <w:r>
          <w:rPr>
            <w:noProof/>
            <w:webHidden/>
          </w:rPr>
          <w:fldChar w:fldCharType="begin"/>
        </w:r>
        <w:r>
          <w:rPr>
            <w:noProof/>
            <w:webHidden/>
          </w:rPr>
          <w:instrText xml:space="preserve"> PAGEREF _Toc179881186 \h </w:instrText>
        </w:r>
        <w:r>
          <w:rPr>
            <w:noProof/>
            <w:webHidden/>
          </w:rPr>
        </w:r>
        <w:r>
          <w:rPr>
            <w:noProof/>
            <w:webHidden/>
          </w:rPr>
          <w:fldChar w:fldCharType="separate"/>
        </w:r>
        <w:r w:rsidR="000C09B3">
          <w:rPr>
            <w:noProof/>
            <w:webHidden/>
          </w:rPr>
          <w:t>92</w:t>
        </w:r>
        <w:r>
          <w:rPr>
            <w:noProof/>
            <w:webHidden/>
          </w:rPr>
          <w:fldChar w:fldCharType="end"/>
        </w:r>
      </w:hyperlink>
    </w:p>
    <w:p w14:paraId="30F109F0" w14:textId="6C775A4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7" w:history="1">
        <w:r w:rsidRPr="004C273A">
          <w:rPr>
            <w:rStyle w:val="Hyperlink"/>
            <w:rFonts w:eastAsia="SimSun"/>
            <w:noProof/>
          </w:rPr>
          <w:t>Hình 4.9 Giao diện admin Course mode</w:t>
        </w:r>
        <w:r>
          <w:rPr>
            <w:noProof/>
            <w:webHidden/>
          </w:rPr>
          <w:tab/>
        </w:r>
        <w:r>
          <w:rPr>
            <w:noProof/>
            <w:webHidden/>
          </w:rPr>
          <w:fldChar w:fldCharType="begin"/>
        </w:r>
        <w:r>
          <w:rPr>
            <w:noProof/>
            <w:webHidden/>
          </w:rPr>
          <w:instrText xml:space="preserve"> PAGEREF _Toc179881187 \h </w:instrText>
        </w:r>
        <w:r>
          <w:rPr>
            <w:noProof/>
            <w:webHidden/>
          </w:rPr>
        </w:r>
        <w:r>
          <w:rPr>
            <w:noProof/>
            <w:webHidden/>
          </w:rPr>
          <w:fldChar w:fldCharType="separate"/>
        </w:r>
        <w:r w:rsidR="000C09B3">
          <w:rPr>
            <w:noProof/>
            <w:webHidden/>
          </w:rPr>
          <w:t>93</w:t>
        </w:r>
        <w:r>
          <w:rPr>
            <w:noProof/>
            <w:webHidden/>
          </w:rPr>
          <w:fldChar w:fldCharType="end"/>
        </w:r>
      </w:hyperlink>
    </w:p>
    <w:p w14:paraId="2A16FDAD" w14:textId="450558C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8" w:history="1">
        <w:r w:rsidRPr="004C273A">
          <w:rPr>
            <w:rStyle w:val="Hyperlink"/>
            <w:rFonts w:eastAsia="SimSun"/>
            <w:noProof/>
          </w:rPr>
          <w:t>Hình 4.10 Giao diện thêm mới Course mode</w:t>
        </w:r>
        <w:r>
          <w:rPr>
            <w:noProof/>
            <w:webHidden/>
          </w:rPr>
          <w:tab/>
        </w:r>
        <w:r>
          <w:rPr>
            <w:noProof/>
            <w:webHidden/>
          </w:rPr>
          <w:fldChar w:fldCharType="begin"/>
        </w:r>
        <w:r>
          <w:rPr>
            <w:noProof/>
            <w:webHidden/>
          </w:rPr>
          <w:instrText xml:space="preserve"> PAGEREF _Toc179881188 \h </w:instrText>
        </w:r>
        <w:r>
          <w:rPr>
            <w:noProof/>
            <w:webHidden/>
          </w:rPr>
        </w:r>
        <w:r>
          <w:rPr>
            <w:noProof/>
            <w:webHidden/>
          </w:rPr>
          <w:fldChar w:fldCharType="separate"/>
        </w:r>
        <w:r w:rsidR="000C09B3">
          <w:rPr>
            <w:noProof/>
            <w:webHidden/>
          </w:rPr>
          <w:t>94</w:t>
        </w:r>
        <w:r>
          <w:rPr>
            <w:noProof/>
            <w:webHidden/>
          </w:rPr>
          <w:fldChar w:fldCharType="end"/>
        </w:r>
      </w:hyperlink>
    </w:p>
    <w:p w14:paraId="4F0EA63F" w14:textId="3C2A979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9" w:history="1">
        <w:r w:rsidRPr="004C273A">
          <w:rPr>
            <w:rStyle w:val="Hyperlink"/>
            <w:rFonts w:eastAsia="SimSun"/>
            <w:noProof/>
          </w:rPr>
          <w:t>Hình 4.11 Giao diện quản lý chứng chỉ trong Studio</w:t>
        </w:r>
        <w:r>
          <w:rPr>
            <w:noProof/>
            <w:webHidden/>
          </w:rPr>
          <w:tab/>
        </w:r>
        <w:r>
          <w:rPr>
            <w:noProof/>
            <w:webHidden/>
          </w:rPr>
          <w:fldChar w:fldCharType="begin"/>
        </w:r>
        <w:r>
          <w:rPr>
            <w:noProof/>
            <w:webHidden/>
          </w:rPr>
          <w:instrText xml:space="preserve"> PAGEREF _Toc179881189 \h </w:instrText>
        </w:r>
        <w:r>
          <w:rPr>
            <w:noProof/>
            <w:webHidden/>
          </w:rPr>
        </w:r>
        <w:r>
          <w:rPr>
            <w:noProof/>
            <w:webHidden/>
          </w:rPr>
          <w:fldChar w:fldCharType="separate"/>
        </w:r>
        <w:r w:rsidR="000C09B3">
          <w:rPr>
            <w:noProof/>
            <w:webHidden/>
          </w:rPr>
          <w:t>94</w:t>
        </w:r>
        <w:r>
          <w:rPr>
            <w:noProof/>
            <w:webHidden/>
          </w:rPr>
          <w:fldChar w:fldCharType="end"/>
        </w:r>
      </w:hyperlink>
    </w:p>
    <w:p w14:paraId="000C94E9" w14:textId="1140B44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0" w:history="1">
        <w:r w:rsidRPr="004C273A">
          <w:rPr>
            <w:rStyle w:val="Hyperlink"/>
            <w:rFonts w:eastAsia="SimSun"/>
            <w:noProof/>
          </w:rPr>
          <w:t>Hình 4.12 Trình chỉnh sửa chứng chỉ khóa học</w:t>
        </w:r>
        <w:r>
          <w:rPr>
            <w:noProof/>
            <w:webHidden/>
          </w:rPr>
          <w:tab/>
        </w:r>
        <w:r>
          <w:rPr>
            <w:noProof/>
            <w:webHidden/>
          </w:rPr>
          <w:fldChar w:fldCharType="begin"/>
        </w:r>
        <w:r>
          <w:rPr>
            <w:noProof/>
            <w:webHidden/>
          </w:rPr>
          <w:instrText xml:space="preserve"> PAGEREF _Toc179881190 \h </w:instrText>
        </w:r>
        <w:r>
          <w:rPr>
            <w:noProof/>
            <w:webHidden/>
          </w:rPr>
        </w:r>
        <w:r>
          <w:rPr>
            <w:noProof/>
            <w:webHidden/>
          </w:rPr>
          <w:fldChar w:fldCharType="separate"/>
        </w:r>
        <w:r w:rsidR="000C09B3">
          <w:rPr>
            <w:noProof/>
            <w:webHidden/>
          </w:rPr>
          <w:t>95</w:t>
        </w:r>
        <w:r>
          <w:rPr>
            <w:noProof/>
            <w:webHidden/>
          </w:rPr>
          <w:fldChar w:fldCharType="end"/>
        </w:r>
      </w:hyperlink>
    </w:p>
    <w:p w14:paraId="7DB94FD6" w14:textId="19AB373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1" w:history="1">
        <w:r w:rsidRPr="004C273A">
          <w:rPr>
            <w:rStyle w:val="Hyperlink"/>
            <w:rFonts w:eastAsia="SimSun"/>
            <w:noProof/>
          </w:rPr>
          <w:t>Hình 4.13 Điền các thông tin về người ký chứng chỉ</w:t>
        </w:r>
        <w:r>
          <w:rPr>
            <w:noProof/>
            <w:webHidden/>
          </w:rPr>
          <w:tab/>
        </w:r>
        <w:r>
          <w:rPr>
            <w:noProof/>
            <w:webHidden/>
          </w:rPr>
          <w:fldChar w:fldCharType="begin"/>
        </w:r>
        <w:r>
          <w:rPr>
            <w:noProof/>
            <w:webHidden/>
          </w:rPr>
          <w:instrText xml:space="preserve"> PAGEREF _Toc179881191 \h </w:instrText>
        </w:r>
        <w:r>
          <w:rPr>
            <w:noProof/>
            <w:webHidden/>
          </w:rPr>
        </w:r>
        <w:r>
          <w:rPr>
            <w:noProof/>
            <w:webHidden/>
          </w:rPr>
          <w:fldChar w:fldCharType="separate"/>
        </w:r>
        <w:r w:rsidR="000C09B3">
          <w:rPr>
            <w:noProof/>
            <w:webHidden/>
          </w:rPr>
          <w:t>96</w:t>
        </w:r>
        <w:r>
          <w:rPr>
            <w:noProof/>
            <w:webHidden/>
          </w:rPr>
          <w:fldChar w:fldCharType="end"/>
        </w:r>
      </w:hyperlink>
    </w:p>
    <w:p w14:paraId="4938B07E" w14:textId="3F736BB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2" w:history="1">
        <w:r w:rsidRPr="004C273A">
          <w:rPr>
            <w:rStyle w:val="Hyperlink"/>
            <w:rFonts w:eastAsia="SimSun"/>
            <w:noProof/>
          </w:rPr>
          <w:t>Hình 4.14 Chứng chỉ vừa được thêm trong Studio</w:t>
        </w:r>
        <w:r>
          <w:rPr>
            <w:noProof/>
            <w:webHidden/>
          </w:rPr>
          <w:tab/>
        </w:r>
        <w:r>
          <w:rPr>
            <w:noProof/>
            <w:webHidden/>
          </w:rPr>
          <w:fldChar w:fldCharType="begin"/>
        </w:r>
        <w:r>
          <w:rPr>
            <w:noProof/>
            <w:webHidden/>
          </w:rPr>
          <w:instrText xml:space="preserve"> PAGEREF _Toc179881192 \h </w:instrText>
        </w:r>
        <w:r>
          <w:rPr>
            <w:noProof/>
            <w:webHidden/>
          </w:rPr>
        </w:r>
        <w:r>
          <w:rPr>
            <w:noProof/>
            <w:webHidden/>
          </w:rPr>
          <w:fldChar w:fldCharType="separate"/>
        </w:r>
        <w:r w:rsidR="000C09B3">
          <w:rPr>
            <w:noProof/>
            <w:webHidden/>
          </w:rPr>
          <w:t>96</w:t>
        </w:r>
        <w:r>
          <w:rPr>
            <w:noProof/>
            <w:webHidden/>
          </w:rPr>
          <w:fldChar w:fldCharType="end"/>
        </w:r>
      </w:hyperlink>
    </w:p>
    <w:p w14:paraId="1ED79AAE" w14:textId="2D9455D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3" w:history="1">
        <w:r w:rsidRPr="004C273A">
          <w:rPr>
            <w:rStyle w:val="Hyperlink"/>
            <w:rFonts w:eastAsia="SimSun"/>
            <w:noProof/>
          </w:rPr>
          <w:t>Hình 4.15 Chứng chỉ sau khi đã được tạo</w:t>
        </w:r>
        <w:r>
          <w:rPr>
            <w:noProof/>
            <w:webHidden/>
          </w:rPr>
          <w:tab/>
        </w:r>
        <w:r>
          <w:rPr>
            <w:noProof/>
            <w:webHidden/>
          </w:rPr>
          <w:fldChar w:fldCharType="begin"/>
        </w:r>
        <w:r>
          <w:rPr>
            <w:noProof/>
            <w:webHidden/>
          </w:rPr>
          <w:instrText xml:space="preserve"> PAGEREF _Toc179881193 \h </w:instrText>
        </w:r>
        <w:r>
          <w:rPr>
            <w:noProof/>
            <w:webHidden/>
          </w:rPr>
        </w:r>
        <w:r>
          <w:rPr>
            <w:noProof/>
            <w:webHidden/>
          </w:rPr>
          <w:fldChar w:fldCharType="separate"/>
        </w:r>
        <w:r w:rsidR="000C09B3">
          <w:rPr>
            <w:noProof/>
            <w:webHidden/>
          </w:rPr>
          <w:t>97</w:t>
        </w:r>
        <w:r>
          <w:rPr>
            <w:noProof/>
            <w:webHidden/>
          </w:rPr>
          <w:fldChar w:fldCharType="end"/>
        </w:r>
      </w:hyperlink>
    </w:p>
    <w:p w14:paraId="5055D4EF" w14:textId="0EF2FD6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4" w:history="1">
        <w:r w:rsidRPr="004C273A">
          <w:rPr>
            <w:rStyle w:val="Hyperlink"/>
            <w:rFonts w:eastAsia="SimSun"/>
            <w:noProof/>
          </w:rPr>
          <w:t>Hình 4.16 Active chứng chỉ</w:t>
        </w:r>
        <w:r>
          <w:rPr>
            <w:noProof/>
            <w:webHidden/>
          </w:rPr>
          <w:tab/>
        </w:r>
        <w:r>
          <w:rPr>
            <w:noProof/>
            <w:webHidden/>
          </w:rPr>
          <w:fldChar w:fldCharType="begin"/>
        </w:r>
        <w:r>
          <w:rPr>
            <w:noProof/>
            <w:webHidden/>
          </w:rPr>
          <w:instrText xml:space="preserve"> PAGEREF _Toc179881194 \h </w:instrText>
        </w:r>
        <w:r>
          <w:rPr>
            <w:noProof/>
            <w:webHidden/>
          </w:rPr>
        </w:r>
        <w:r>
          <w:rPr>
            <w:noProof/>
            <w:webHidden/>
          </w:rPr>
          <w:fldChar w:fldCharType="separate"/>
        </w:r>
        <w:r w:rsidR="000C09B3">
          <w:rPr>
            <w:noProof/>
            <w:webHidden/>
          </w:rPr>
          <w:t>98</w:t>
        </w:r>
        <w:r>
          <w:rPr>
            <w:noProof/>
            <w:webHidden/>
          </w:rPr>
          <w:fldChar w:fldCharType="end"/>
        </w:r>
      </w:hyperlink>
    </w:p>
    <w:p w14:paraId="07D6B8DB" w14:textId="7413B08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5" w:history="1">
        <w:r w:rsidRPr="004C273A">
          <w:rPr>
            <w:rStyle w:val="Hyperlink"/>
            <w:rFonts w:eastAsia="SimSun"/>
            <w:noProof/>
          </w:rPr>
          <w:t>Hình 4.17 Giao diện quản lý Team</w:t>
        </w:r>
        <w:r>
          <w:rPr>
            <w:noProof/>
            <w:webHidden/>
          </w:rPr>
          <w:tab/>
        </w:r>
        <w:r>
          <w:rPr>
            <w:noProof/>
            <w:webHidden/>
          </w:rPr>
          <w:fldChar w:fldCharType="begin"/>
        </w:r>
        <w:r>
          <w:rPr>
            <w:noProof/>
            <w:webHidden/>
          </w:rPr>
          <w:instrText xml:space="preserve"> PAGEREF _Toc179881195 \h </w:instrText>
        </w:r>
        <w:r>
          <w:rPr>
            <w:noProof/>
            <w:webHidden/>
          </w:rPr>
        </w:r>
        <w:r>
          <w:rPr>
            <w:noProof/>
            <w:webHidden/>
          </w:rPr>
          <w:fldChar w:fldCharType="separate"/>
        </w:r>
        <w:r w:rsidR="000C09B3">
          <w:rPr>
            <w:noProof/>
            <w:webHidden/>
          </w:rPr>
          <w:t>99</w:t>
        </w:r>
        <w:r>
          <w:rPr>
            <w:noProof/>
            <w:webHidden/>
          </w:rPr>
          <w:fldChar w:fldCharType="end"/>
        </w:r>
      </w:hyperlink>
    </w:p>
    <w:p w14:paraId="537E6FD7" w14:textId="598ABB2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6" w:history="1">
        <w:r w:rsidRPr="004C273A">
          <w:rPr>
            <w:rStyle w:val="Hyperlink"/>
            <w:rFonts w:eastAsia="SimSun"/>
            <w:noProof/>
          </w:rPr>
          <w:t>Hình 4.18 Giao diện thêm mới thành viên</w:t>
        </w:r>
        <w:r>
          <w:rPr>
            <w:noProof/>
            <w:webHidden/>
          </w:rPr>
          <w:tab/>
        </w:r>
        <w:r>
          <w:rPr>
            <w:noProof/>
            <w:webHidden/>
          </w:rPr>
          <w:fldChar w:fldCharType="begin"/>
        </w:r>
        <w:r>
          <w:rPr>
            <w:noProof/>
            <w:webHidden/>
          </w:rPr>
          <w:instrText xml:space="preserve"> PAGEREF _Toc179881196 \h </w:instrText>
        </w:r>
        <w:r>
          <w:rPr>
            <w:noProof/>
            <w:webHidden/>
          </w:rPr>
        </w:r>
        <w:r>
          <w:rPr>
            <w:noProof/>
            <w:webHidden/>
          </w:rPr>
          <w:fldChar w:fldCharType="separate"/>
        </w:r>
        <w:r w:rsidR="000C09B3">
          <w:rPr>
            <w:noProof/>
            <w:webHidden/>
          </w:rPr>
          <w:t>99</w:t>
        </w:r>
        <w:r>
          <w:rPr>
            <w:noProof/>
            <w:webHidden/>
          </w:rPr>
          <w:fldChar w:fldCharType="end"/>
        </w:r>
      </w:hyperlink>
    </w:p>
    <w:p w14:paraId="3495737B" w14:textId="50E9E96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7" w:history="1">
        <w:r w:rsidRPr="004C273A">
          <w:rPr>
            <w:rStyle w:val="Hyperlink"/>
            <w:rFonts w:eastAsia="SimSun"/>
            <w:noProof/>
          </w:rPr>
          <w:t>Hình 4.19 Thành viên mới đã được thêm</w:t>
        </w:r>
        <w:r>
          <w:rPr>
            <w:noProof/>
            <w:webHidden/>
          </w:rPr>
          <w:tab/>
        </w:r>
        <w:r>
          <w:rPr>
            <w:noProof/>
            <w:webHidden/>
          </w:rPr>
          <w:fldChar w:fldCharType="begin"/>
        </w:r>
        <w:r>
          <w:rPr>
            <w:noProof/>
            <w:webHidden/>
          </w:rPr>
          <w:instrText xml:space="preserve"> PAGEREF _Toc179881197 \h </w:instrText>
        </w:r>
        <w:r>
          <w:rPr>
            <w:noProof/>
            <w:webHidden/>
          </w:rPr>
        </w:r>
        <w:r>
          <w:rPr>
            <w:noProof/>
            <w:webHidden/>
          </w:rPr>
          <w:fldChar w:fldCharType="separate"/>
        </w:r>
        <w:r w:rsidR="000C09B3">
          <w:rPr>
            <w:noProof/>
            <w:webHidden/>
          </w:rPr>
          <w:t>100</w:t>
        </w:r>
        <w:r>
          <w:rPr>
            <w:noProof/>
            <w:webHidden/>
          </w:rPr>
          <w:fldChar w:fldCharType="end"/>
        </w:r>
      </w:hyperlink>
    </w:p>
    <w:p w14:paraId="647C107F" w14:textId="3D943E7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8" w:history="1">
        <w:r w:rsidRPr="004C273A">
          <w:rPr>
            <w:rStyle w:val="Hyperlink"/>
            <w:rFonts w:eastAsia="SimSun"/>
            <w:noProof/>
          </w:rPr>
          <w:t>Hình 4.20 Section vừa thêm được đặt tên mặc định là section</w:t>
        </w:r>
        <w:r>
          <w:rPr>
            <w:noProof/>
            <w:webHidden/>
          </w:rPr>
          <w:tab/>
        </w:r>
        <w:r>
          <w:rPr>
            <w:noProof/>
            <w:webHidden/>
          </w:rPr>
          <w:fldChar w:fldCharType="begin"/>
        </w:r>
        <w:r>
          <w:rPr>
            <w:noProof/>
            <w:webHidden/>
          </w:rPr>
          <w:instrText xml:space="preserve"> PAGEREF _Toc179881198 \h </w:instrText>
        </w:r>
        <w:r>
          <w:rPr>
            <w:noProof/>
            <w:webHidden/>
          </w:rPr>
        </w:r>
        <w:r>
          <w:rPr>
            <w:noProof/>
            <w:webHidden/>
          </w:rPr>
          <w:fldChar w:fldCharType="separate"/>
        </w:r>
        <w:r w:rsidR="000C09B3">
          <w:rPr>
            <w:noProof/>
            <w:webHidden/>
          </w:rPr>
          <w:t>100</w:t>
        </w:r>
        <w:r>
          <w:rPr>
            <w:noProof/>
            <w:webHidden/>
          </w:rPr>
          <w:fldChar w:fldCharType="end"/>
        </w:r>
      </w:hyperlink>
    </w:p>
    <w:p w14:paraId="0691B7AD" w14:textId="6D097BF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9" w:history="1">
        <w:r w:rsidRPr="004C273A">
          <w:rPr>
            <w:rStyle w:val="Hyperlink"/>
            <w:rFonts w:eastAsia="SimSun"/>
            <w:noProof/>
          </w:rPr>
          <w:t>Hình 4.21 Hộp thoại cài đặt section</w:t>
        </w:r>
        <w:r>
          <w:rPr>
            <w:noProof/>
            <w:webHidden/>
          </w:rPr>
          <w:tab/>
        </w:r>
        <w:r>
          <w:rPr>
            <w:noProof/>
            <w:webHidden/>
          </w:rPr>
          <w:fldChar w:fldCharType="begin"/>
        </w:r>
        <w:r>
          <w:rPr>
            <w:noProof/>
            <w:webHidden/>
          </w:rPr>
          <w:instrText xml:space="preserve"> PAGEREF _Toc179881199 \h </w:instrText>
        </w:r>
        <w:r>
          <w:rPr>
            <w:noProof/>
            <w:webHidden/>
          </w:rPr>
        </w:r>
        <w:r>
          <w:rPr>
            <w:noProof/>
            <w:webHidden/>
          </w:rPr>
          <w:fldChar w:fldCharType="separate"/>
        </w:r>
        <w:r w:rsidR="000C09B3">
          <w:rPr>
            <w:noProof/>
            <w:webHidden/>
          </w:rPr>
          <w:t>101</w:t>
        </w:r>
        <w:r>
          <w:rPr>
            <w:noProof/>
            <w:webHidden/>
          </w:rPr>
          <w:fldChar w:fldCharType="end"/>
        </w:r>
      </w:hyperlink>
    </w:p>
    <w:p w14:paraId="1F400BAA" w14:textId="20D8E73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0" w:history="1">
        <w:r w:rsidRPr="004C273A">
          <w:rPr>
            <w:rStyle w:val="Hyperlink"/>
            <w:rFonts w:eastAsia="SimSun"/>
            <w:noProof/>
          </w:rPr>
          <w:t>Hình 4.22 Cài đặt ngày và giờ cho section</w:t>
        </w:r>
        <w:r>
          <w:rPr>
            <w:noProof/>
            <w:webHidden/>
          </w:rPr>
          <w:tab/>
        </w:r>
        <w:r>
          <w:rPr>
            <w:noProof/>
            <w:webHidden/>
          </w:rPr>
          <w:fldChar w:fldCharType="begin"/>
        </w:r>
        <w:r>
          <w:rPr>
            <w:noProof/>
            <w:webHidden/>
          </w:rPr>
          <w:instrText xml:space="preserve"> PAGEREF _Toc179881200 \h </w:instrText>
        </w:r>
        <w:r>
          <w:rPr>
            <w:noProof/>
            <w:webHidden/>
          </w:rPr>
        </w:r>
        <w:r>
          <w:rPr>
            <w:noProof/>
            <w:webHidden/>
          </w:rPr>
          <w:fldChar w:fldCharType="separate"/>
        </w:r>
        <w:r w:rsidR="000C09B3">
          <w:rPr>
            <w:noProof/>
            <w:webHidden/>
          </w:rPr>
          <w:t>101</w:t>
        </w:r>
        <w:r>
          <w:rPr>
            <w:noProof/>
            <w:webHidden/>
          </w:rPr>
          <w:fldChar w:fldCharType="end"/>
        </w:r>
      </w:hyperlink>
    </w:p>
    <w:p w14:paraId="770C4BDA" w14:textId="3EB2140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1" w:history="1">
        <w:r w:rsidRPr="004C273A">
          <w:rPr>
            <w:rStyle w:val="Hyperlink"/>
            <w:rFonts w:eastAsia="SimSun"/>
            <w:noProof/>
          </w:rPr>
          <w:t>Hình 4.23 Ẩn section đối với người học</w:t>
        </w:r>
        <w:r>
          <w:rPr>
            <w:noProof/>
            <w:webHidden/>
          </w:rPr>
          <w:tab/>
        </w:r>
        <w:r>
          <w:rPr>
            <w:noProof/>
            <w:webHidden/>
          </w:rPr>
          <w:fldChar w:fldCharType="begin"/>
        </w:r>
        <w:r>
          <w:rPr>
            <w:noProof/>
            <w:webHidden/>
          </w:rPr>
          <w:instrText xml:space="preserve"> PAGEREF _Toc179881201 \h </w:instrText>
        </w:r>
        <w:r>
          <w:rPr>
            <w:noProof/>
            <w:webHidden/>
          </w:rPr>
        </w:r>
        <w:r>
          <w:rPr>
            <w:noProof/>
            <w:webHidden/>
          </w:rPr>
          <w:fldChar w:fldCharType="separate"/>
        </w:r>
        <w:r w:rsidR="000C09B3">
          <w:rPr>
            <w:noProof/>
            <w:webHidden/>
          </w:rPr>
          <w:t>101</w:t>
        </w:r>
        <w:r>
          <w:rPr>
            <w:noProof/>
            <w:webHidden/>
          </w:rPr>
          <w:fldChar w:fldCharType="end"/>
        </w:r>
      </w:hyperlink>
    </w:p>
    <w:p w14:paraId="2DC6D4E5" w14:textId="7E79CCF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2" w:history="1">
        <w:r w:rsidRPr="004C273A">
          <w:rPr>
            <w:rStyle w:val="Hyperlink"/>
            <w:rFonts w:eastAsia="SimSun"/>
            <w:noProof/>
          </w:rPr>
          <w:t>Hình 4.24 Hộp thoại Publish Section</w:t>
        </w:r>
        <w:r>
          <w:rPr>
            <w:noProof/>
            <w:webHidden/>
          </w:rPr>
          <w:tab/>
        </w:r>
        <w:r>
          <w:rPr>
            <w:noProof/>
            <w:webHidden/>
          </w:rPr>
          <w:fldChar w:fldCharType="begin"/>
        </w:r>
        <w:r>
          <w:rPr>
            <w:noProof/>
            <w:webHidden/>
          </w:rPr>
          <w:instrText xml:space="preserve"> PAGEREF _Toc179881202 \h </w:instrText>
        </w:r>
        <w:r>
          <w:rPr>
            <w:noProof/>
            <w:webHidden/>
          </w:rPr>
        </w:r>
        <w:r>
          <w:rPr>
            <w:noProof/>
            <w:webHidden/>
          </w:rPr>
          <w:fldChar w:fldCharType="separate"/>
        </w:r>
        <w:r w:rsidR="000C09B3">
          <w:rPr>
            <w:noProof/>
            <w:webHidden/>
          </w:rPr>
          <w:t>102</w:t>
        </w:r>
        <w:r>
          <w:rPr>
            <w:noProof/>
            <w:webHidden/>
          </w:rPr>
          <w:fldChar w:fldCharType="end"/>
        </w:r>
      </w:hyperlink>
    </w:p>
    <w:p w14:paraId="3FE221D8" w14:textId="00DB586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3" w:history="1">
        <w:r w:rsidRPr="004C273A">
          <w:rPr>
            <w:rStyle w:val="Hyperlink"/>
            <w:rFonts w:eastAsia="SimSun"/>
            <w:noProof/>
          </w:rPr>
          <w:t>Hình 4.25 Subsection mới được tạo với tên mặc định Subsection</w:t>
        </w:r>
        <w:r>
          <w:rPr>
            <w:noProof/>
            <w:webHidden/>
          </w:rPr>
          <w:tab/>
        </w:r>
        <w:r>
          <w:rPr>
            <w:noProof/>
            <w:webHidden/>
          </w:rPr>
          <w:fldChar w:fldCharType="begin"/>
        </w:r>
        <w:r>
          <w:rPr>
            <w:noProof/>
            <w:webHidden/>
          </w:rPr>
          <w:instrText xml:space="preserve"> PAGEREF _Toc179881203 \h </w:instrText>
        </w:r>
        <w:r>
          <w:rPr>
            <w:noProof/>
            <w:webHidden/>
          </w:rPr>
        </w:r>
        <w:r>
          <w:rPr>
            <w:noProof/>
            <w:webHidden/>
          </w:rPr>
          <w:fldChar w:fldCharType="separate"/>
        </w:r>
        <w:r w:rsidR="000C09B3">
          <w:rPr>
            <w:noProof/>
            <w:webHidden/>
          </w:rPr>
          <w:t>103</w:t>
        </w:r>
        <w:r>
          <w:rPr>
            <w:noProof/>
            <w:webHidden/>
          </w:rPr>
          <w:fldChar w:fldCharType="end"/>
        </w:r>
      </w:hyperlink>
    </w:p>
    <w:p w14:paraId="61392E56" w14:textId="4561286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4" w:history="1">
        <w:r w:rsidRPr="004C273A">
          <w:rPr>
            <w:rStyle w:val="Hyperlink"/>
            <w:rFonts w:eastAsia="SimSun"/>
            <w:noProof/>
          </w:rPr>
          <w:t>Hình 4.26 Hộp thoại cài đặt Subsection</w:t>
        </w:r>
        <w:r>
          <w:rPr>
            <w:noProof/>
            <w:webHidden/>
          </w:rPr>
          <w:tab/>
        </w:r>
        <w:r>
          <w:rPr>
            <w:noProof/>
            <w:webHidden/>
          </w:rPr>
          <w:fldChar w:fldCharType="begin"/>
        </w:r>
        <w:r>
          <w:rPr>
            <w:noProof/>
            <w:webHidden/>
          </w:rPr>
          <w:instrText xml:space="preserve"> PAGEREF _Toc179881204 \h </w:instrText>
        </w:r>
        <w:r>
          <w:rPr>
            <w:noProof/>
            <w:webHidden/>
          </w:rPr>
        </w:r>
        <w:r>
          <w:rPr>
            <w:noProof/>
            <w:webHidden/>
          </w:rPr>
          <w:fldChar w:fldCharType="separate"/>
        </w:r>
        <w:r w:rsidR="000C09B3">
          <w:rPr>
            <w:noProof/>
            <w:webHidden/>
          </w:rPr>
          <w:t>103</w:t>
        </w:r>
        <w:r>
          <w:rPr>
            <w:noProof/>
            <w:webHidden/>
          </w:rPr>
          <w:fldChar w:fldCharType="end"/>
        </w:r>
      </w:hyperlink>
    </w:p>
    <w:p w14:paraId="69B39565" w14:textId="49841F7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5" w:history="1">
        <w:r w:rsidRPr="004C273A">
          <w:rPr>
            <w:rStyle w:val="Hyperlink"/>
            <w:rFonts w:eastAsia="SimSun"/>
            <w:noProof/>
          </w:rPr>
          <w:t>Hình 4.27 Đặt loại bài tập cho subsection</w:t>
        </w:r>
        <w:r>
          <w:rPr>
            <w:noProof/>
            <w:webHidden/>
          </w:rPr>
          <w:tab/>
        </w:r>
        <w:r>
          <w:rPr>
            <w:noProof/>
            <w:webHidden/>
          </w:rPr>
          <w:fldChar w:fldCharType="begin"/>
        </w:r>
        <w:r>
          <w:rPr>
            <w:noProof/>
            <w:webHidden/>
          </w:rPr>
          <w:instrText xml:space="preserve"> PAGEREF _Toc179881205 \h </w:instrText>
        </w:r>
        <w:r>
          <w:rPr>
            <w:noProof/>
            <w:webHidden/>
          </w:rPr>
        </w:r>
        <w:r>
          <w:rPr>
            <w:noProof/>
            <w:webHidden/>
          </w:rPr>
          <w:fldChar w:fldCharType="separate"/>
        </w:r>
        <w:r w:rsidR="000C09B3">
          <w:rPr>
            <w:noProof/>
            <w:webHidden/>
          </w:rPr>
          <w:t>104</w:t>
        </w:r>
        <w:r>
          <w:rPr>
            <w:noProof/>
            <w:webHidden/>
          </w:rPr>
          <w:fldChar w:fldCharType="end"/>
        </w:r>
      </w:hyperlink>
    </w:p>
    <w:p w14:paraId="29774312" w14:textId="7D29B83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6" w:history="1">
        <w:r w:rsidRPr="004C273A">
          <w:rPr>
            <w:rStyle w:val="Hyperlink"/>
            <w:rFonts w:eastAsia="SimSun"/>
            <w:noProof/>
          </w:rPr>
          <w:t>Hình 4.28 Hộp thoại Visibility của subsection</w:t>
        </w:r>
        <w:r>
          <w:rPr>
            <w:noProof/>
            <w:webHidden/>
          </w:rPr>
          <w:tab/>
        </w:r>
        <w:r>
          <w:rPr>
            <w:noProof/>
            <w:webHidden/>
          </w:rPr>
          <w:fldChar w:fldCharType="begin"/>
        </w:r>
        <w:r>
          <w:rPr>
            <w:noProof/>
            <w:webHidden/>
          </w:rPr>
          <w:instrText xml:space="preserve"> PAGEREF _Toc179881206 \h </w:instrText>
        </w:r>
        <w:r>
          <w:rPr>
            <w:noProof/>
            <w:webHidden/>
          </w:rPr>
        </w:r>
        <w:r>
          <w:rPr>
            <w:noProof/>
            <w:webHidden/>
          </w:rPr>
          <w:fldChar w:fldCharType="separate"/>
        </w:r>
        <w:r w:rsidR="000C09B3">
          <w:rPr>
            <w:noProof/>
            <w:webHidden/>
          </w:rPr>
          <w:t>104</w:t>
        </w:r>
        <w:r>
          <w:rPr>
            <w:noProof/>
            <w:webHidden/>
          </w:rPr>
          <w:fldChar w:fldCharType="end"/>
        </w:r>
      </w:hyperlink>
    </w:p>
    <w:p w14:paraId="5F54DB49" w14:textId="08B4E7B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7" w:history="1">
        <w:r w:rsidRPr="004C273A">
          <w:rPr>
            <w:rStyle w:val="Hyperlink"/>
            <w:rFonts w:eastAsia="SimSun"/>
            <w:noProof/>
          </w:rPr>
          <w:t>Hình 4.29 Giao diện quản lý file</w:t>
        </w:r>
        <w:r>
          <w:rPr>
            <w:noProof/>
            <w:webHidden/>
          </w:rPr>
          <w:tab/>
        </w:r>
        <w:r>
          <w:rPr>
            <w:noProof/>
            <w:webHidden/>
          </w:rPr>
          <w:fldChar w:fldCharType="begin"/>
        </w:r>
        <w:r>
          <w:rPr>
            <w:noProof/>
            <w:webHidden/>
          </w:rPr>
          <w:instrText xml:space="preserve"> PAGEREF _Toc179881207 \h </w:instrText>
        </w:r>
        <w:r>
          <w:rPr>
            <w:noProof/>
            <w:webHidden/>
          </w:rPr>
        </w:r>
        <w:r>
          <w:rPr>
            <w:noProof/>
            <w:webHidden/>
          </w:rPr>
          <w:fldChar w:fldCharType="separate"/>
        </w:r>
        <w:r w:rsidR="000C09B3">
          <w:rPr>
            <w:noProof/>
            <w:webHidden/>
          </w:rPr>
          <w:t>105</w:t>
        </w:r>
        <w:r>
          <w:rPr>
            <w:noProof/>
            <w:webHidden/>
          </w:rPr>
          <w:fldChar w:fldCharType="end"/>
        </w:r>
      </w:hyperlink>
    </w:p>
    <w:p w14:paraId="556D5FE0" w14:textId="09B3C99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8" w:history="1">
        <w:r w:rsidRPr="004C273A">
          <w:rPr>
            <w:rStyle w:val="Hyperlink"/>
            <w:rFonts w:eastAsia="SimSun"/>
            <w:noProof/>
          </w:rPr>
          <w:t>Hình 4.30 Tải file lên khóa học</w:t>
        </w:r>
        <w:r>
          <w:rPr>
            <w:noProof/>
            <w:webHidden/>
          </w:rPr>
          <w:tab/>
        </w:r>
        <w:r>
          <w:rPr>
            <w:noProof/>
            <w:webHidden/>
          </w:rPr>
          <w:fldChar w:fldCharType="begin"/>
        </w:r>
        <w:r>
          <w:rPr>
            <w:noProof/>
            <w:webHidden/>
          </w:rPr>
          <w:instrText xml:space="preserve"> PAGEREF _Toc179881208 \h </w:instrText>
        </w:r>
        <w:r>
          <w:rPr>
            <w:noProof/>
            <w:webHidden/>
          </w:rPr>
        </w:r>
        <w:r>
          <w:rPr>
            <w:noProof/>
            <w:webHidden/>
          </w:rPr>
          <w:fldChar w:fldCharType="separate"/>
        </w:r>
        <w:r w:rsidR="000C09B3">
          <w:rPr>
            <w:noProof/>
            <w:webHidden/>
          </w:rPr>
          <w:t>105</w:t>
        </w:r>
        <w:r>
          <w:rPr>
            <w:noProof/>
            <w:webHidden/>
          </w:rPr>
          <w:fldChar w:fldCharType="end"/>
        </w:r>
      </w:hyperlink>
    </w:p>
    <w:p w14:paraId="600404D7" w14:textId="28D231F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9" w:history="1">
        <w:r w:rsidRPr="004C273A">
          <w:rPr>
            <w:rStyle w:val="Hyperlink"/>
            <w:rFonts w:eastAsia="SimSun"/>
            <w:noProof/>
          </w:rPr>
          <w:t>Hình 4.31 Tùy chọn trên file trong Studio</w:t>
        </w:r>
        <w:r>
          <w:rPr>
            <w:noProof/>
            <w:webHidden/>
          </w:rPr>
          <w:tab/>
        </w:r>
        <w:r>
          <w:rPr>
            <w:noProof/>
            <w:webHidden/>
          </w:rPr>
          <w:fldChar w:fldCharType="begin"/>
        </w:r>
        <w:r>
          <w:rPr>
            <w:noProof/>
            <w:webHidden/>
          </w:rPr>
          <w:instrText xml:space="preserve"> PAGEREF _Toc179881209 \h </w:instrText>
        </w:r>
        <w:r>
          <w:rPr>
            <w:noProof/>
            <w:webHidden/>
          </w:rPr>
        </w:r>
        <w:r>
          <w:rPr>
            <w:noProof/>
            <w:webHidden/>
          </w:rPr>
          <w:fldChar w:fldCharType="separate"/>
        </w:r>
        <w:r w:rsidR="000C09B3">
          <w:rPr>
            <w:noProof/>
            <w:webHidden/>
          </w:rPr>
          <w:t>106</w:t>
        </w:r>
        <w:r>
          <w:rPr>
            <w:noProof/>
            <w:webHidden/>
          </w:rPr>
          <w:fldChar w:fldCharType="end"/>
        </w:r>
      </w:hyperlink>
    </w:p>
    <w:p w14:paraId="153A9E99" w14:textId="580E27D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0" w:history="1">
        <w:r w:rsidRPr="004C273A">
          <w:rPr>
            <w:rStyle w:val="Hyperlink"/>
            <w:rFonts w:eastAsia="SimSun"/>
            <w:noProof/>
          </w:rPr>
          <w:t>Hình 4.32 Xóa file</w:t>
        </w:r>
        <w:r>
          <w:rPr>
            <w:noProof/>
            <w:webHidden/>
          </w:rPr>
          <w:tab/>
        </w:r>
        <w:r>
          <w:rPr>
            <w:noProof/>
            <w:webHidden/>
          </w:rPr>
          <w:fldChar w:fldCharType="begin"/>
        </w:r>
        <w:r>
          <w:rPr>
            <w:noProof/>
            <w:webHidden/>
          </w:rPr>
          <w:instrText xml:space="preserve"> PAGEREF _Toc179881210 \h </w:instrText>
        </w:r>
        <w:r>
          <w:rPr>
            <w:noProof/>
            <w:webHidden/>
          </w:rPr>
        </w:r>
        <w:r>
          <w:rPr>
            <w:noProof/>
            <w:webHidden/>
          </w:rPr>
          <w:fldChar w:fldCharType="separate"/>
        </w:r>
        <w:r w:rsidR="000C09B3">
          <w:rPr>
            <w:noProof/>
            <w:webHidden/>
          </w:rPr>
          <w:t>106</w:t>
        </w:r>
        <w:r>
          <w:rPr>
            <w:noProof/>
            <w:webHidden/>
          </w:rPr>
          <w:fldChar w:fldCharType="end"/>
        </w:r>
      </w:hyperlink>
    </w:p>
    <w:p w14:paraId="04E31C0B" w14:textId="68F5953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1" w:history="1">
        <w:r w:rsidRPr="004C273A">
          <w:rPr>
            <w:rStyle w:val="Hyperlink"/>
            <w:rFonts w:eastAsia="SimSun"/>
            <w:noProof/>
          </w:rPr>
          <w:t>Hình 4.33 Sort and Filter file</w:t>
        </w:r>
        <w:r>
          <w:rPr>
            <w:noProof/>
            <w:webHidden/>
          </w:rPr>
          <w:tab/>
        </w:r>
        <w:r>
          <w:rPr>
            <w:noProof/>
            <w:webHidden/>
          </w:rPr>
          <w:fldChar w:fldCharType="begin"/>
        </w:r>
        <w:r>
          <w:rPr>
            <w:noProof/>
            <w:webHidden/>
          </w:rPr>
          <w:instrText xml:space="preserve"> PAGEREF _Toc179881211 \h </w:instrText>
        </w:r>
        <w:r>
          <w:rPr>
            <w:noProof/>
            <w:webHidden/>
          </w:rPr>
        </w:r>
        <w:r>
          <w:rPr>
            <w:noProof/>
            <w:webHidden/>
          </w:rPr>
          <w:fldChar w:fldCharType="separate"/>
        </w:r>
        <w:r w:rsidR="000C09B3">
          <w:rPr>
            <w:noProof/>
            <w:webHidden/>
          </w:rPr>
          <w:t>107</w:t>
        </w:r>
        <w:r>
          <w:rPr>
            <w:noProof/>
            <w:webHidden/>
          </w:rPr>
          <w:fldChar w:fldCharType="end"/>
        </w:r>
      </w:hyperlink>
    </w:p>
    <w:p w14:paraId="17B777EA" w14:textId="58261A9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2" w:history="1">
        <w:r w:rsidRPr="004C273A">
          <w:rPr>
            <w:rStyle w:val="Hyperlink"/>
            <w:rFonts w:eastAsia="SimSun"/>
            <w:noProof/>
          </w:rPr>
          <w:t>Hình 4.34 Tạo unit mới trong Subsection mong muốn</w:t>
        </w:r>
        <w:r>
          <w:rPr>
            <w:noProof/>
            <w:webHidden/>
          </w:rPr>
          <w:tab/>
        </w:r>
        <w:r>
          <w:rPr>
            <w:noProof/>
            <w:webHidden/>
          </w:rPr>
          <w:fldChar w:fldCharType="begin"/>
        </w:r>
        <w:r>
          <w:rPr>
            <w:noProof/>
            <w:webHidden/>
          </w:rPr>
          <w:instrText xml:space="preserve"> PAGEREF _Toc179881212 \h </w:instrText>
        </w:r>
        <w:r>
          <w:rPr>
            <w:noProof/>
            <w:webHidden/>
          </w:rPr>
        </w:r>
        <w:r>
          <w:rPr>
            <w:noProof/>
            <w:webHidden/>
          </w:rPr>
          <w:fldChar w:fldCharType="separate"/>
        </w:r>
        <w:r w:rsidR="000C09B3">
          <w:rPr>
            <w:noProof/>
            <w:webHidden/>
          </w:rPr>
          <w:t>107</w:t>
        </w:r>
        <w:r>
          <w:rPr>
            <w:noProof/>
            <w:webHidden/>
          </w:rPr>
          <w:fldChar w:fldCharType="end"/>
        </w:r>
      </w:hyperlink>
    </w:p>
    <w:p w14:paraId="747FFC09" w14:textId="1C4B7B5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3" w:history="1">
        <w:r w:rsidRPr="004C273A">
          <w:rPr>
            <w:rStyle w:val="Hyperlink"/>
            <w:rFonts w:eastAsia="SimSun"/>
            <w:noProof/>
          </w:rPr>
          <w:t>Hình 4.35 Trình chỉnh sửa Unit trống khi vừa tạo mới unit</w:t>
        </w:r>
        <w:r>
          <w:rPr>
            <w:noProof/>
            <w:webHidden/>
          </w:rPr>
          <w:tab/>
        </w:r>
        <w:r>
          <w:rPr>
            <w:noProof/>
            <w:webHidden/>
          </w:rPr>
          <w:fldChar w:fldCharType="begin"/>
        </w:r>
        <w:r>
          <w:rPr>
            <w:noProof/>
            <w:webHidden/>
          </w:rPr>
          <w:instrText xml:space="preserve"> PAGEREF _Toc179881213 \h </w:instrText>
        </w:r>
        <w:r>
          <w:rPr>
            <w:noProof/>
            <w:webHidden/>
          </w:rPr>
        </w:r>
        <w:r>
          <w:rPr>
            <w:noProof/>
            <w:webHidden/>
          </w:rPr>
          <w:fldChar w:fldCharType="separate"/>
        </w:r>
        <w:r w:rsidR="000C09B3">
          <w:rPr>
            <w:noProof/>
            <w:webHidden/>
          </w:rPr>
          <w:t>107</w:t>
        </w:r>
        <w:r>
          <w:rPr>
            <w:noProof/>
            <w:webHidden/>
          </w:rPr>
          <w:fldChar w:fldCharType="end"/>
        </w:r>
      </w:hyperlink>
    </w:p>
    <w:p w14:paraId="6CF4CFAA" w14:textId="719A45C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4" w:history="1">
        <w:r w:rsidRPr="004C273A">
          <w:rPr>
            <w:rStyle w:val="Hyperlink"/>
            <w:rFonts w:eastAsia="SimSun"/>
            <w:noProof/>
          </w:rPr>
          <w:t>Hình 4.36 Cài đặt hiển thị của Unit</w:t>
        </w:r>
        <w:r>
          <w:rPr>
            <w:noProof/>
            <w:webHidden/>
          </w:rPr>
          <w:tab/>
        </w:r>
        <w:r>
          <w:rPr>
            <w:noProof/>
            <w:webHidden/>
          </w:rPr>
          <w:fldChar w:fldCharType="begin"/>
        </w:r>
        <w:r>
          <w:rPr>
            <w:noProof/>
            <w:webHidden/>
          </w:rPr>
          <w:instrText xml:space="preserve"> PAGEREF _Toc179881214 \h </w:instrText>
        </w:r>
        <w:r>
          <w:rPr>
            <w:noProof/>
            <w:webHidden/>
          </w:rPr>
        </w:r>
        <w:r>
          <w:rPr>
            <w:noProof/>
            <w:webHidden/>
          </w:rPr>
          <w:fldChar w:fldCharType="separate"/>
        </w:r>
        <w:r w:rsidR="000C09B3">
          <w:rPr>
            <w:noProof/>
            <w:webHidden/>
          </w:rPr>
          <w:t>108</w:t>
        </w:r>
        <w:r>
          <w:rPr>
            <w:noProof/>
            <w:webHidden/>
          </w:rPr>
          <w:fldChar w:fldCharType="end"/>
        </w:r>
      </w:hyperlink>
    </w:p>
    <w:p w14:paraId="06CFAA44" w14:textId="3F007C9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5" w:history="1">
        <w:r w:rsidRPr="004C273A">
          <w:rPr>
            <w:rStyle w:val="Hyperlink"/>
            <w:rFonts w:eastAsia="SimSun"/>
            <w:noProof/>
          </w:rPr>
          <w:t>Hình 4.37 Hộp thoại publish Unit</w:t>
        </w:r>
        <w:r>
          <w:rPr>
            <w:noProof/>
            <w:webHidden/>
          </w:rPr>
          <w:tab/>
        </w:r>
        <w:r>
          <w:rPr>
            <w:noProof/>
            <w:webHidden/>
          </w:rPr>
          <w:fldChar w:fldCharType="begin"/>
        </w:r>
        <w:r>
          <w:rPr>
            <w:noProof/>
            <w:webHidden/>
          </w:rPr>
          <w:instrText xml:space="preserve"> PAGEREF _Toc179881215 \h </w:instrText>
        </w:r>
        <w:r>
          <w:rPr>
            <w:noProof/>
            <w:webHidden/>
          </w:rPr>
        </w:r>
        <w:r>
          <w:rPr>
            <w:noProof/>
            <w:webHidden/>
          </w:rPr>
          <w:fldChar w:fldCharType="separate"/>
        </w:r>
        <w:r w:rsidR="000C09B3">
          <w:rPr>
            <w:noProof/>
            <w:webHidden/>
          </w:rPr>
          <w:t>109</w:t>
        </w:r>
        <w:r>
          <w:rPr>
            <w:noProof/>
            <w:webHidden/>
          </w:rPr>
          <w:fldChar w:fldCharType="end"/>
        </w:r>
      </w:hyperlink>
    </w:p>
    <w:p w14:paraId="67C3AFC5" w14:textId="691B243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6" w:history="1">
        <w:r w:rsidRPr="004C273A">
          <w:rPr>
            <w:rStyle w:val="Hyperlink"/>
            <w:rFonts w:eastAsia="SimSun"/>
            <w:noProof/>
          </w:rPr>
          <w:t>Hình 4.38 Giao diện thêm mới Video</w:t>
        </w:r>
        <w:r>
          <w:rPr>
            <w:noProof/>
            <w:webHidden/>
          </w:rPr>
          <w:tab/>
        </w:r>
        <w:r>
          <w:rPr>
            <w:noProof/>
            <w:webHidden/>
          </w:rPr>
          <w:fldChar w:fldCharType="begin"/>
        </w:r>
        <w:r>
          <w:rPr>
            <w:noProof/>
            <w:webHidden/>
          </w:rPr>
          <w:instrText xml:space="preserve"> PAGEREF _Toc179881216 \h </w:instrText>
        </w:r>
        <w:r>
          <w:rPr>
            <w:noProof/>
            <w:webHidden/>
          </w:rPr>
        </w:r>
        <w:r>
          <w:rPr>
            <w:noProof/>
            <w:webHidden/>
          </w:rPr>
          <w:fldChar w:fldCharType="separate"/>
        </w:r>
        <w:r w:rsidR="000C09B3">
          <w:rPr>
            <w:noProof/>
            <w:webHidden/>
          </w:rPr>
          <w:t>110</w:t>
        </w:r>
        <w:r>
          <w:rPr>
            <w:noProof/>
            <w:webHidden/>
          </w:rPr>
          <w:fldChar w:fldCharType="end"/>
        </w:r>
      </w:hyperlink>
    </w:p>
    <w:p w14:paraId="593AF3D4" w14:textId="2CF5B92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7" w:history="1">
        <w:r w:rsidRPr="004C273A">
          <w:rPr>
            <w:rStyle w:val="Hyperlink"/>
            <w:rFonts w:eastAsia="SimSun"/>
            <w:noProof/>
          </w:rPr>
          <w:t>Hình 4.39 Video vừa được thêm mới</w:t>
        </w:r>
        <w:r>
          <w:rPr>
            <w:noProof/>
            <w:webHidden/>
          </w:rPr>
          <w:tab/>
        </w:r>
        <w:r>
          <w:rPr>
            <w:noProof/>
            <w:webHidden/>
          </w:rPr>
          <w:fldChar w:fldCharType="begin"/>
        </w:r>
        <w:r>
          <w:rPr>
            <w:noProof/>
            <w:webHidden/>
          </w:rPr>
          <w:instrText xml:space="preserve"> PAGEREF _Toc179881217 \h </w:instrText>
        </w:r>
        <w:r>
          <w:rPr>
            <w:noProof/>
            <w:webHidden/>
          </w:rPr>
        </w:r>
        <w:r>
          <w:rPr>
            <w:noProof/>
            <w:webHidden/>
          </w:rPr>
          <w:fldChar w:fldCharType="separate"/>
        </w:r>
        <w:r w:rsidR="000C09B3">
          <w:rPr>
            <w:noProof/>
            <w:webHidden/>
          </w:rPr>
          <w:t>111</w:t>
        </w:r>
        <w:r>
          <w:rPr>
            <w:noProof/>
            <w:webHidden/>
          </w:rPr>
          <w:fldChar w:fldCharType="end"/>
        </w:r>
      </w:hyperlink>
    </w:p>
    <w:p w14:paraId="45A8EEFF" w14:textId="2077B23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8" w:history="1">
        <w:r w:rsidRPr="004C273A">
          <w:rPr>
            <w:rStyle w:val="Hyperlink"/>
            <w:rFonts w:eastAsia="SimSun"/>
            <w:noProof/>
          </w:rPr>
          <w:t>Hình 4.40 Giao diện chỉnh sửa Text Component</w:t>
        </w:r>
        <w:r>
          <w:rPr>
            <w:noProof/>
            <w:webHidden/>
          </w:rPr>
          <w:tab/>
        </w:r>
        <w:r>
          <w:rPr>
            <w:noProof/>
            <w:webHidden/>
          </w:rPr>
          <w:fldChar w:fldCharType="begin"/>
        </w:r>
        <w:r>
          <w:rPr>
            <w:noProof/>
            <w:webHidden/>
          </w:rPr>
          <w:instrText xml:space="preserve"> PAGEREF _Toc179881218 \h </w:instrText>
        </w:r>
        <w:r>
          <w:rPr>
            <w:noProof/>
            <w:webHidden/>
          </w:rPr>
        </w:r>
        <w:r>
          <w:rPr>
            <w:noProof/>
            <w:webHidden/>
          </w:rPr>
          <w:fldChar w:fldCharType="separate"/>
        </w:r>
        <w:r w:rsidR="000C09B3">
          <w:rPr>
            <w:noProof/>
            <w:webHidden/>
          </w:rPr>
          <w:t>111</w:t>
        </w:r>
        <w:r>
          <w:rPr>
            <w:noProof/>
            <w:webHidden/>
          </w:rPr>
          <w:fldChar w:fldCharType="end"/>
        </w:r>
      </w:hyperlink>
    </w:p>
    <w:p w14:paraId="7CE58473" w14:textId="1B34539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9" w:history="1">
        <w:r w:rsidRPr="004C273A">
          <w:rPr>
            <w:rStyle w:val="Hyperlink"/>
            <w:rFonts w:eastAsia="SimSun"/>
            <w:noProof/>
          </w:rPr>
          <w:t>Hình 4.41 Các cài đặt của câu hỏi/câu hỏi</w:t>
        </w:r>
        <w:r>
          <w:rPr>
            <w:noProof/>
            <w:webHidden/>
          </w:rPr>
          <w:tab/>
        </w:r>
        <w:r>
          <w:rPr>
            <w:noProof/>
            <w:webHidden/>
          </w:rPr>
          <w:fldChar w:fldCharType="begin"/>
        </w:r>
        <w:r>
          <w:rPr>
            <w:noProof/>
            <w:webHidden/>
          </w:rPr>
          <w:instrText xml:space="preserve"> PAGEREF _Toc179881219 \h </w:instrText>
        </w:r>
        <w:r>
          <w:rPr>
            <w:noProof/>
            <w:webHidden/>
          </w:rPr>
        </w:r>
        <w:r>
          <w:rPr>
            <w:noProof/>
            <w:webHidden/>
          </w:rPr>
          <w:fldChar w:fldCharType="separate"/>
        </w:r>
        <w:r w:rsidR="000C09B3">
          <w:rPr>
            <w:noProof/>
            <w:webHidden/>
          </w:rPr>
          <w:t>112</w:t>
        </w:r>
        <w:r>
          <w:rPr>
            <w:noProof/>
            <w:webHidden/>
          </w:rPr>
          <w:fldChar w:fldCharType="end"/>
        </w:r>
      </w:hyperlink>
    </w:p>
    <w:p w14:paraId="0C172B7D" w14:textId="395A36D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0" w:history="1">
        <w:r w:rsidRPr="004C273A">
          <w:rPr>
            <w:rStyle w:val="Hyperlink"/>
            <w:rFonts w:eastAsia="SimSun"/>
            <w:noProof/>
          </w:rPr>
          <w:t>Hình 4.42 Các loại câu hỏi</w:t>
        </w:r>
        <w:r>
          <w:rPr>
            <w:noProof/>
            <w:webHidden/>
          </w:rPr>
          <w:tab/>
        </w:r>
        <w:r>
          <w:rPr>
            <w:noProof/>
            <w:webHidden/>
          </w:rPr>
          <w:fldChar w:fldCharType="begin"/>
        </w:r>
        <w:r>
          <w:rPr>
            <w:noProof/>
            <w:webHidden/>
          </w:rPr>
          <w:instrText xml:space="preserve"> PAGEREF _Toc179881220 \h </w:instrText>
        </w:r>
        <w:r>
          <w:rPr>
            <w:noProof/>
            <w:webHidden/>
          </w:rPr>
        </w:r>
        <w:r>
          <w:rPr>
            <w:noProof/>
            <w:webHidden/>
          </w:rPr>
          <w:fldChar w:fldCharType="separate"/>
        </w:r>
        <w:r w:rsidR="000C09B3">
          <w:rPr>
            <w:noProof/>
            <w:webHidden/>
          </w:rPr>
          <w:t>112</w:t>
        </w:r>
        <w:r>
          <w:rPr>
            <w:noProof/>
            <w:webHidden/>
          </w:rPr>
          <w:fldChar w:fldCharType="end"/>
        </w:r>
      </w:hyperlink>
    </w:p>
    <w:p w14:paraId="6FEC09B0" w14:textId="754A0A5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1" w:history="1">
        <w:r w:rsidRPr="004C273A">
          <w:rPr>
            <w:rStyle w:val="Hyperlink"/>
            <w:rFonts w:eastAsia="SimSun"/>
            <w:noProof/>
          </w:rPr>
          <w:t>Hình 4.43 Cài đặt điểm của câu hỏi</w:t>
        </w:r>
        <w:r>
          <w:rPr>
            <w:noProof/>
            <w:webHidden/>
          </w:rPr>
          <w:tab/>
        </w:r>
        <w:r>
          <w:rPr>
            <w:noProof/>
            <w:webHidden/>
          </w:rPr>
          <w:fldChar w:fldCharType="begin"/>
        </w:r>
        <w:r>
          <w:rPr>
            <w:noProof/>
            <w:webHidden/>
          </w:rPr>
          <w:instrText xml:space="preserve"> PAGEREF _Toc179881221 \h </w:instrText>
        </w:r>
        <w:r>
          <w:rPr>
            <w:noProof/>
            <w:webHidden/>
          </w:rPr>
        </w:r>
        <w:r>
          <w:rPr>
            <w:noProof/>
            <w:webHidden/>
          </w:rPr>
          <w:fldChar w:fldCharType="separate"/>
        </w:r>
        <w:r w:rsidR="000C09B3">
          <w:rPr>
            <w:noProof/>
            <w:webHidden/>
          </w:rPr>
          <w:t>113</w:t>
        </w:r>
        <w:r>
          <w:rPr>
            <w:noProof/>
            <w:webHidden/>
          </w:rPr>
          <w:fldChar w:fldCharType="end"/>
        </w:r>
      </w:hyperlink>
    </w:p>
    <w:p w14:paraId="4D3C9661" w14:textId="26AF2EA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2" w:history="1">
        <w:r w:rsidRPr="004C273A">
          <w:rPr>
            <w:rStyle w:val="Hyperlink"/>
            <w:rFonts w:eastAsia="SimSun"/>
            <w:noProof/>
          </w:rPr>
          <w:t>Hình 4.44 Cài đặt gợi ý cho câu hỏi</w:t>
        </w:r>
        <w:r>
          <w:rPr>
            <w:noProof/>
            <w:webHidden/>
          </w:rPr>
          <w:tab/>
        </w:r>
        <w:r>
          <w:rPr>
            <w:noProof/>
            <w:webHidden/>
          </w:rPr>
          <w:fldChar w:fldCharType="begin"/>
        </w:r>
        <w:r>
          <w:rPr>
            <w:noProof/>
            <w:webHidden/>
          </w:rPr>
          <w:instrText xml:space="preserve"> PAGEREF _Toc179881222 \h </w:instrText>
        </w:r>
        <w:r>
          <w:rPr>
            <w:noProof/>
            <w:webHidden/>
          </w:rPr>
        </w:r>
        <w:r>
          <w:rPr>
            <w:noProof/>
            <w:webHidden/>
          </w:rPr>
          <w:fldChar w:fldCharType="separate"/>
        </w:r>
        <w:r w:rsidR="000C09B3">
          <w:rPr>
            <w:noProof/>
            <w:webHidden/>
          </w:rPr>
          <w:t>113</w:t>
        </w:r>
        <w:r>
          <w:rPr>
            <w:noProof/>
            <w:webHidden/>
          </w:rPr>
          <w:fldChar w:fldCharType="end"/>
        </w:r>
      </w:hyperlink>
    </w:p>
    <w:p w14:paraId="2861E161" w14:textId="7465C5E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3" w:history="1">
        <w:r w:rsidRPr="004C273A">
          <w:rPr>
            <w:rStyle w:val="Hyperlink"/>
            <w:rFonts w:eastAsia="SimSun"/>
            <w:noProof/>
          </w:rPr>
          <w:t>Hình 4.45 Cài đặt hiển thị đáp án đúng cho người học</w:t>
        </w:r>
        <w:r>
          <w:rPr>
            <w:noProof/>
            <w:webHidden/>
          </w:rPr>
          <w:tab/>
        </w:r>
        <w:r>
          <w:rPr>
            <w:noProof/>
            <w:webHidden/>
          </w:rPr>
          <w:fldChar w:fldCharType="begin"/>
        </w:r>
        <w:r>
          <w:rPr>
            <w:noProof/>
            <w:webHidden/>
          </w:rPr>
          <w:instrText xml:space="preserve"> PAGEREF _Toc179881223 \h </w:instrText>
        </w:r>
        <w:r>
          <w:rPr>
            <w:noProof/>
            <w:webHidden/>
          </w:rPr>
        </w:r>
        <w:r>
          <w:rPr>
            <w:noProof/>
            <w:webHidden/>
          </w:rPr>
          <w:fldChar w:fldCharType="separate"/>
        </w:r>
        <w:r w:rsidR="000C09B3">
          <w:rPr>
            <w:noProof/>
            <w:webHidden/>
          </w:rPr>
          <w:t>114</w:t>
        </w:r>
        <w:r>
          <w:rPr>
            <w:noProof/>
            <w:webHidden/>
          </w:rPr>
          <w:fldChar w:fldCharType="end"/>
        </w:r>
      </w:hyperlink>
    </w:p>
    <w:p w14:paraId="4E100D6B" w14:textId="1712036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4" w:history="1">
        <w:r w:rsidRPr="004C273A">
          <w:rPr>
            <w:rStyle w:val="Hyperlink"/>
            <w:rFonts w:eastAsia="SimSun"/>
            <w:noProof/>
          </w:rPr>
          <w:t>Hình 4.46 Cài đặt hiển thị câu trả lời</w:t>
        </w:r>
        <w:r>
          <w:rPr>
            <w:noProof/>
            <w:webHidden/>
          </w:rPr>
          <w:tab/>
        </w:r>
        <w:r>
          <w:rPr>
            <w:noProof/>
            <w:webHidden/>
          </w:rPr>
          <w:fldChar w:fldCharType="begin"/>
        </w:r>
        <w:r>
          <w:rPr>
            <w:noProof/>
            <w:webHidden/>
          </w:rPr>
          <w:instrText xml:space="preserve"> PAGEREF _Toc179881224 \h </w:instrText>
        </w:r>
        <w:r>
          <w:rPr>
            <w:noProof/>
            <w:webHidden/>
          </w:rPr>
        </w:r>
        <w:r>
          <w:rPr>
            <w:noProof/>
            <w:webHidden/>
          </w:rPr>
          <w:fldChar w:fldCharType="separate"/>
        </w:r>
        <w:r w:rsidR="000C09B3">
          <w:rPr>
            <w:noProof/>
            <w:webHidden/>
          </w:rPr>
          <w:t>115</w:t>
        </w:r>
        <w:r>
          <w:rPr>
            <w:noProof/>
            <w:webHidden/>
          </w:rPr>
          <w:fldChar w:fldCharType="end"/>
        </w:r>
      </w:hyperlink>
    </w:p>
    <w:p w14:paraId="58DFB123" w14:textId="29F0AFD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5" w:history="1">
        <w:r w:rsidRPr="004C273A">
          <w:rPr>
            <w:rStyle w:val="Hyperlink"/>
            <w:rFonts w:eastAsia="SimSun"/>
            <w:noProof/>
          </w:rPr>
          <w:t>Hình 4.47 Cài đặt thời gian trả lời câu hỏi</w:t>
        </w:r>
        <w:r>
          <w:rPr>
            <w:noProof/>
            <w:webHidden/>
          </w:rPr>
          <w:tab/>
        </w:r>
        <w:r>
          <w:rPr>
            <w:noProof/>
            <w:webHidden/>
          </w:rPr>
          <w:fldChar w:fldCharType="begin"/>
        </w:r>
        <w:r>
          <w:rPr>
            <w:noProof/>
            <w:webHidden/>
          </w:rPr>
          <w:instrText xml:space="preserve"> PAGEREF _Toc179881225 \h </w:instrText>
        </w:r>
        <w:r>
          <w:rPr>
            <w:noProof/>
            <w:webHidden/>
          </w:rPr>
        </w:r>
        <w:r>
          <w:rPr>
            <w:noProof/>
            <w:webHidden/>
          </w:rPr>
          <w:fldChar w:fldCharType="separate"/>
        </w:r>
        <w:r w:rsidR="000C09B3">
          <w:rPr>
            <w:noProof/>
            <w:webHidden/>
          </w:rPr>
          <w:t>116</w:t>
        </w:r>
        <w:r>
          <w:rPr>
            <w:noProof/>
            <w:webHidden/>
          </w:rPr>
          <w:fldChar w:fldCharType="end"/>
        </w:r>
      </w:hyperlink>
    </w:p>
    <w:p w14:paraId="189B81CE" w14:textId="07B3E9B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6" w:history="1">
        <w:r w:rsidRPr="004C273A">
          <w:rPr>
            <w:rStyle w:val="Hyperlink"/>
            <w:rFonts w:eastAsia="SimSun"/>
            <w:noProof/>
          </w:rPr>
          <w:t>Hình 4.48 Giao diện chọn loại câu hỏi</w:t>
        </w:r>
        <w:r>
          <w:rPr>
            <w:noProof/>
            <w:webHidden/>
          </w:rPr>
          <w:tab/>
        </w:r>
        <w:r>
          <w:rPr>
            <w:noProof/>
            <w:webHidden/>
          </w:rPr>
          <w:fldChar w:fldCharType="begin"/>
        </w:r>
        <w:r>
          <w:rPr>
            <w:noProof/>
            <w:webHidden/>
          </w:rPr>
          <w:instrText xml:space="preserve"> PAGEREF _Toc179881226 \h </w:instrText>
        </w:r>
        <w:r>
          <w:rPr>
            <w:noProof/>
            <w:webHidden/>
          </w:rPr>
        </w:r>
        <w:r>
          <w:rPr>
            <w:noProof/>
            <w:webHidden/>
          </w:rPr>
          <w:fldChar w:fldCharType="separate"/>
        </w:r>
        <w:r w:rsidR="000C09B3">
          <w:rPr>
            <w:noProof/>
            <w:webHidden/>
          </w:rPr>
          <w:t>116</w:t>
        </w:r>
        <w:r>
          <w:rPr>
            <w:noProof/>
            <w:webHidden/>
          </w:rPr>
          <w:fldChar w:fldCharType="end"/>
        </w:r>
      </w:hyperlink>
    </w:p>
    <w:p w14:paraId="20CF7981" w14:textId="285186E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7" w:history="1">
        <w:r w:rsidRPr="004C273A">
          <w:rPr>
            <w:rStyle w:val="Hyperlink"/>
            <w:rFonts w:eastAsia="SimSun"/>
            <w:noProof/>
          </w:rPr>
          <w:t>Hình 4.49 Giao diện soạn thảo câu hỏi trắc nghiệm</w:t>
        </w:r>
        <w:r>
          <w:rPr>
            <w:noProof/>
            <w:webHidden/>
          </w:rPr>
          <w:tab/>
        </w:r>
        <w:r>
          <w:rPr>
            <w:noProof/>
            <w:webHidden/>
          </w:rPr>
          <w:fldChar w:fldCharType="begin"/>
        </w:r>
        <w:r>
          <w:rPr>
            <w:noProof/>
            <w:webHidden/>
          </w:rPr>
          <w:instrText xml:space="preserve"> PAGEREF _Toc179881227 \h </w:instrText>
        </w:r>
        <w:r>
          <w:rPr>
            <w:noProof/>
            <w:webHidden/>
          </w:rPr>
        </w:r>
        <w:r>
          <w:rPr>
            <w:noProof/>
            <w:webHidden/>
          </w:rPr>
          <w:fldChar w:fldCharType="separate"/>
        </w:r>
        <w:r w:rsidR="000C09B3">
          <w:rPr>
            <w:noProof/>
            <w:webHidden/>
          </w:rPr>
          <w:t>117</w:t>
        </w:r>
        <w:r>
          <w:rPr>
            <w:noProof/>
            <w:webHidden/>
          </w:rPr>
          <w:fldChar w:fldCharType="end"/>
        </w:r>
      </w:hyperlink>
    </w:p>
    <w:p w14:paraId="52751025" w14:textId="327ED0B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8" w:history="1">
        <w:r w:rsidRPr="004C273A">
          <w:rPr>
            <w:rStyle w:val="Hyperlink"/>
            <w:rFonts w:eastAsia="SimSun"/>
            <w:noProof/>
          </w:rPr>
          <w:t>Hình 4.50 Thêm phản hồi cho từng câu trả lời</w:t>
        </w:r>
        <w:r>
          <w:rPr>
            <w:noProof/>
            <w:webHidden/>
          </w:rPr>
          <w:tab/>
        </w:r>
        <w:r>
          <w:rPr>
            <w:noProof/>
            <w:webHidden/>
          </w:rPr>
          <w:fldChar w:fldCharType="begin"/>
        </w:r>
        <w:r>
          <w:rPr>
            <w:noProof/>
            <w:webHidden/>
          </w:rPr>
          <w:instrText xml:space="preserve"> PAGEREF _Toc179881228 \h </w:instrText>
        </w:r>
        <w:r>
          <w:rPr>
            <w:noProof/>
            <w:webHidden/>
          </w:rPr>
        </w:r>
        <w:r>
          <w:rPr>
            <w:noProof/>
            <w:webHidden/>
          </w:rPr>
          <w:fldChar w:fldCharType="separate"/>
        </w:r>
        <w:r w:rsidR="000C09B3">
          <w:rPr>
            <w:noProof/>
            <w:webHidden/>
          </w:rPr>
          <w:t>117</w:t>
        </w:r>
        <w:r>
          <w:rPr>
            <w:noProof/>
            <w:webHidden/>
          </w:rPr>
          <w:fldChar w:fldCharType="end"/>
        </w:r>
      </w:hyperlink>
    </w:p>
    <w:p w14:paraId="6FF943D0" w14:textId="078DF0E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9" w:history="1">
        <w:r w:rsidRPr="004C273A">
          <w:rPr>
            <w:rStyle w:val="Hyperlink"/>
            <w:rFonts w:eastAsia="SimSun"/>
            <w:noProof/>
          </w:rPr>
          <w:t>Hình 4.51 Các cài đặt khác của câu hỏi</w:t>
        </w:r>
        <w:r>
          <w:rPr>
            <w:noProof/>
            <w:webHidden/>
          </w:rPr>
          <w:tab/>
        </w:r>
        <w:r>
          <w:rPr>
            <w:noProof/>
            <w:webHidden/>
          </w:rPr>
          <w:fldChar w:fldCharType="begin"/>
        </w:r>
        <w:r>
          <w:rPr>
            <w:noProof/>
            <w:webHidden/>
          </w:rPr>
          <w:instrText xml:space="preserve"> PAGEREF _Toc179881229 \h </w:instrText>
        </w:r>
        <w:r>
          <w:rPr>
            <w:noProof/>
            <w:webHidden/>
          </w:rPr>
        </w:r>
        <w:r>
          <w:rPr>
            <w:noProof/>
            <w:webHidden/>
          </w:rPr>
          <w:fldChar w:fldCharType="separate"/>
        </w:r>
        <w:r w:rsidR="000C09B3">
          <w:rPr>
            <w:noProof/>
            <w:webHidden/>
          </w:rPr>
          <w:t>118</w:t>
        </w:r>
        <w:r>
          <w:rPr>
            <w:noProof/>
            <w:webHidden/>
          </w:rPr>
          <w:fldChar w:fldCharType="end"/>
        </w:r>
      </w:hyperlink>
    </w:p>
    <w:p w14:paraId="48AB83BD" w14:textId="4CCDF08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0" w:history="1">
        <w:r w:rsidRPr="004C273A">
          <w:rPr>
            <w:rStyle w:val="Hyperlink"/>
            <w:rFonts w:eastAsia="SimSun"/>
            <w:noProof/>
          </w:rPr>
          <w:t>Hình 4.52 Hộp thoại thông báo khi chọn giao diện soạn thảo nâng cao</w:t>
        </w:r>
        <w:r>
          <w:rPr>
            <w:noProof/>
            <w:webHidden/>
          </w:rPr>
          <w:tab/>
        </w:r>
        <w:r>
          <w:rPr>
            <w:noProof/>
            <w:webHidden/>
          </w:rPr>
          <w:fldChar w:fldCharType="begin"/>
        </w:r>
        <w:r>
          <w:rPr>
            <w:noProof/>
            <w:webHidden/>
          </w:rPr>
          <w:instrText xml:space="preserve"> PAGEREF _Toc179881230 \h </w:instrText>
        </w:r>
        <w:r>
          <w:rPr>
            <w:noProof/>
            <w:webHidden/>
          </w:rPr>
        </w:r>
        <w:r>
          <w:rPr>
            <w:noProof/>
            <w:webHidden/>
          </w:rPr>
          <w:fldChar w:fldCharType="separate"/>
        </w:r>
        <w:r w:rsidR="000C09B3">
          <w:rPr>
            <w:noProof/>
            <w:webHidden/>
          </w:rPr>
          <w:t>118</w:t>
        </w:r>
        <w:r>
          <w:rPr>
            <w:noProof/>
            <w:webHidden/>
          </w:rPr>
          <w:fldChar w:fldCharType="end"/>
        </w:r>
      </w:hyperlink>
    </w:p>
    <w:p w14:paraId="76E9C931" w14:textId="34183E1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1" w:history="1">
        <w:r w:rsidRPr="004C273A">
          <w:rPr>
            <w:rStyle w:val="Hyperlink"/>
            <w:rFonts w:eastAsia="SimSun"/>
            <w:noProof/>
          </w:rPr>
          <w:t>Hình 4.53 Giao diện soạn thảo câu hỏi nâng cao</w:t>
        </w:r>
        <w:r>
          <w:rPr>
            <w:noProof/>
            <w:webHidden/>
          </w:rPr>
          <w:tab/>
        </w:r>
        <w:r>
          <w:rPr>
            <w:noProof/>
            <w:webHidden/>
          </w:rPr>
          <w:fldChar w:fldCharType="begin"/>
        </w:r>
        <w:r>
          <w:rPr>
            <w:noProof/>
            <w:webHidden/>
          </w:rPr>
          <w:instrText xml:space="preserve"> PAGEREF _Toc179881231 \h </w:instrText>
        </w:r>
        <w:r>
          <w:rPr>
            <w:noProof/>
            <w:webHidden/>
          </w:rPr>
        </w:r>
        <w:r>
          <w:rPr>
            <w:noProof/>
            <w:webHidden/>
          </w:rPr>
          <w:fldChar w:fldCharType="separate"/>
        </w:r>
        <w:r w:rsidR="000C09B3">
          <w:rPr>
            <w:noProof/>
            <w:webHidden/>
          </w:rPr>
          <w:t>118</w:t>
        </w:r>
        <w:r>
          <w:rPr>
            <w:noProof/>
            <w:webHidden/>
          </w:rPr>
          <w:fldChar w:fldCharType="end"/>
        </w:r>
      </w:hyperlink>
    </w:p>
    <w:p w14:paraId="01D84D59" w14:textId="54E94DB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2" w:history="1">
        <w:r w:rsidRPr="004C273A">
          <w:rPr>
            <w:rStyle w:val="Hyperlink"/>
            <w:rFonts w:eastAsia="SimSun"/>
            <w:noProof/>
          </w:rPr>
          <w:t>Hình 4.54 Giao diện câu hỏi trắc nghiệm</w:t>
        </w:r>
        <w:r>
          <w:rPr>
            <w:noProof/>
            <w:webHidden/>
          </w:rPr>
          <w:tab/>
        </w:r>
        <w:r>
          <w:rPr>
            <w:noProof/>
            <w:webHidden/>
          </w:rPr>
          <w:fldChar w:fldCharType="begin"/>
        </w:r>
        <w:r>
          <w:rPr>
            <w:noProof/>
            <w:webHidden/>
          </w:rPr>
          <w:instrText xml:space="preserve"> PAGEREF _Toc179881232 \h </w:instrText>
        </w:r>
        <w:r>
          <w:rPr>
            <w:noProof/>
            <w:webHidden/>
          </w:rPr>
        </w:r>
        <w:r>
          <w:rPr>
            <w:noProof/>
            <w:webHidden/>
          </w:rPr>
          <w:fldChar w:fldCharType="separate"/>
        </w:r>
        <w:r w:rsidR="000C09B3">
          <w:rPr>
            <w:noProof/>
            <w:webHidden/>
          </w:rPr>
          <w:t>119</w:t>
        </w:r>
        <w:r>
          <w:rPr>
            <w:noProof/>
            <w:webHidden/>
          </w:rPr>
          <w:fldChar w:fldCharType="end"/>
        </w:r>
      </w:hyperlink>
    </w:p>
    <w:p w14:paraId="621BFC36" w14:textId="7AC1882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3" w:history="1">
        <w:r w:rsidRPr="004C273A">
          <w:rPr>
            <w:rStyle w:val="Hyperlink"/>
            <w:rFonts w:eastAsia="SimSun"/>
            <w:noProof/>
          </w:rPr>
          <w:t>Hình 4.55 Giao diện chọn câu hỏi dạng dropdown</w:t>
        </w:r>
        <w:r>
          <w:rPr>
            <w:noProof/>
            <w:webHidden/>
          </w:rPr>
          <w:tab/>
        </w:r>
        <w:r>
          <w:rPr>
            <w:noProof/>
            <w:webHidden/>
          </w:rPr>
          <w:fldChar w:fldCharType="begin"/>
        </w:r>
        <w:r>
          <w:rPr>
            <w:noProof/>
            <w:webHidden/>
          </w:rPr>
          <w:instrText xml:space="preserve"> PAGEREF _Toc179881233 \h </w:instrText>
        </w:r>
        <w:r>
          <w:rPr>
            <w:noProof/>
            <w:webHidden/>
          </w:rPr>
        </w:r>
        <w:r>
          <w:rPr>
            <w:noProof/>
            <w:webHidden/>
          </w:rPr>
          <w:fldChar w:fldCharType="separate"/>
        </w:r>
        <w:r w:rsidR="000C09B3">
          <w:rPr>
            <w:noProof/>
            <w:webHidden/>
          </w:rPr>
          <w:t>119</w:t>
        </w:r>
        <w:r>
          <w:rPr>
            <w:noProof/>
            <w:webHidden/>
          </w:rPr>
          <w:fldChar w:fldCharType="end"/>
        </w:r>
      </w:hyperlink>
    </w:p>
    <w:p w14:paraId="66A79C41" w14:textId="7CC05BD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4" w:history="1">
        <w:r w:rsidRPr="004C273A">
          <w:rPr>
            <w:rStyle w:val="Hyperlink"/>
            <w:rFonts w:eastAsia="SimSun"/>
            <w:noProof/>
          </w:rPr>
          <w:t>Hình 4.56 Dạng nâng cao của dropdown</w:t>
        </w:r>
        <w:r>
          <w:rPr>
            <w:noProof/>
            <w:webHidden/>
          </w:rPr>
          <w:tab/>
        </w:r>
        <w:r>
          <w:rPr>
            <w:noProof/>
            <w:webHidden/>
          </w:rPr>
          <w:fldChar w:fldCharType="begin"/>
        </w:r>
        <w:r>
          <w:rPr>
            <w:noProof/>
            <w:webHidden/>
          </w:rPr>
          <w:instrText xml:space="preserve"> PAGEREF _Toc179881234 \h </w:instrText>
        </w:r>
        <w:r>
          <w:rPr>
            <w:noProof/>
            <w:webHidden/>
          </w:rPr>
        </w:r>
        <w:r>
          <w:rPr>
            <w:noProof/>
            <w:webHidden/>
          </w:rPr>
          <w:fldChar w:fldCharType="separate"/>
        </w:r>
        <w:r w:rsidR="000C09B3">
          <w:rPr>
            <w:noProof/>
            <w:webHidden/>
          </w:rPr>
          <w:t>120</w:t>
        </w:r>
        <w:r>
          <w:rPr>
            <w:noProof/>
            <w:webHidden/>
          </w:rPr>
          <w:fldChar w:fldCharType="end"/>
        </w:r>
      </w:hyperlink>
    </w:p>
    <w:p w14:paraId="47224507" w14:textId="6B262E5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5" w:history="1">
        <w:r w:rsidRPr="004C273A">
          <w:rPr>
            <w:rStyle w:val="Hyperlink"/>
            <w:rFonts w:eastAsia="SimSun"/>
            <w:noProof/>
          </w:rPr>
          <w:t>Hình 4.57 Giao diện câu hỏi dạng dropdown</w:t>
        </w:r>
        <w:r>
          <w:rPr>
            <w:noProof/>
            <w:webHidden/>
          </w:rPr>
          <w:tab/>
        </w:r>
        <w:r>
          <w:rPr>
            <w:noProof/>
            <w:webHidden/>
          </w:rPr>
          <w:fldChar w:fldCharType="begin"/>
        </w:r>
        <w:r>
          <w:rPr>
            <w:noProof/>
            <w:webHidden/>
          </w:rPr>
          <w:instrText xml:space="preserve"> PAGEREF _Toc179881235 \h </w:instrText>
        </w:r>
        <w:r>
          <w:rPr>
            <w:noProof/>
            <w:webHidden/>
          </w:rPr>
        </w:r>
        <w:r>
          <w:rPr>
            <w:noProof/>
            <w:webHidden/>
          </w:rPr>
          <w:fldChar w:fldCharType="separate"/>
        </w:r>
        <w:r w:rsidR="000C09B3">
          <w:rPr>
            <w:noProof/>
            <w:webHidden/>
          </w:rPr>
          <w:t>120</w:t>
        </w:r>
        <w:r>
          <w:rPr>
            <w:noProof/>
            <w:webHidden/>
          </w:rPr>
          <w:fldChar w:fldCharType="end"/>
        </w:r>
      </w:hyperlink>
    </w:p>
    <w:p w14:paraId="08BEE81A" w14:textId="1BACAFE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6" w:history="1">
        <w:r w:rsidRPr="004C273A">
          <w:rPr>
            <w:rStyle w:val="Hyperlink"/>
            <w:rFonts w:eastAsia="SimSun"/>
            <w:noProof/>
          </w:rPr>
          <w:t>Hình 4.58 Giao diện chọn câu hỏi dạng Numerical input</w:t>
        </w:r>
        <w:r>
          <w:rPr>
            <w:noProof/>
            <w:webHidden/>
          </w:rPr>
          <w:tab/>
        </w:r>
        <w:r>
          <w:rPr>
            <w:noProof/>
            <w:webHidden/>
          </w:rPr>
          <w:fldChar w:fldCharType="begin"/>
        </w:r>
        <w:r>
          <w:rPr>
            <w:noProof/>
            <w:webHidden/>
          </w:rPr>
          <w:instrText xml:space="preserve"> PAGEREF _Toc179881236 \h </w:instrText>
        </w:r>
        <w:r>
          <w:rPr>
            <w:noProof/>
            <w:webHidden/>
          </w:rPr>
        </w:r>
        <w:r>
          <w:rPr>
            <w:noProof/>
            <w:webHidden/>
          </w:rPr>
          <w:fldChar w:fldCharType="separate"/>
        </w:r>
        <w:r w:rsidR="000C09B3">
          <w:rPr>
            <w:noProof/>
            <w:webHidden/>
          </w:rPr>
          <w:t>121</w:t>
        </w:r>
        <w:r>
          <w:rPr>
            <w:noProof/>
            <w:webHidden/>
          </w:rPr>
          <w:fldChar w:fldCharType="end"/>
        </w:r>
      </w:hyperlink>
    </w:p>
    <w:p w14:paraId="1EDAD6A9" w14:textId="25C7CAB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7" w:history="1">
        <w:r w:rsidRPr="004C273A">
          <w:rPr>
            <w:rStyle w:val="Hyperlink"/>
            <w:rFonts w:eastAsia="SimSun"/>
            <w:noProof/>
          </w:rPr>
          <w:t>Hình 4.59 Dạng nâng cao của Numerical input</w:t>
        </w:r>
        <w:r>
          <w:rPr>
            <w:noProof/>
            <w:webHidden/>
          </w:rPr>
          <w:tab/>
        </w:r>
        <w:r>
          <w:rPr>
            <w:noProof/>
            <w:webHidden/>
          </w:rPr>
          <w:fldChar w:fldCharType="begin"/>
        </w:r>
        <w:r>
          <w:rPr>
            <w:noProof/>
            <w:webHidden/>
          </w:rPr>
          <w:instrText xml:space="preserve"> PAGEREF _Toc179881237 \h </w:instrText>
        </w:r>
        <w:r>
          <w:rPr>
            <w:noProof/>
            <w:webHidden/>
          </w:rPr>
        </w:r>
        <w:r>
          <w:rPr>
            <w:noProof/>
            <w:webHidden/>
          </w:rPr>
          <w:fldChar w:fldCharType="separate"/>
        </w:r>
        <w:r w:rsidR="000C09B3">
          <w:rPr>
            <w:noProof/>
            <w:webHidden/>
          </w:rPr>
          <w:t>121</w:t>
        </w:r>
        <w:r>
          <w:rPr>
            <w:noProof/>
            <w:webHidden/>
          </w:rPr>
          <w:fldChar w:fldCharType="end"/>
        </w:r>
      </w:hyperlink>
    </w:p>
    <w:p w14:paraId="4C69C120" w14:textId="6CFA199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8" w:history="1">
        <w:r w:rsidRPr="004C273A">
          <w:rPr>
            <w:rStyle w:val="Hyperlink"/>
            <w:rFonts w:eastAsia="SimSun"/>
            <w:noProof/>
          </w:rPr>
          <w:t>Hình 4.60 Giao diện câu hỏi dạng Numerical input</w:t>
        </w:r>
        <w:r>
          <w:rPr>
            <w:noProof/>
            <w:webHidden/>
          </w:rPr>
          <w:tab/>
        </w:r>
        <w:r>
          <w:rPr>
            <w:noProof/>
            <w:webHidden/>
          </w:rPr>
          <w:fldChar w:fldCharType="begin"/>
        </w:r>
        <w:r>
          <w:rPr>
            <w:noProof/>
            <w:webHidden/>
          </w:rPr>
          <w:instrText xml:space="preserve"> PAGEREF _Toc179881238 \h </w:instrText>
        </w:r>
        <w:r>
          <w:rPr>
            <w:noProof/>
            <w:webHidden/>
          </w:rPr>
        </w:r>
        <w:r>
          <w:rPr>
            <w:noProof/>
            <w:webHidden/>
          </w:rPr>
          <w:fldChar w:fldCharType="separate"/>
        </w:r>
        <w:r w:rsidR="000C09B3">
          <w:rPr>
            <w:noProof/>
            <w:webHidden/>
          </w:rPr>
          <w:t>122</w:t>
        </w:r>
        <w:r>
          <w:rPr>
            <w:noProof/>
            <w:webHidden/>
          </w:rPr>
          <w:fldChar w:fldCharType="end"/>
        </w:r>
      </w:hyperlink>
    </w:p>
    <w:p w14:paraId="1022B727" w14:textId="4866F81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9" w:history="1">
        <w:r w:rsidRPr="004C273A">
          <w:rPr>
            <w:rStyle w:val="Hyperlink"/>
            <w:rFonts w:eastAsia="SimSun"/>
            <w:noProof/>
          </w:rPr>
          <w:t>Hình 4.61 Giao diện chọn câu hỏi dạng Text input</w:t>
        </w:r>
        <w:r>
          <w:rPr>
            <w:noProof/>
            <w:webHidden/>
          </w:rPr>
          <w:tab/>
        </w:r>
        <w:r>
          <w:rPr>
            <w:noProof/>
            <w:webHidden/>
          </w:rPr>
          <w:fldChar w:fldCharType="begin"/>
        </w:r>
        <w:r>
          <w:rPr>
            <w:noProof/>
            <w:webHidden/>
          </w:rPr>
          <w:instrText xml:space="preserve"> PAGEREF _Toc179881239 \h </w:instrText>
        </w:r>
        <w:r>
          <w:rPr>
            <w:noProof/>
            <w:webHidden/>
          </w:rPr>
        </w:r>
        <w:r>
          <w:rPr>
            <w:noProof/>
            <w:webHidden/>
          </w:rPr>
          <w:fldChar w:fldCharType="separate"/>
        </w:r>
        <w:r w:rsidR="000C09B3">
          <w:rPr>
            <w:noProof/>
            <w:webHidden/>
          </w:rPr>
          <w:t>122</w:t>
        </w:r>
        <w:r>
          <w:rPr>
            <w:noProof/>
            <w:webHidden/>
          </w:rPr>
          <w:fldChar w:fldCharType="end"/>
        </w:r>
      </w:hyperlink>
    </w:p>
    <w:p w14:paraId="1ED9146F" w14:textId="6B2EA08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0" w:history="1">
        <w:r w:rsidRPr="004C273A">
          <w:rPr>
            <w:rStyle w:val="Hyperlink"/>
            <w:rFonts w:eastAsia="SimSun"/>
            <w:noProof/>
          </w:rPr>
          <w:t>Hình 4.62 Dạng nâng cao của Text input</w:t>
        </w:r>
        <w:r>
          <w:rPr>
            <w:noProof/>
            <w:webHidden/>
          </w:rPr>
          <w:tab/>
        </w:r>
        <w:r>
          <w:rPr>
            <w:noProof/>
            <w:webHidden/>
          </w:rPr>
          <w:fldChar w:fldCharType="begin"/>
        </w:r>
        <w:r>
          <w:rPr>
            <w:noProof/>
            <w:webHidden/>
          </w:rPr>
          <w:instrText xml:space="preserve"> PAGEREF _Toc179881240 \h </w:instrText>
        </w:r>
        <w:r>
          <w:rPr>
            <w:noProof/>
            <w:webHidden/>
          </w:rPr>
        </w:r>
        <w:r>
          <w:rPr>
            <w:noProof/>
            <w:webHidden/>
          </w:rPr>
          <w:fldChar w:fldCharType="separate"/>
        </w:r>
        <w:r w:rsidR="000C09B3">
          <w:rPr>
            <w:noProof/>
            <w:webHidden/>
          </w:rPr>
          <w:t>123</w:t>
        </w:r>
        <w:r>
          <w:rPr>
            <w:noProof/>
            <w:webHidden/>
          </w:rPr>
          <w:fldChar w:fldCharType="end"/>
        </w:r>
      </w:hyperlink>
    </w:p>
    <w:p w14:paraId="08F1A1D2" w14:textId="6D13067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1" w:history="1">
        <w:r w:rsidRPr="004C273A">
          <w:rPr>
            <w:rStyle w:val="Hyperlink"/>
            <w:rFonts w:eastAsia="SimSun"/>
            <w:noProof/>
          </w:rPr>
          <w:t>Hình 4.63 Giao diện câu hỏi dạng Text input</w:t>
        </w:r>
        <w:r>
          <w:rPr>
            <w:noProof/>
            <w:webHidden/>
          </w:rPr>
          <w:tab/>
        </w:r>
        <w:r>
          <w:rPr>
            <w:noProof/>
            <w:webHidden/>
          </w:rPr>
          <w:fldChar w:fldCharType="begin"/>
        </w:r>
        <w:r>
          <w:rPr>
            <w:noProof/>
            <w:webHidden/>
          </w:rPr>
          <w:instrText xml:space="preserve"> PAGEREF _Toc179881241 \h </w:instrText>
        </w:r>
        <w:r>
          <w:rPr>
            <w:noProof/>
            <w:webHidden/>
          </w:rPr>
        </w:r>
        <w:r>
          <w:rPr>
            <w:noProof/>
            <w:webHidden/>
          </w:rPr>
          <w:fldChar w:fldCharType="separate"/>
        </w:r>
        <w:r w:rsidR="000C09B3">
          <w:rPr>
            <w:noProof/>
            <w:webHidden/>
          </w:rPr>
          <w:t>123</w:t>
        </w:r>
        <w:r>
          <w:rPr>
            <w:noProof/>
            <w:webHidden/>
          </w:rPr>
          <w:fldChar w:fldCharType="end"/>
        </w:r>
      </w:hyperlink>
    </w:p>
    <w:p w14:paraId="38D9B14F" w14:textId="2C47D06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2" w:history="1">
        <w:r w:rsidRPr="004C273A">
          <w:rPr>
            <w:rStyle w:val="Hyperlink"/>
            <w:rFonts w:eastAsia="SimSun"/>
            <w:noProof/>
          </w:rPr>
          <w:t>Hình 4.64 Drag and Drop trong Add New Component</w:t>
        </w:r>
        <w:r>
          <w:rPr>
            <w:noProof/>
            <w:webHidden/>
          </w:rPr>
          <w:tab/>
        </w:r>
        <w:r>
          <w:rPr>
            <w:noProof/>
            <w:webHidden/>
          </w:rPr>
          <w:fldChar w:fldCharType="begin"/>
        </w:r>
        <w:r>
          <w:rPr>
            <w:noProof/>
            <w:webHidden/>
          </w:rPr>
          <w:instrText xml:space="preserve"> PAGEREF _Toc179881242 \h </w:instrText>
        </w:r>
        <w:r>
          <w:rPr>
            <w:noProof/>
            <w:webHidden/>
          </w:rPr>
        </w:r>
        <w:r>
          <w:rPr>
            <w:noProof/>
            <w:webHidden/>
          </w:rPr>
          <w:fldChar w:fldCharType="separate"/>
        </w:r>
        <w:r w:rsidR="000C09B3">
          <w:rPr>
            <w:noProof/>
            <w:webHidden/>
          </w:rPr>
          <w:t>123</w:t>
        </w:r>
        <w:r>
          <w:rPr>
            <w:noProof/>
            <w:webHidden/>
          </w:rPr>
          <w:fldChar w:fldCharType="end"/>
        </w:r>
      </w:hyperlink>
    </w:p>
    <w:p w14:paraId="1273EA23" w14:textId="0D7381F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3" w:history="1">
        <w:r w:rsidRPr="004C273A">
          <w:rPr>
            <w:rStyle w:val="Hyperlink"/>
            <w:rFonts w:eastAsia="SimSun"/>
            <w:noProof/>
          </w:rPr>
          <w:t>Hình 4.65 Giao diện cấu hình bài tập kéo thả</w:t>
        </w:r>
        <w:r>
          <w:rPr>
            <w:noProof/>
            <w:webHidden/>
          </w:rPr>
          <w:tab/>
        </w:r>
        <w:r>
          <w:rPr>
            <w:noProof/>
            <w:webHidden/>
          </w:rPr>
          <w:fldChar w:fldCharType="begin"/>
        </w:r>
        <w:r>
          <w:rPr>
            <w:noProof/>
            <w:webHidden/>
          </w:rPr>
          <w:instrText xml:space="preserve"> PAGEREF _Toc179881243 \h </w:instrText>
        </w:r>
        <w:r>
          <w:rPr>
            <w:noProof/>
            <w:webHidden/>
          </w:rPr>
        </w:r>
        <w:r>
          <w:rPr>
            <w:noProof/>
            <w:webHidden/>
          </w:rPr>
          <w:fldChar w:fldCharType="separate"/>
        </w:r>
        <w:r w:rsidR="000C09B3">
          <w:rPr>
            <w:noProof/>
            <w:webHidden/>
          </w:rPr>
          <w:t>124</w:t>
        </w:r>
        <w:r>
          <w:rPr>
            <w:noProof/>
            <w:webHidden/>
          </w:rPr>
          <w:fldChar w:fldCharType="end"/>
        </w:r>
      </w:hyperlink>
    </w:p>
    <w:p w14:paraId="03E9EA4E" w14:textId="0857684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4" w:history="1">
        <w:r w:rsidRPr="004C273A">
          <w:rPr>
            <w:rStyle w:val="Hyperlink"/>
            <w:rFonts w:eastAsia="SimSun"/>
            <w:noProof/>
          </w:rPr>
          <w:t>Hình 4.66 Title, mode và Prolem Weight của Drag and Drop</w:t>
        </w:r>
        <w:r>
          <w:rPr>
            <w:noProof/>
            <w:webHidden/>
          </w:rPr>
          <w:tab/>
        </w:r>
        <w:r>
          <w:rPr>
            <w:noProof/>
            <w:webHidden/>
          </w:rPr>
          <w:fldChar w:fldCharType="begin"/>
        </w:r>
        <w:r>
          <w:rPr>
            <w:noProof/>
            <w:webHidden/>
          </w:rPr>
          <w:instrText xml:space="preserve"> PAGEREF _Toc179881244 \h </w:instrText>
        </w:r>
        <w:r>
          <w:rPr>
            <w:noProof/>
            <w:webHidden/>
          </w:rPr>
        </w:r>
        <w:r>
          <w:rPr>
            <w:noProof/>
            <w:webHidden/>
          </w:rPr>
          <w:fldChar w:fldCharType="separate"/>
        </w:r>
        <w:r w:rsidR="000C09B3">
          <w:rPr>
            <w:noProof/>
            <w:webHidden/>
          </w:rPr>
          <w:t>124</w:t>
        </w:r>
        <w:r>
          <w:rPr>
            <w:noProof/>
            <w:webHidden/>
          </w:rPr>
          <w:fldChar w:fldCharType="end"/>
        </w:r>
      </w:hyperlink>
    </w:p>
    <w:p w14:paraId="3FCE5E8B" w14:textId="241E67E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5" w:history="1">
        <w:r w:rsidRPr="004C273A">
          <w:rPr>
            <w:rStyle w:val="Hyperlink"/>
            <w:rFonts w:eastAsia="SimSun"/>
            <w:noProof/>
          </w:rPr>
          <w:t>Hình 4.67 Problem Text trong Drag and Drop</w:t>
        </w:r>
        <w:r>
          <w:rPr>
            <w:noProof/>
            <w:webHidden/>
          </w:rPr>
          <w:tab/>
        </w:r>
        <w:r>
          <w:rPr>
            <w:noProof/>
            <w:webHidden/>
          </w:rPr>
          <w:fldChar w:fldCharType="begin"/>
        </w:r>
        <w:r>
          <w:rPr>
            <w:noProof/>
            <w:webHidden/>
          </w:rPr>
          <w:instrText xml:space="preserve"> PAGEREF _Toc179881245 \h </w:instrText>
        </w:r>
        <w:r>
          <w:rPr>
            <w:noProof/>
            <w:webHidden/>
          </w:rPr>
        </w:r>
        <w:r>
          <w:rPr>
            <w:noProof/>
            <w:webHidden/>
          </w:rPr>
          <w:fldChar w:fldCharType="separate"/>
        </w:r>
        <w:r w:rsidR="000C09B3">
          <w:rPr>
            <w:noProof/>
            <w:webHidden/>
          </w:rPr>
          <w:t>125</w:t>
        </w:r>
        <w:r>
          <w:rPr>
            <w:noProof/>
            <w:webHidden/>
          </w:rPr>
          <w:fldChar w:fldCharType="end"/>
        </w:r>
      </w:hyperlink>
    </w:p>
    <w:p w14:paraId="6B0DDAC7" w14:textId="1093B0D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6" w:history="1">
        <w:r w:rsidRPr="004C273A">
          <w:rPr>
            <w:rStyle w:val="Hyperlink"/>
            <w:rFonts w:eastAsia="SimSun"/>
            <w:noProof/>
          </w:rPr>
          <w:t>Hình 4.68 Feedback trong Drag and Drop</w:t>
        </w:r>
        <w:r>
          <w:rPr>
            <w:noProof/>
            <w:webHidden/>
          </w:rPr>
          <w:tab/>
        </w:r>
        <w:r>
          <w:rPr>
            <w:noProof/>
            <w:webHidden/>
          </w:rPr>
          <w:fldChar w:fldCharType="begin"/>
        </w:r>
        <w:r>
          <w:rPr>
            <w:noProof/>
            <w:webHidden/>
          </w:rPr>
          <w:instrText xml:space="preserve"> PAGEREF _Toc179881246 \h </w:instrText>
        </w:r>
        <w:r>
          <w:rPr>
            <w:noProof/>
            <w:webHidden/>
          </w:rPr>
        </w:r>
        <w:r>
          <w:rPr>
            <w:noProof/>
            <w:webHidden/>
          </w:rPr>
          <w:fldChar w:fldCharType="separate"/>
        </w:r>
        <w:r w:rsidR="000C09B3">
          <w:rPr>
            <w:noProof/>
            <w:webHidden/>
          </w:rPr>
          <w:t>125</w:t>
        </w:r>
        <w:r>
          <w:rPr>
            <w:noProof/>
            <w:webHidden/>
          </w:rPr>
          <w:fldChar w:fldCharType="end"/>
        </w:r>
      </w:hyperlink>
    </w:p>
    <w:p w14:paraId="0D8EEDCC" w14:textId="1B1AB65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7" w:history="1">
        <w:r w:rsidRPr="004C273A">
          <w:rPr>
            <w:rStyle w:val="Hyperlink"/>
            <w:rFonts w:eastAsia="SimSun"/>
            <w:noProof/>
          </w:rPr>
          <w:t>Hình 4.69 Background image trong Drag and Drop</w:t>
        </w:r>
        <w:r>
          <w:rPr>
            <w:noProof/>
            <w:webHidden/>
          </w:rPr>
          <w:tab/>
        </w:r>
        <w:r>
          <w:rPr>
            <w:noProof/>
            <w:webHidden/>
          </w:rPr>
          <w:fldChar w:fldCharType="begin"/>
        </w:r>
        <w:r>
          <w:rPr>
            <w:noProof/>
            <w:webHidden/>
          </w:rPr>
          <w:instrText xml:space="preserve"> PAGEREF _Toc179881247 \h </w:instrText>
        </w:r>
        <w:r>
          <w:rPr>
            <w:noProof/>
            <w:webHidden/>
          </w:rPr>
        </w:r>
        <w:r>
          <w:rPr>
            <w:noProof/>
            <w:webHidden/>
          </w:rPr>
          <w:fldChar w:fldCharType="separate"/>
        </w:r>
        <w:r w:rsidR="000C09B3">
          <w:rPr>
            <w:noProof/>
            <w:webHidden/>
          </w:rPr>
          <w:t>125</w:t>
        </w:r>
        <w:r>
          <w:rPr>
            <w:noProof/>
            <w:webHidden/>
          </w:rPr>
          <w:fldChar w:fldCharType="end"/>
        </w:r>
      </w:hyperlink>
    </w:p>
    <w:p w14:paraId="3F4554FF" w14:textId="1B95DEA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8" w:history="1">
        <w:r w:rsidRPr="004C273A">
          <w:rPr>
            <w:rStyle w:val="Hyperlink"/>
            <w:rFonts w:eastAsia="SimSun"/>
            <w:noProof/>
          </w:rPr>
          <w:t>Hình 4.70 Zone labels and borders trong Drag and Drop</w:t>
        </w:r>
        <w:r>
          <w:rPr>
            <w:noProof/>
            <w:webHidden/>
          </w:rPr>
          <w:tab/>
        </w:r>
        <w:r>
          <w:rPr>
            <w:noProof/>
            <w:webHidden/>
          </w:rPr>
          <w:fldChar w:fldCharType="begin"/>
        </w:r>
        <w:r>
          <w:rPr>
            <w:noProof/>
            <w:webHidden/>
          </w:rPr>
          <w:instrText xml:space="preserve"> PAGEREF _Toc179881248 \h </w:instrText>
        </w:r>
        <w:r>
          <w:rPr>
            <w:noProof/>
            <w:webHidden/>
          </w:rPr>
        </w:r>
        <w:r>
          <w:rPr>
            <w:noProof/>
            <w:webHidden/>
          </w:rPr>
          <w:fldChar w:fldCharType="separate"/>
        </w:r>
        <w:r w:rsidR="000C09B3">
          <w:rPr>
            <w:noProof/>
            <w:webHidden/>
          </w:rPr>
          <w:t>126</w:t>
        </w:r>
        <w:r>
          <w:rPr>
            <w:noProof/>
            <w:webHidden/>
          </w:rPr>
          <w:fldChar w:fldCharType="end"/>
        </w:r>
      </w:hyperlink>
    </w:p>
    <w:p w14:paraId="61DA82B7" w14:textId="71756F9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9" w:history="1">
        <w:r w:rsidRPr="004C273A">
          <w:rPr>
            <w:rStyle w:val="Hyperlink"/>
            <w:rFonts w:eastAsia="SimSun"/>
            <w:noProof/>
          </w:rPr>
          <w:t>Hình 4.71 Zone definitions trong Drag and Drop</w:t>
        </w:r>
        <w:r>
          <w:rPr>
            <w:noProof/>
            <w:webHidden/>
          </w:rPr>
          <w:tab/>
        </w:r>
        <w:r>
          <w:rPr>
            <w:noProof/>
            <w:webHidden/>
          </w:rPr>
          <w:fldChar w:fldCharType="begin"/>
        </w:r>
        <w:r>
          <w:rPr>
            <w:noProof/>
            <w:webHidden/>
          </w:rPr>
          <w:instrText xml:space="preserve"> PAGEREF _Toc179881249 \h </w:instrText>
        </w:r>
        <w:r>
          <w:rPr>
            <w:noProof/>
            <w:webHidden/>
          </w:rPr>
        </w:r>
        <w:r>
          <w:rPr>
            <w:noProof/>
            <w:webHidden/>
          </w:rPr>
          <w:fldChar w:fldCharType="separate"/>
        </w:r>
        <w:r w:rsidR="000C09B3">
          <w:rPr>
            <w:noProof/>
            <w:webHidden/>
          </w:rPr>
          <w:t>126</w:t>
        </w:r>
        <w:r>
          <w:rPr>
            <w:noProof/>
            <w:webHidden/>
          </w:rPr>
          <w:fldChar w:fldCharType="end"/>
        </w:r>
      </w:hyperlink>
    </w:p>
    <w:p w14:paraId="16D59CA5" w14:textId="4A21AC9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0" w:history="1">
        <w:r w:rsidRPr="004C273A">
          <w:rPr>
            <w:rStyle w:val="Hyperlink"/>
            <w:rFonts w:eastAsia="SimSun"/>
            <w:noProof/>
          </w:rPr>
          <w:t>Hình 4.72 Cấu hình các mục kéo thả trong Drag and Drop</w:t>
        </w:r>
        <w:r>
          <w:rPr>
            <w:noProof/>
            <w:webHidden/>
          </w:rPr>
          <w:tab/>
        </w:r>
        <w:r>
          <w:rPr>
            <w:noProof/>
            <w:webHidden/>
          </w:rPr>
          <w:fldChar w:fldCharType="begin"/>
        </w:r>
        <w:r>
          <w:rPr>
            <w:noProof/>
            <w:webHidden/>
          </w:rPr>
          <w:instrText xml:space="preserve"> PAGEREF _Toc179881250 \h </w:instrText>
        </w:r>
        <w:r>
          <w:rPr>
            <w:noProof/>
            <w:webHidden/>
          </w:rPr>
        </w:r>
        <w:r>
          <w:rPr>
            <w:noProof/>
            <w:webHidden/>
          </w:rPr>
          <w:fldChar w:fldCharType="separate"/>
        </w:r>
        <w:r w:rsidR="000C09B3">
          <w:rPr>
            <w:noProof/>
            <w:webHidden/>
          </w:rPr>
          <w:t>127</w:t>
        </w:r>
        <w:r>
          <w:rPr>
            <w:noProof/>
            <w:webHidden/>
          </w:rPr>
          <w:fldChar w:fldCharType="end"/>
        </w:r>
      </w:hyperlink>
    </w:p>
    <w:p w14:paraId="1BE72A94" w14:textId="112AE24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1" w:history="1">
        <w:r w:rsidRPr="004C273A">
          <w:rPr>
            <w:rStyle w:val="Hyperlink"/>
            <w:rFonts w:eastAsia="SimSun"/>
            <w:noProof/>
          </w:rPr>
          <w:t>Hình 4.73 Item definitions trong Drag and Drop</w:t>
        </w:r>
        <w:r>
          <w:rPr>
            <w:noProof/>
            <w:webHidden/>
          </w:rPr>
          <w:tab/>
        </w:r>
        <w:r>
          <w:rPr>
            <w:noProof/>
            <w:webHidden/>
          </w:rPr>
          <w:fldChar w:fldCharType="begin"/>
        </w:r>
        <w:r>
          <w:rPr>
            <w:noProof/>
            <w:webHidden/>
          </w:rPr>
          <w:instrText xml:space="preserve"> PAGEREF _Toc179881251 \h </w:instrText>
        </w:r>
        <w:r>
          <w:rPr>
            <w:noProof/>
            <w:webHidden/>
          </w:rPr>
        </w:r>
        <w:r>
          <w:rPr>
            <w:noProof/>
            <w:webHidden/>
          </w:rPr>
          <w:fldChar w:fldCharType="separate"/>
        </w:r>
        <w:r w:rsidR="000C09B3">
          <w:rPr>
            <w:noProof/>
            <w:webHidden/>
          </w:rPr>
          <w:t>127</w:t>
        </w:r>
        <w:r>
          <w:rPr>
            <w:noProof/>
            <w:webHidden/>
          </w:rPr>
          <w:fldChar w:fldCharType="end"/>
        </w:r>
      </w:hyperlink>
    </w:p>
    <w:p w14:paraId="0E5931EE" w14:textId="18AB28E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2" w:history="1">
        <w:r w:rsidRPr="004C273A">
          <w:rPr>
            <w:rStyle w:val="Hyperlink"/>
            <w:rFonts w:eastAsia="SimSun"/>
            <w:noProof/>
          </w:rPr>
          <w:t>Hình 4.74 Cấu hình Feedback cho Item trong Drag and Drop</w:t>
        </w:r>
        <w:r>
          <w:rPr>
            <w:noProof/>
            <w:webHidden/>
          </w:rPr>
          <w:tab/>
        </w:r>
        <w:r>
          <w:rPr>
            <w:noProof/>
            <w:webHidden/>
          </w:rPr>
          <w:fldChar w:fldCharType="begin"/>
        </w:r>
        <w:r>
          <w:rPr>
            <w:noProof/>
            <w:webHidden/>
          </w:rPr>
          <w:instrText xml:space="preserve"> PAGEREF _Toc179881252 \h </w:instrText>
        </w:r>
        <w:r>
          <w:rPr>
            <w:noProof/>
            <w:webHidden/>
          </w:rPr>
        </w:r>
        <w:r>
          <w:rPr>
            <w:noProof/>
            <w:webHidden/>
          </w:rPr>
          <w:fldChar w:fldCharType="separate"/>
        </w:r>
        <w:r w:rsidR="000C09B3">
          <w:rPr>
            <w:noProof/>
            <w:webHidden/>
          </w:rPr>
          <w:t>127</w:t>
        </w:r>
        <w:r>
          <w:rPr>
            <w:noProof/>
            <w:webHidden/>
          </w:rPr>
          <w:fldChar w:fldCharType="end"/>
        </w:r>
      </w:hyperlink>
    </w:p>
    <w:p w14:paraId="0EDD39DA" w14:textId="3ED3BED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3" w:history="1">
        <w:r w:rsidRPr="004C273A">
          <w:rPr>
            <w:rStyle w:val="Hyperlink"/>
            <w:rFonts w:eastAsia="SimSun"/>
            <w:noProof/>
          </w:rPr>
          <w:t>Hình 4.75 Giao diện Drag and Drop trong Studio</w:t>
        </w:r>
        <w:r>
          <w:rPr>
            <w:noProof/>
            <w:webHidden/>
          </w:rPr>
          <w:tab/>
        </w:r>
        <w:r>
          <w:rPr>
            <w:noProof/>
            <w:webHidden/>
          </w:rPr>
          <w:fldChar w:fldCharType="begin"/>
        </w:r>
        <w:r>
          <w:rPr>
            <w:noProof/>
            <w:webHidden/>
          </w:rPr>
          <w:instrText xml:space="preserve"> PAGEREF _Toc179881253 \h </w:instrText>
        </w:r>
        <w:r>
          <w:rPr>
            <w:noProof/>
            <w:webHidden/>
          </w:rPr>
        </w:r>
        <w:r>
          <w:rPr>
            <w:noProof/>
            <w:webHidden/>
          </w:rPr>
          <w:fldChar w:fldCharType="separate"/>
        </w:r>
        <w:r w:rsidR="000C09B3">
          <w:rPr>
            <w:noProof/>
            <w:webHidden/>
          </w:rPr>
          <w:t>128</w:t>
        </w:r>
        <w:r>
          <w:rPr>
            <w:noProof/>
            <w:webHidden/>
          </w:rPr>
          <w:fldChar w:fldCharType="end"/>
        </w:r>
      </w:hyperlink>
    </w:p>
    <w:p w14:paraId="5801111F" w14:textId="0676938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4" w:history="1">
        <w:r w:rsidRPr="004C273A">
          <w:rPr>
            <w:rStyle w:val="Hyperlink"/>
            <w:rFonts w:eastAsia="SimSun"/>
            <w:noProof/>
          </w:rPr>
          <w:t>Hình 4.76 Open Response trong Add New Component</w:t>
        </w:r>
        <w:r>
          <w:rPr>
            <w:noProof/>
            <w:webHidden/>
          </w:rPr>
          <w:tab/>
        </w:r>
        <w:r>
          <w:rPr>
            <w:noProof/>
            <w:webHidden/>
          </w:rPr>
          <w:fldChar w:fldCharType="begin"/>
        </w:r>
        <w:r>
          <w:rPr>
            <w:noProof/>
            <w:webHidden/>
          </w:rPr>
          <w:instrText xml:space="preserve"> PAGEREF _Toc179881254 \h </w:instrText>
        </w:r>
        <w:r>
          <w:rPr>
            <w:noProof/>
            <w:webHidden/>
          </w:rPr>
        </w:r>
        <w:r>
          <w:rPr>
            <w:noProof/>
            <w:webHidden/>
          </w:rPr>
          <w:fldChar w:fldCharType="separate"/>
        </w:r>
        <w:r w:rsidR="000C09B3">
          <w:rPr>
            <w:noProof/>
            <w:webHidden/>
          </w:rPr>
          <w:t>128</w:t>
        </w:r>
        <w:r>
          <w:rPr>
            <w:noProof/>
            <w:webHidden/>
          </w:rPr>
          <w:fldChar w:fldCharType="end"/>
        </w:r>
      </w:hyperlink>
    </w:p>
    <w:p w14:paraId="3BFAC38E" w14:textId="373F03D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5" w:history="1">
        <w:r w:rsidRPr="004C273A">
          <w:rPr>
            <w:rStyle w:val="Hyperlink"/>
            <w:rFonts w:eastAsia="SimSun"/>
            <w:noProof/>
          </w:rPr>
          <w:t>Hình 4.77 Chọn loại đánh giá phản hồi mở</w:t>
        </w:r>
        <w:r>
          <w:rPr>
            <w:noProof/>
            <w:webHidden/>
          </w:rPr>
          <w:tab/>
        </w:r>
        <w:r>
          <w:rPr>
            <w:noProof/>
            <w:webHidden/>
          </w:rPr>
          <w:fldChar w:fldCharType="begin"/>
        </w:r>
        <w:r>
          <w:rPr>
            <w:noProof/>
            <w:webHidden/>
          </w:rPr>
          <w:instrText xml:space="preserve"> PAGEREF _Toc179881255 \h </w:instrText>
        </w:r>
        <w:r>
          <w:rPr>
            <w:noProof/>
            <w:webHidden/>
          </w:rPr>
        </w:r>
        <w:r>
          <w:rPr>
            <w:noProof/>
            <w:webHidden/>
          </w:rPr>
          <w:fldChar w:fldCharType="separate"/>
        </w:r>
        <w:r w:rsidR="000C09B3">
          <w:rPr>
            <w:noProof/>
            <w:webHidden/>
          </w:rPr>
          <w:t>129</w:t>
        </w:r>
        <w:r>
          <w:rPr>
            <w:noProof/>
            <w:webHidden/>
          </w:rPr>
          <w:fldChar w:fldCharType="end"/>
        </w:r>
      </w:hyperlink>
    </w:p>
    <w:p w14:paraId="1E2CEAA4" w14:textId="4F7B89E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6" w:history="1">
        <w:r w:rsidRPr="004C273A">
          <w:rPr>
            <w:rStyle w:val="Hyperlink"/>
            <w:rFonts w:eastAsia="SimSun"/>
            <w:noProof/>
          </w:rPr>
          <w:t>Hình 4.78 Hình 5.76. Bài tập đánh giá phản hồi mở vừa được thêm</w:t>
        </w:r>
        <w:r>
          <w:rPr>
            <w:noProof/>
            <w:webHidden/>
          </w:rPr>
          <w:tab/>
        </w:r>
        <w:r>
          <w:rPr>
            <w:noProof/>
            <w:webHidden/>
          </w:rPr>
          <w:fldChar w:fldCharType="begin"/>
        </w:r>
        <w:r>
          <w:rPr>
            <w:noProof/>
            <w:webHidden/>
          </w:rPr>
          <w:instrText xml:space="preserve"> PAGEREF _Toc179881256 \h </w:instrText>
        </w:r>
        <w:r>
          <w:rPr>
            <w:noProof/>
            <w:webHidden/>
          </w:rPr>
        </w:r>
        <w:r>
          <w:rPr>
            <w:noProof/>
            <w:webHidden/>
          </w:rPr>
          <w:fldChar w:fldCharType="separate"/>
        </w:r>
        <w:r w:rsidR="000C09B3">
          <w:rPr>
            <w:noProof/>
            <w:webHidden/>
          </w:rPr>
          <w:t>129</w:t>
        </w:r>
        <w:r>
          <w:rPr>
            <w:noProof/>
            <w:webHidden/>
          </w:rPr>
          <w:fldChar w:fldCharType="end"/>
        </w:r>
      </w:hyperlink>
    </w:p>
    <w:p w14:paraId="3C325711" w14:textId="007FB72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7" w:history="1">
        <w:r w:rsidRPr="004C273A">
          <w:rPr>
            <w:rStyle w:val="Hyperlink"/>
            <w:rFonts w:eastAsia="SimSun"/>
            <w:noProof/>
          </w:rPr>
          <w:t>Hình 4.79 Trình chỉnh sửa bài tập đánh giá phản hồi mở</w:t>
        </w:r>
        <w:r>
          <w:rPr>
            <w:noProof/>
            <w:webHidden/>
          </w:rPr>
          <w:tab/>
        </w:r>
        <w:r>
          <w:rPr>
            <w:noProof/>
            <w:webHidden/>
          </w:rPr>
          <w:fldChar w:fldCharType="begin"/>
        </w:r>
        <w:r>
          <w:rPr>
            <w:noProof/>
            <w:webHidden/>
          </w:rPr>
          <w:instrText xml:space="preserve"> PAGEREF _Toc179881257 \h </w:instrText>
        </w:r>
        <w:r>
          <w:rPr>
            <w:noProof/>
            <w:webHidden/>
          </w:rPr>
        </w:r>
        <w:r>
          <w:rPr>
            <w:noProof/>
            <w:webHidden/>
          </w:rPr>
          <w:fldChar w:fldCharType="separate"/>
        </w:r>
        <w:r w:rsidR="000C09B3">
          <w:rPr>
            <w:noProof/>
            <w:webHidden/>
          </w:rPr>
          <w:t>130</w:t>
        </w:r>
        <w:r>
          <w:rPr>
            <w:noProof/>
            <w:webHidden/>
          </w:rPr>
          <w:fldChar w:fldCharType="end"/>
        </w:r>
      </w:hyperlink>
    </w:p>
    <w:p w14:paraId="7242F792" w14:textId="670E4ED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8" w:history="1">
        <w:r w:rsidRPr="004C273A">
          <w:rPr>
            <w:rStyle w:val="Hyperlink"/>
            <w:rFonts w:eastAsia="SimSun"/>
            <w:noProof/>
          </w:rPr>
          <w:t>Hình 4.80 Rubric của bài tập đánh giá phản hồi mở</w:t>
        </w:r>
        <w:r>
          <w:rPr>
            <w:noProof/>
            <w:webHidden/>
          </w:rPr>
          <w:tab/>
        </w:r>
        <w:r>
          <w:rPr>
            <w:noProof/>
            <w:webHidden/>
          </w:rPr>
          <w:fldChar w:fldCharType="begin"/>
        </w:r>
        <w:r>
          <w:rPr>
            <w:noProof/>
            <w:webHidden/>
          </w:rPr>
          <w:instrText xml:space="preserve"> PAGEREF _Toc179881258 \h </w:instrText>
        </w:r>
        <w:r>
          <w:rPr>
            <w:noProof/>
            <w:webHidden/>
          </w:rPr>
        </w:r>
        <w:r>
          <w:rPr>
            <w:noProof/>
            <w:webHidden/>
          </w:rPr>
          <w:fldChar w:fldCharType="separate"/>
        </w:r>
        <w:r w:rsidR="000C09B3">
          <w:rPr>
            <w:noProof/>
            <w:webHidden/>
          </w:rPr>
          <w:t>130</w:t>
        </w:r>
        <w:r>
          <w:rPr>
            <w:noProof/>
            <w:webHidden/>
          </w:rPr>
          <w:fldChar w:fldCharType="end"/>
        </w:r>
      </w:hyperlink>
    </w:p>
    <w:p w14:paraId="0E20986C" w14:textId="3F5BAFC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9" w:history="1">
        <w:r w:rsidRPr="004C273A">
          <w:rPr>
            <w:rStyle w:val="Hyperlink"/>
            <w:rFonts w:eastAsia="SimSun"/>
            <w:noProof/>
          </w:rPr>
          <w:t>Hình 4.81 Feedback cho tiêu chí</w:t>
        </w:r>
        <w:r>
          <w:rPr>
            <w:noProof/>
            <w:webHidden/>
          </w:rPr>
          <w:tab/>
        </w:r>
        <w:r>
          <w:rPr>
            <w:noProof/>
            <w:webHidden/>
          </w:rPr>
          <w:fldChar w:fldCharType="begin"/>
        </w:r>
        <w:r>
          <w:rPr>
            <w:noProof/>
            <w:webHidden/>
          </w:rPr>
          <w:instrText xml:space="preserve"> PAGEREF _Toc179881259 \h </w:instrText>
        </w:r>
        <w:r>
          <w:rPr>
            <w:noProof/>
            <w:webHidden/>
          </w:rPr>
        </w:r>
        <w:r>
          <w:rPr>
            <w:noProof/>
            <w:webHidden/>
          </w:rPr>
          <w:fldChar w:fldCharType="separate"/>
        </w:r>
        <w:r w:rsidR="000C09B3">
          <w:rPr>
            <w:noProof/>
            <w:webHidden/>
          </w:rPr>
          <w:t>131</w:t>
        </w:r>
        <w:r>
          <w:rPr>
            <w:noProof/>
            <w:webHidden/>
          </w:rPr>
          <w:fldChar w:fldCharType="end"/>
        </w:r>
      </w:hyperlink>
    </w:p>
    <w:p w14:paraId="13842ECB" w14:textId="567C5A2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0" w:history="1">
        <w:r w:rsidRPr="004C273A">
          <w:rPr>
            <w:rStyle w:val="Hyperlink"/>
            <w:rFonts w:eastAsia="SimSun"/>
            <w:noProof/>
          </w:rPr>
          <w:t>Hình 4.82 Feedback for This Response</w:t>
        </w:r>
        <w:r>
          <w:rPr>
            <w:noProof/>
            <w:webHidden/>
          </w:rPr>
          <w:tab/>
        </w:r>
        <w:r>
          <w:rPr>
            <w:noProof/>
            <w:webHidden/>
          </w:rPr>
          <w:fldChar w:fldCharType="begin"/>
        </w:r>
        <w:r>
          <w:rPr>
            <w:noProof/>
            <w:webHidden/>
          </w:rPr>
          <w:instrText xml:space="preserve"> PAGEREF _Toc179881260 \h </w:instrText>
        </w:r>
        <w:r>
          <w:rPr>
            <w:noProof/>
            <w:webHidden/>
          </w:rPr>
        </w:r>
        <w:r>
          <w:rPr>
            <w:noProof/>
            <w:webHidden/>
          </w:rPr>
          <w:fldChar w:fldCharType="separate"/>
        </w:r>
        <w:r w:rsidR="000C09B3">
          <w:rPr>
            <w:noProof/>
            <w:webHidden/>
          </w:rPr>
          <w:t>131</w:t>
        </w:r>
        <w:r>
          <w:rPr>
            <w:noProof/>
            <w:webHidden/>
          </w:rPr>
          <w:fldChar w:fldCharType="end"/>
        </w:r>
      </w:hyperlink>
    </w:p>
    <w:p w14:paraId="5103E721" w14:textId="6BDAD93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1" w:history="1">
        <w:r w:rsidRPr="004C273A">
          <w:rPr>
            <w:rStyle w:val="Hyperlink"/>
            <w:rFonts w:eastAsia="SimSun"/>
            <w:noProof/>
          </w:rPr>
          <w:t>Hình 4.83 Các bước bài tập đánh giá phản hồi mở</w:t>
        </w:r>
        <w:r>
          <w:rPr>
            <w:noProof/>
            <w:webHidden/>
          </w:rPr>
          <w:tab/>
        </w:r>
        <w:r>
          <w:rPr>
            <w:noProof/>
            <w:webHidden/>
          </w:rPr>
          <w:fldChar w:fldCharType="begin"/>
        </w:r>
        <w:r>
          <w:rPr>
            <w:noProof/>
            <w:webHidden/>
          </w:rPr>
          <w:instrText xml:space="preserve"> PAGEREF _Toc179881261 \h </w:instrText>
        </w:r>
        <w:r>
          <w:rPr>
            <w:noProof/>
            <w:webHidden/>
          </w:rPr>
        </w:r>
        <w:r>
          <w:rPr>
            <w:noProof/>
            <w:webHidden/>
          </w:rPr>
          <w:fldChar w:fldCharType="separate"/>
        </w:r>
        <w:r w:rsidR="000C09B3">
          <w:rPr>
            <w:noProof/>
            <w:webHidden/>
          </w:rPr>
          <w:t>132</w:t>
        </w:r>
        <w:r>
          <w:rPr>
            <w:noProof/>
            <w:webHidden/>
          </w:rPr>
          <w:fldChar w:fldCharType="end"/>
        </w:r>
      </w:hyperlink>
    </w:p>
    <w:p w14:paraId="1DC6BE79" w14:textId="5C96C67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2" w:history="1">
        <w:r w:rsidRPr="004C273A">
          <w:rPr>
            <w:rStyle w:val="Hyperlink"/>
            <w:rFonts w:eastAsia="SimSun"/>
            <w:noProof/>
          </w:rPr>
          <w:t>Hình 4.84. Trình chỉnh sửa Schedule</w:t>
        </w:r>
        <w:r>
          <w:rPr>
            <w:noProof/>
            <w:webHidden/>
          </w:rPr>
          <w:tab/>
        </w:r>
        <w:r>
          <w:rPr>
            <w:noProof/>
            <w:webHidden/>
          </w:rPr>
          <w:fldChar w:fldCharType="begin"/>
        </w:r>
        <w:r>
          <w:rPr>
            <w:noProof/>
            <w:webHidden/>
          </w:rPr>
          <w:instrText xml:space="preserve"> PAGEREF _Toc179881262 \h </w:instrText>
        </w:r>
        <w:r>
          <w:rPr>
            <w:noProof/>
            <w:webHidden/>
          </w:rPr>
        </w:r>
        <w:r>
          <w:rPr>
            <w:noProof/>
            <w:webHidden/>
          </w:rPr>
          <w:fldChar w:fldCharType="separate"/>
        </w:r>
        <w:r w:rsidR="000C09B3">
          <w:rPr>
            <w:noProof/>
            <w:webHidden/>
          </w:rPr>
          <w:t>132</w:t>
        </w:r>
        <w:r>
          <w:rPr>
            <w:noProof/>
            <w:webHidden/>
          </w:rPr>
          <w:fldChar w:fldCharType="end"/>
        </w:r>
      </w:hyperlink>
    </w:p>
    <w:p w14:paraId="6C85E77E" w14:textId="31B28F0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3" w:history="1">
        <w:r w:rsidRPr="004C273A">
          <w:rPr>
            <w:rStyle w:val="Hyperlink"/>
            <w:rFonts w:eastAsia="SimSun"/>
            <w:noProof/>
          </w:rPr>
          <w:t>Hình 4.85 Giao diện xem khóa học với vai trò người học</w:t>
        </w:r>
        <w:r>
          <w:rPr>
            <w:noProof/>
            <w:webHidden/>
          </w:rPr>
          <w:tab/>
        </w:r>
        <w:r>
          <w:rPr>
            <w:noProof/>
            <w:webHidden/>
          </w:rPr>
          <w:fldChar w:fldCharType="begin"/>
        </w:r>
        <w:r>
          <w:rPr>
            <w:noProof/>
            <w:webHidden/>
          </w:rPr>
          <w:instrText xml:space="preserve"> PAGEREF _Toc179881263 \h </w:instrText>
        </w:r>
        <w:r>
          <w:rPr>
            <w:noProof/>
            <w:webHidden/>
          </w:rPr>
        </w:r>
        <w:r>
          <w:rPr>
            <w:noProof/>
            <w:webHidden/>
          </w:rPr>
          <w:fldChar w:fldCharType="separate"/>
        </w:r>
        <w:r w:rsidR="000C09B3">
          <w:rPr>
            <w:noProof/>
            <w:webHidden/>
          </w:rPr>
          <w:t>135</w:t>
        </w:r>
        <w:r>
          <w:rPr>
            <w:noProof/>
            <w:webHidden/>
          </w:rPr>
          <w:fldChar w:fldCharType="end"/>
        </w:r>
      </w:hyperlink>
    </w:p>
    <w:p w14:paraId="680ECE2C" w14:textId="5D386F4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4" w:history="1">
        <w:r w:rsidRPr="004C273A">
          <w:rPr>
            <w:rStyle w:val="Hyperlink"/>
            <w:rFonts w:eastAsia="SimSun"/>
            <w:noProof/>
          </w:rPr>
          <w:t>Hình 4.86 Export khóa học đang quản lý</w:t>
        </w:r>
        <w:r>
          <w:rPr>
            <w:noProof/>
            <w:webHidden/>
          </w:rPr>
          <w:tab/>
        </w:r>
        <w:r>
          <w:rPr>
            <w:noProof/>
            <w:webHidden/>
          </w:rPr>
          <w:fldChar w:fldCharType="begin"/>
        </w:r>
        <w:r>
          <w:rPr>
            <w:noProof/>
            <w:webHidden/>
          </w:rPr>
          <w:instrText xml:space="preserve"> PAGEREF _Toc179881264 \h </w:instrText>
        </w:r>
        <w:r>
          <w:rPr>
            <w:noProof/>
            <w:webHidden/>
          </w:rPr>
        </w:r>
        <w:r>
          <w:rPr>
            <w:noProof/>
            <w:webHidden/>
          </w:rPr>
          <w:fldChar w:fldCharType="separate"/>
        </w:r>
        <w:r w:rsidR="000C09B3">
          <w:rPr>
            <w:noProof/>
            <w:webHidden/>
          </w:rPr>
          <w:t>137</w:t>
        </w:r>
        <w:r>
          <w:rPr>
            <w:noProof/>
            <w:webHidden/>
          </w:rPr>
          <w:fldChar w:fldCharType="end"/>
        </w:r>
      </w:hyperlink>
    </w:p>
    <w:p w14:paraId="1B086280" w14:textId="2F71A2B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5" w:history="1">
        <w:r w:rsidRPr="004C273A">
          <w:rPr>
            <w:rStyle w:val="Hyperlink"/>
            <w:rFonts w:eastAsia="SimSun"/>
            <w:noProof/>
          </w:rPr>
          <w:t>Hình 4.87 Import khóa học</w:t>
        </w:r>
        <w:r>
          <w:rPr>
            <w:noProof/>
            <w:webHidden/>
          </w:rPr>
          <w:tab/>
        </w:r>
        <w:r>
          <w:rPr>
            <w:noProof/>
            <w:webHidden/>
          </w:rPr>
          <w:fldChar w:fldCharType="begin"/>
        </w:r>
        <w:r>
          <w:rPr>
            <w:noProof/>
            <w:webHidden/>
          </w:rPr>
          <w:instrText xml:space="preserve"> PAGEREF _Toc179881265 \h </w:instrText>
        </w:r>
        <w:r>
          <w:rPr>
            <w:noProof/>
            <w:webHidden/>
          </w:rPr>
        </w:r>
        <w:r>
          <w:rPr>
            <w:noProof/>
            <w:webHidden/>
          </w:rPr>
          <w:fldChar w:fldCharType="separate"/>
        </w:r>
        <w:r w:rsidR="000C09B3">
          <w:rPr>
            <w:noProof/>
            <w:webHidden/>
          </w:rPr>
          <w:t>138</w:t>
        </w:r>
        <w:r>
          <w:rPr>
            <w:noProof/>
            <w:webHidden/>
          </w:rPr>
          <w:fldChar w:fldCharType="end"/>
        </w:r>
      </w:hyperlink>
    </w:p>
    <w:p w14:paraId="2BB78D49" w14:textId="70C3971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6" w:history="1">
        <w:r w:rsidRPr="004C273A">
          <w:rPr>
            <w:rStyle w:val="Hyperlink"/>
            <w:rFonts w:eastAsia="SimSun"/>
            <w:noProof/>
          </w:rPr>
          <w:t>Hình 4.88 Trình chỉnh sửa loại bài tập mới</w:t>
        </w:r>
        <w:r>
          <w:rPr>
            <w:noProof/>
            <w:webHidden/>
          </w:rPr>
          <w:tab/>
        </w:r>
        <w:r>
          <w:rPr>
            <w:noProof/>
            <w:webHidden/>
          </w:rPr>
          <w:fldChar w:fldCharType="begin"/>
        </w:r>
        <w:r>
          <w:rPr>
            <w:noProof/>
            <w:webHidden/>
          </w:rPr>
          <w:instrText xml:space="preserve"> PAGEREF _Toc179881266 \h </w:instrText>
        </w:r>
        <w:r>
          <w:rPr>
            <w:noProof/>
            <w:webHidden/>
          </w:rPr>
        </w:r>
        <w:r>
          <w:rPr>
            <w:noProof/>
            <w:webHidden/>
          </w:rPr>
          <w:fldChar w:fldCharType="separate"/>
        </w:r>
        <w:r w:rsidR="000C09B3">
          <w:rPr>
            <w:noProof/>
            <w:webHidden/>
          </w:rPr>
          <w:t>139</w:t>
        </w:r>
        <w:r>
          <w:rPr>
            <w:noProof/>
            <w:webHidden/>
          </w:rPr>
          <w:fldChar w:fldCharType="end"/>
        </w:r>
      </w:hyperlink>
    </w:p>
    <w:p w14:paraId="3BB3F99E" w14:textId="66037FB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7" w:history="1">
        <w:r w:rsidRPr="004C273A">
          <w:rPr>
            <w:rStyle w:val="Hyperlink"/>
            <w:rFonts w:eastAsia="SimSun"/>
            <w:noProof/>
          </w:rPr>
          <w:t>Hình 4.89 Hộp thoại cài đặt Subsection</w:t>
        </w:r>
        <w:r>
          <w:rPr>
            <w:noProof/>
            <w:webHidden/>
          </w:rPr>
          <w:tab/>
        </w:r>
        <w:r>
          <w:rPr>
            <w:noProof/>
            <w:webHidden/>
          </w:rPr>
          <w:fldChar w:fldCharType="begin"/>
        </w:r>
        <w:r>
          <w:rPr>
            <w:noProof/>
            <w:webHidden/>
          </w:rPr>
          <w:instrText xml:space="preserve"> PAGEREF _Toc179881267 \h </w:instrText>
        </w:r>
        <w:r>
          <w:rPr>
            <w:noProof/>
            <w:webHidden/>
          </w:rPr>
        </w:r>
        <w:r>
          <w:rPr>
            <w:noProof/>
            <w:webHidden/>
          </w:rPr>
          <w:fldChar w:fldCharType="separate"/>
        </w:r>
        <w:r w:rsidR="000C09B3">
          <w:rPr>
            <w:noProof/>
            <w:webHidden/>
          </w:rPr>
          <w:t>140</w:t>
        </w:r>
        <w:r>
          <w:rPr>
            <w:noProof/>
            <w:webHidden/>
          </w:rPr>
          <w:fldChar w:fldCharType="end"/>
        </w:r>
      </w:hyperlink>
    </w:p>
    <w:p w14:paraId="027C02E9" w14:textId="72979D0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8" w:history="1">
        <w:r w:rsidRPr="004C273A">
          <w:rPr>
            <w:rStyle w:val="Hyperlink"/>
            <w:rFonts w:eastAsia="SimSun"/>
            <w:noProof/>
          </w:rPr>
          <w:t>Hình 4.90 Trang View Live khóa học</w:t>
        </w:r>
        <w:r>
          <w:rPr>
            <w:noProof/>
            <w:webHidden/>
          </w:rPr>
          <w:tab/>
        </w:r>
        <w:r>
          <w:rPr>
            <w:noProof/>
            <w:webHidden/>
          </w:rPr>
          <w:fldChar w:fldCharType="begin"/>
        </w:r>
        <w:r>
          <w:rPr>
            <w:noProof/>
            <w:webHidden/>
          </w:rPr>
          <w:instrText xml:space="preserve"> PAGEREF _Toc179881268 \h </w:instrText>
        </w:r>
        <w:r>
          <w:rPr>
            <w:noProof/>
            <w:webHidden/>
          </w:rPr>
        </w:r>
        <w:r>
          <w:rPr>
            <w:noProof/>
            <w:webHidden/>
          </w:rPr>
          <w:fldChar w:fldCharType="separate"/>
        </w:r>
        <w:r w:rsidR="000C09B3">
          <w:rPr>
            <w:noProof/>
            <w:webHidden/>
          </w:rPr>
          <w:t>140</w:t>
        </w:r>
        <w:r>
          <w:rPr>
            <w:noProof/>
            <w:webHidden/>
          </w:rPr>
          <w:fldChar w:fldCharType="end"/>
        </w:r>
      </w:hyperlink>
    </w:p>
    <w:p w14:paraId="6A885652" w14:textId="2ADDBC9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9" w:history="1">
        <w:r w:rsidRPr="004C273A">
          <w:rPr>
            <w:rStyle w:val="Hyperlink"/>
            <w:rFonts w:eastAsia="SimSun"/>
            <w:noProof/>
          </w:rPr>
          <w:t>Hình 4.91 Instructor Dashboard</w:t>
        </w:r>
        <w:r>
          <w:rPr>
            <w:noProof/>
            <w:webHidden/>
          </w:rPr>
          <w:tab/>
        </w:r>
        <w:r>
          <w:rPr>
            <w:noProof/>
            <w:webHidden/>
          </w:rPr>
          <w:fldChar w:fldCharType="begin"/>
        </w:r>
        <w:r>
          <w:rPr>
            <w:noProof/>
            <w:webHidden/>
          </w:rPr>
          <w:instrText xml:space="preserve"> PAGEREF _Toc179881269 \h </w:instrText>
        </w:r>
        <w:r>
          <w:rPr>
            <w:noProof/>
            <w:webHidden/>
          </w:rPr>
        </w:r>
        <w:r>
          <w:rPr>
            <w:noProof/>
            <w:webHidden/>
          </w:rPr>
          <w:fldChar w:fldCharType="separate"/>
        </w:r>
        <w:r w:rsidR="000C09B3">
          <w:rPr>
            <w:noProof/>
            <w:webHidden/>
          </w:rPr>
          <w:t>141</w:t>
        </w:r>
        <w:r>
          <w:rPr>
            <w:noProof/>
            <w:webHidden/>
          </w:rPr>
          <w:fldChar w:fldCharType="end"/>
        </w:r>
      </w:hyperlink>
    </w:p>
    <w:p w14:paraId="0B64720B" w14:textId="4F21958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0" w:history="1">
        <w:r w:rsidRPr="004C273A">
          <w:rPr>
            <w:rStyle w:val="Hyperlink"/>
            <w:rFonts w:eastAsia="SimSun"/>
            <w:noProof/>
          </w:rPr>
          <w:t>Hình 4.92 Thông tin các học viên đã tham gia khóa học</w:t>
        </w:r>
        <w:r>
          <w:rPr>
            <w:noProof/>
            <w:webHidden/>
          </w:rPr>
          <w:tab/>
        </w:r>
        <w:r>
          <w:rPr>
            <w:noProof/>
            <w:webHidden/>
          </w:rPr>
          <w:fldChar w:fldCharType="begin"/>
        </w:r>
        <w:r>
          <w:rPr>
            <w:noProof/>
            <w:webHidden/>
          </w:rPr>
          <w:instrText xml:space="preserve"> PAGEREF _Toc179881270 \h </w:instrText>
        </w:r>
        <w:r>
          <w:rPr>
            <w:noProof/>
            <w:webHidden/>
          </w:rPr>
        </w:r>
        <w:r>
          <w:rPr>
            <w:noProof/>
            <w:webHidden/>
          </w:rPr>
          <w:fldChar w:fldCharType="separate"/>
        </w:r>
        <w:r w:rsidR="000C09B3">
          <w:rPr>
            <w:noProof/>
            <w:webHidden/>
          </w:rPr>
          <w:t>141</w:t>
        </w:r>
        <w:r>
          <w:rPr>
            <w:noProof/>
            <w:webHidden/>
          </w:rPr>
          <w:fldChar w:fldCharType="end"/>
        </w:r>
      </w:hyperlink>
    </w:p>
    <w:p w14:paraId="2777C9D8" w14:textId="18D1C5F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1" w:history="1">
        <w:r w:rsidRPr="004C273A">
          <w:rPr>
            <w:rStyle w:val="Hyperlink"/>
            <w:rFonts w:eastAsia="SimSun"/>
            <w:noProof/>
          </w:rPr>
          <w:t>Hình 4.93 Giao diện trang chủ Lms</w:t>
        </w:r>
        <w:r>
          <w:rPr>
            <w:noProof/>
            <w:webHidden/>
          </w:rPr>
          <w:tab/>
        </w:r>
        <w:r>
          <w:rPr>
            <w:noProof/>
            <w:webHidden/>
          </w:rPr>
          <w:fldChar w:fldCharType="begin"/>
        </w:r>
        <w:r>
          <w:rPr>
            <w:noProof/>
            <w:webHidden/>
          </w:rPr>
          <w:instrText xml:space="preserve"> PAGEREF _Toc179881271 \h </w:instrText>
        </w:r>
        <w:r>
          <w:rPr>
            <w:noProof/>
            <w:webHidden/>
          </w:rPr>
        </w:r>
        <w:r>
          <w:rPr>
            <w:noProof/>
            <w:webHidden/>
          </w:rPr>
          <w:fldChar w:fldCharType="separate"/>
        </w:r>
        <w:r w:rsidR="000C09B3">
          <w:rPr>
            <w:noProof/>
            <w:webHidden/>
          </w:rPr>
          <w:t>142</w:t>
        </w:r>
        <w:r>
          <w:rPr>
            <w:noProof/>
            <w:webHidden/>
          </w:rPr>
          <w:fldChar w:fldCharType="end"/>
        </w:r>
      </w:hyperlink>
    </w:p>
    <w:p w14:paraId="39871FA3" w14:textId="16DF541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2" w:history="1">
        <w:r w:rsidRPr="004C273A">
          <w:rPr>
            <w:rStyle w:val="Hyperlink"/>
            <w:rFonts w:eastAsia="SimSun"/>
            <w:noProof/>
          </w:rPr>
          <w:t>Hình 4.94 Giao diện đăng ký tài khoản</w:t>
        </w:r>
        <w:r>
          <w:rPr>
            <w:noProof/>
            <w:webHidden/>
          </w:rPr>
          <w:tab/>
        </w:r>
        <w:r>
          <w:rPr>
            <w:noProof/>
            <w:webHidden/>
          </w:rPr>
          <w:fldChar w:fldCharType="begin"/>
        </w:r>
        <w:r>
          <w:rPr>
            <w:noProof/>
            <w:webHidden/>
          </w:rPr>
          <w:instrText xml:space="preserve"> PAGEREF _Toc179881272 \h </w:instrText>
        </w:r>
        <w:r>
          <w:rPr>
            <w:noProof/>
            <w:webHidden/>
          </w:rPr>
        </w:r>
        <w:r>
          <w:rPr>
            <w:noProof/>
            <w:webHidden/>
          </w:rPr>
          <w:fldChar w:fldCharType="separate"/>
        </w:r>
        <w:r w:rsidR="000C09B3">
          <w:rPr>
            <w:noProof/>
            <w:webHidden/>
          </w:rPr>
          <w:t>142</w:t>
        </w:r>
        <w:r>
          <w:rPr>
            <w:noProof/>
            <w:webHidden/>
          </w:rPr>
          <w:fldChar w:fldCharType="end"/>
        </w:r>
      </w:hyperlink>
    </w:p>
    <w:p w14:paraId="0FD58496" w14:textId="31D1B89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3" w:history="1">
        <w:r w:rsidRPr="004C273A">
          <w:rPr>
            <w:rStyle w:val="Hyperlink"/>
            <w:rFonts w:eastAsia="SimSun"/>
            <w:noProof/>
          </w:rPr>
          <w:t>Hình 4.95 Dashboard dành cho người học</w:t>
        </w:r>
        <w:r>
          <w:rPr>
            <w:noProof/>
            <w:webHidden/>
          </w:rPr>
          <w:tab/>
        </w:r>
        <w:r>
          <w:rPr>
            <w:noProof/>
            <w:webHidden/>
          </w:rPr>
          <w:fldChar w:fldCharType="begin"/>
        </w:r>
        <w:r>
          <w:rPr>
            <w:noProof/>
            <w:webHidden/>
          </w:rPr>
          <w:instrText xml:space="preserve"> PAGEREF _Toc179881273 \h </w:instrText>
        </w:r>
        <w:r>
          <w:rPr>
            <w:noProof/>
            <w:webHidden/>
          </w:rPr>
        </w:r>
        <w:r>
          <w:rPr>
            <w:noProof/>
            <w:webHidden/>
          </w:rPr>
          <w:fldChar w:fldCharType="separate"/>
        </w:r>
        <w:r w:rsidR="000C09B3">
          <w:rPr>
            <w:noProof/>
            <w:webHidden/>
          </w:rPr>
          <w:t>143</w:t>
        </w:r>
        <w:r>
          <w:rPr>
            <w:noProof/>
            <w:webHidden/>
          </w:rPr>
          <w:fldChar w:fldCharType="end"/>
        </w:r>
      </w:hyperlink>
    </w:p>
    <w:p w14:paraId="0D4C3634" w14:textId="7CE0952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4" w:history="1">
        <w:r w:rsidRPr="004C273A">
          <w:rPr>
            <w:rStyle w:val="Hyperlink"/>
            <w:rFonts w:eastAsia="SimSun"/>
            <w:noProof/>
          </w:rPr>
          <w:t>Hình 4.96 Menu tùy chọn các cài đặt tài khoản người dùng</w:t>
        </w:r>
        <w:r>
          <w:rPr>
            <w:noProof/>
            <w:webHidden/>
          </w:rPr>
          <w:tab/>
        </w:r>
        <w:r>
          <w:rPr>
            <w:noProof/>
            <w:webHidden/>
          </w:rPr>
          <w:fldChar w:fldCharType="begin"/>
        </w:r>
        <w:r>
          <w:rPr>
            <w:noProof/>
            <w:webHidden/>
          </w:rPr>
          <w:instrText xml:space="preserve"> PAGEREF _Toc179881274 \h </w:instrText>
        </w:r>
        <w:r>
          <w:rPr>
            <w:noProof/>
            <w:webHidden/>
          </w:rPr>
        </w:r>
        <w:r>
          <w:rPr>
            <w:noProof/>
            <w:webHidden/>
          </w:rPr>
          <w:fldChar w:fldCharType="separate"/>
        </w:r>
        <w:r w:rsidR="000C09B3">
          <w:rPr>
            <w:noProof/>
            <w:webHidden/>
          </w:rPr>
          <w:t>143</w:t>
        </w:r>
        <w:r>
          <w:rPr>
            <w:noProof/>
            <w:webHidden/>
          </w:rPr>
          <w:fldChar w:fldCharType="end"/>
        </w:r>
      </w:hyperlink>
    </w:p>
    <w:p w14:paraId="3FC815D9" w14:textId="645C5B7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5" w:history="1">
        <w:r w:rsidRPr="004C273A">
          <w:rPr>
            <w:rStyle w:val="Hyperlink"/>
            <w:rFonts w:eastAsia="SimSun"/>
            <w:noProof/>
          </w:rPr>
          <w:t>Hình 4.97 Trang Khóa học trong Dashboard</w:t>
        </w:r>
        <w:r>
          <w:rPr>
            <w:noProof/>
            <w:webHidden/>
          </w:rPr>
          <w:tab/>
        </w:r>
        <w:r>
          <w:rPr>
            <w:noProof/>
            <w:webHidden/>
          </w:rPr>
          <w:fldChar w:fldCharType="begin"/>
        </w:r>
        <w:r>
          <w:rPr>
            <w:noProof/>
            <w:webHidden/>
          </w:rPr>
          <w:instrText xml:space="preserve"> PAGEREF _Toc179881275 \h </w:instrText>
        </w:r>
        <w:r>
          <w:rPr>
            <w:noProof/>
            <w:webHidden/>
          </w:rPr>
        </w:r>
        <w:r>
          <w:rPr>
            <w:noProof/>
            <w:webHidden/>
          </w:rPr>
          <w:fldChar w:fldCharType="separate"/>
        </w:r>
        <w:r w:rsidR="000C09B3">
          <w:rPr>
            <w:noProof/>
            <w:webHidden/>
          </w:rPr>
          <w:t>144</w:t>
        </w:r>
        <w:r>
          <w:rPr>
            <w:noProof/>
            <w:webHidden/>
          </w:rPr>
          <w:fldChar w:fldCharType="end"/>
        </w:r>
      </w:hyperlink>
    </w:p>
    <w:p w14:paraId="79FAFF12" w14:textId="562048A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6" w:history="1">
        <w:r w:rsidRPr="004C273A">
          <w:rPr>
            <w:rStyle w:val="Hyperlink"/>
            <w:rFonts w:eastAsia="SimSun"/>
            <w:noProof/>
          </w:rPr>
          <w:t>Hình 4.98 Trang Profile người học</w:t>
        </w:r>
        <w:r>
          <w:rPr>
            <w:noProof/>
            <w:webHidden/>
          </w:rPr>
          <w:tab/>
        </w:r>
        <w:r>
          <w:rPr>
            <w:noProof/>
            <w:webHidden/>
          </w:rPr>
          <w:fldChar w:fldCharType="begin"/>
        </w:r>
        <w:r>
          <w:rPr>
            <w:noProof/>
            <w:webHidden/>
          </w:rPr>
          <w:instrText xml:space="preserve"> PAGEREF _Toc179881276 \h </w:instrText>
        </w:r>
        <w:r>
          <w:rPr>
            <w:noProof/>
            <w:webHidden/>
          </w:rPr>
        </w:r>
        <w:r>
          <w:rPr>
            <w:noProof/>
            <w:webHidden/>
          </w:rPr>
          <w:fldChar w:fldCharType="separate"/>
        </w:r>
        <w:r w:rsidR="000C09B3">
          <w:rPr>
            <w:noProof/>
            <w:webHidden/>
          </w:rPr>
          <w:t>145</w:t>
        </w:r>
        <w:r>
          <w:rPr>
            <w:noProof/>
            <w:webHidden/>
          </w:rPr>
          <w:fldChar w:fldCharType="end"/>
        </w:r>
      </w:hyperlink>
    </w:p>
    <w:p w14:paraId="2D183C31" w14:textId="2A3A399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7" w:history="1">
        <w:r w:rsidRPr="004C273A">
          <w:rPr>
            <w:rStyle w:val="Hyperlink"/>
            <w:rFonts w:eastAsia="SimSun"/>
            <w:noProof/>
          </w:rPr>
          <w:t>Hình 4.99 Trang Account Settings</w:t>
        </w:r>
        <w:r>
          <w:rPr>
            <w:noProof/>
            <w:webHidden/>
          </w:rPr>
          <w:tab/>
        </w:r>
        <w:r>
          <w:rPr>
            <w:noProof/>
            <w:webHidden/>
          </w:rPr>
          <w:fldChar w:fldCharType="begin"/>
        </w:r>
        <w:r>
          <w:rPr>
            <w:noProof/>
            <w:webHidden/>
          </w:rPr>
          <w:instrText xml:space="preserve"> PAGEREF _Toc179881277 \h </w:instrText>
        </w:r>
        <w:r>
          <w:rPr>
            <w:noProof/>
            <w:webHidden/>
          </w:rPr>
        </w:r>
        <w:r>
          <w:rPr>
            <w:noProof/>
            <w:webHidden/>
          </w:rPr>
          <w:fldChar w:fldCharType="separate"/>
        </w:r>
        <w:r w:rsidR="000C09B3">
          <w:rPr>
            <w:noProof/>
            <w:webHidden/>
          </w:rPr>
          <w:t>146</w:t>
        </w:r>
        <w:r>
          <w:rPr>
            <w:noProof/>
            <w:webHidden/>
          </w:rPr>
          <w:fldChar w:fldCharType="end"/>
        </w:r>
      </w:hyperlink>
    </w:p>
    <w:p w14:paraId="15C9F7F3" w14:textId="3E2FFB4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8" w:history="1">
        <w:r w:rsidRPr="004C273A">
          <w:rPr>
            <w:rStyle w:val="Hyperlink"/>
            <w:rFonts w:eastAsia="SimSun"/>
            <w:noProof/>
          </w:rPr>
          <w:t>Hình 4.100 Điền và lưu thông tin người học</w:t>
        </w:r>
        <w:r>
          <w:rPr>
            <w:noProof/>
            <w:webHidden/>
          </w:rPr>
          <w:tab/>
        </w:r>
        <w:r>
          <w:rPr>
            <w:noProof/>
            <w:webHidden/>
          </w:rPr>
          <w:fldChar w:fldCharType="begin"/>
        </w:r>
        <w:r>
          <w:rPr>
            <w:noProof/>
            <w:webHidden/>
          </w:rPr>
          <w:instrText xml:space="preserve"> PAGEREF _Toc179881278 \h </w:instrText>
        </w:r>
        <w:r>
          <w:rPr>
            <w:noProof/>
            <w:webHidden/>
          </w:rPr>
        </w:r>
        <w:r>
          <w:rPr>
            <w:noProof/>
            <w:webHidden/>
          </w:rPr>
          <w:fldChar w:fldCharType="separate"/>
        </w:r>
        <w:r w:rsidR="000C09B3">
          <w:rPr>
            <w:noProof/>
            <w:webHidden/>
          </w:rPr>
          <w:t>146</w:t>
        </w:r>
        <w:r>
          <w:rPr>
            <w:noProof/>
            <w:webHidden/>
          </w:rPr>
          <w:fldChar w:fldCharType="end"/>
        </w:r>
      </w:hyperlink>
    </w:p>
    <w:p w14:paraId="0039D815" w14:textId="7655DC1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9" w:history="1">
        <w:r w:rsidRPr="004C273A">
          <w:rPr>
            <w:rStyle w:val="Hyperlink"/>
            <w:rFonts w:eastAsia="SimSun"/>
            <w:noProof/>
          </w:rPr>
          <w:t>Hình 4.101 Profile cá nhân người học</w:t>
        </w:r>
        <w:r>
          <w:rPr>
            <w:noProof/>
            <w:webHidden/>
          </w:rPr>
          <w:tab/>
        </w:r>
        <w:r>
          <w:rPr>
            <w:noProof/>
            <w:webHidden/>
          </w:rPr>
          <w:fldChar w:fldCharType="begin"/>
        </w:r>
        <w:r>
          <w:rPr>
            <w:noProof/>
            <w:webHidden/>
          </w:rPr>
          <w:instrText xml:space="preserve"> PAGEREF _Toc179881279 \h </w:instrText>
        </w:r>
        <w:r>
          <w:rPr>
            <w:noProof/>
            <w:webHidden/>
          </w:rPr>
        </w:r>
        <w:r>
          <w:rPr>
            <w:noProof/>
            <w:webHidden/>
          </w:rPr>
          <w:fldChar w:fldCharType="separate"/>
        </w:r>
        <w:r w:rsidR="000C09B3">
          <w:rPr>
            <w:noProof/>
            <w:webHidden/>
          </w:rPr>
          <w:t>147</w:t>
        </w:r>
        <w:r>
          <w:rPr>
            <w:noProof/>
            <w:webHidden/>
          </w:rPr>
          <w:fldChar w:fldCharType="end"/>
        </w:r>
      </w:hyperlink>
    </w:p>
    <w:p w14:paraId="462356F3" w14:textId="3ECF613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0" w:history="1">
        <w:r w:rsidRPr="004C273A">
          <w:rPr>
            <w:rStyle w:val="Hyperlink"/>
            <w:rFonts w:eastAsia="SimSun"/>
            <w:noProof/>
          </w:rPr>
          <w:t>Hình 4.102 Giao diện trang chủ các khóa học</w:t>
        </w:r>
        <w:r>
          <w:rPr>
            <w:noProof/>
            <w:webHidden/>
          </w:rPr>
          <w:tab/>
        </w:r>
        <w:r>
          <w:rPr>
            <w:noProof/>
            <w:webHidden/>
          </w:rPr>
          <w:fldChar w:fldCharType="begin"/>
        </w:r>
        <w:r>
          <w:rPr>
            <w:noProof/>
            <w:webHidden/>
          </w:rPr>
          <w:instrText xml:space="preserve"> PAGEREF _Toc179881280 \h </w:instrText>
        </w:r>
        <w:r>
          <w:rPr>
            <w:noProof/>
            <w:webHidden/>
          </w:rPr>
        </w:r>
        <w:r>
          <w:rPr>
            <w:noProof/>
            <w:webHidden/>
          </w:rPr>
          <w:fldChar w:fldCharType="separate"/>
        </w:r>
        <w:r w:rsidR="000C09B3">
          <w:rPr>
            <w:noProof/>
            <w:webHidden/>
          </w:rPr>
          <w:t>147</w:t>
        </w:r>
        <w:r>
          <w:rPr>
            <w:noProof/>
            <w:webHidden/>
          </w:rPr>
          <w:fldChar w:fldCharType="end"/>
        </w:r>
      </w:hyperlink>
    </w:p>
    <w:p w14:paraId="54CB8065" w14:textId="7E25F81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1" w:history="1">
        <w:r w:rsidRPr="004C273A">
          <w:rPr>
            <w:rStyle w:val="Hyperlink"/>
            <w:rFonts w:eastAsia="SimSun"/>
            <w:noProof/>
          </w:rPr>
          <w:t>Hình 4.103 Giao diện trang giới thiệu khóa học</w:t>
        </w:r>
        <w:r>
          <w:rPr>
            <w:noProof/>
            <w:webHidden/>
          </w:rPr>
          <w:tab/>
        </w:r>
        <w:r>
          <w:rPr>
            <w:noProof/>
            <w:webHidden/>
          </w:rPr>
          <w:fldChar w:fldCharType="begin"/>
        </w:r>
        <w:r>
          <w:rPr>
            <w:noProof/>
            <w:webHidden/>
          </w:rPr>
          <w:instrText xml:space="preserve"> PAGEREF _Toc179881281 \h </w:instrText>
        </w:r>
        <w:r>
          <w:rPr>
            <w:noProof/>
            <w:webHidden/>
          </w:rPr>
        </w:r>
        <w:r>
          <w:rPr>
            <w:noProof/>
            <w:webHidden/>
          </w:rPr>
          <w:fldChar w:fldCharType="separate"/>
        </w:r>
        <w:r w:rsidR="000C09B3">
          <w:rPr>
            <w:noProof/>
            <w:webHidden/>
          </w:rPr>
          <w:t>148</w:t>
        </w:r>
        <w:r>
          <w:rPr>
            <w:noProof/>
            <w:webHidden/>
          </w:rPr>
          <w:fldChar w:fldCharType="end"/>
        </w:r>
      </w:hyperlink>
    </w:p>
    <w:p w14:paraId="1E097BEF" w14:textId="686BADE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2" w:history="1">
        <w:r w:rsidRPr="004C273A">
          <w:rPr>
            <w:rStyle w:val="Hyperlink"/>
            <w:rFonts w:eastAsia="SimSun"/>
            <w:noProof/>
          </w:rPr>
          <w:t>Hình 4.104 Khóa học vừa ghi danh đã được thêm vào Dashboard</w:t>
        </w:r>
        <w:r>
          <w:rPr>
            <w:noProof/>
            <w:webHidden/>
          </w:rPr>
          <w:tab/>
        </w:r>
        <w:r>
          <w:rPr>
            <w:noProof/>
            <w:webHidden/>
          </w:rPr>
          <w:fldChar w:fldCharType="begin"/>
        </w:r>
        <w:r>
          <w:rPr>
            <w:noProof/>
            <w:webHidden/>
          </w:rPr>
          <w:instrText xml:space="preserve"> PAGEREF _Toc179881282 \h </w:instrText>
        </w:r>
        <w:r>
          <w:rPr>
            <w:noProof/>
            <w:webHidden/>
          </w:rPr>
        </w:r>
        <w:r>
          <w:rPr>
            <w:noProof/>
            <w:webHidden/>
          </w:rPr>
          <w:fldChar w:fldCharType="separate"/>
        </w:r>
        <w:r w:rsidR="000C09B3">
          <w:rPr>
            <w:noProof/>
            <w:webHidden/>
          </w:rPr>
          <w:t>148</w:t>
        </w:r>
        <w:r>
          <w:rPr>
            <w:noProof/>
            <w:webHidden/>
          </w:rPr>
          <w:fldChar w:fldCharType="end"/>
        </w:r>
      </w:hyperlink>
    </w:p>
    <w:p w14:paraId="6CE4401C" w14:textId="110345F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3" w:history="1">
        <w:r w:rsidRPr="004C273A">
          <w:rPr>
            <w:rStyle w:val="Hyperlink"/>
            <w:rFonts w:eastAsia="SimSun"/>
            <w:noProof/>
          </w:rPr>
          <w:t>Hình 4.105 Giao diện xem nội dung khóa học</w:t>
        </w:r>
        <w:r>
          <w:rPr>
            <w:noProof/>
            <w:webHidden/>
          </w:rPr>
          <w:tab/>
        </w:r>
        <w:r>
          <w:rPr>
            <w:noProof/>
            <w:webHidden/>
          </w:rPr>
          <w:fldChar w:fldCharType="begin"/>
        </w:r>
        <w:r>
          <w:rPr>
            <w:noProof/>
            <w:webHidden/>
          </w:rPr>
          <w:instrText xml:space="preserve"> PAGEREF _Toc179881283 \h </w:instrText>
        </w:r>
        <w:r>
          <w:rPr>
            <w:noProof/>
            <w:webHidden/>
          </w:rPr>
        </w:r>
        <w:r>
          <w:rPr>
            <w:noProof/>
            <w:webHidden/>
          </w:rPr>
          <w:fldChar w:fldCharType="separate"/>
        </w:r>
        <w:r w:rsidR="000C09B3">
          <w:rPr>
            <w:noProof/>
            <w:webHidden/>
          </w:rPr>
          <w:t>149</w:t>
        </w:r>
        <w:r>
          <w:rPr>
            <w:noProof/>
            <w:webHidden/>
          </w:rPr>
          <w:fldChar w:fldCharType="end"/>
        </w:r>
      </w:hyperlink>
    </w:p>
    <w:p w14:paraId="0B7C6C89" w14:textId="7D4EC15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4" w:history="1">
        <w:r w:rsidRPr="004C273A">
          <w:rPr>
            <w:rStyle w:val="Hyperlink"/>
            <w:rFonts w:eastAsia="SimSun"/>
            <w:noProof/>
          </w:rPr>
          <w:t>Hình 4.106 Tiến độ hoàn thành trên các phần khóa học</w:t>
        </w:r>
        <w:r>
          <w:rPr>
            <w:noProof/>
            <w:webHidden/>
          </w:rPr>
          <w:tab/>
        </w:r>
        <w:r>
          <w:rPr>
            <w:noProof/>
            <w:webHidden/>
          </w:rPr>
          <w:fldChar w:fldCharType="begin"/>
        </w:r>
        <w:r>
          <w:rPr>
            <w:noProof/>
            <w:webHidden/>
          </w:rPr>
          <w:instrText xml:space="preserve"> PAGEREF _Toc179881284 \h </w:instrText>
        </w:r>
        <w:r>
          <w:rPr>
            <w:noProof/>
            <w:webHidden/>
          </w:rPr>
        </w:r>
        <w:r>
          <w:rPr>
            <w:noProof/>
            <w:webHidden/>
          </w:rPr>
          <w:fldChar w:fldCharType="separate"/>
        </w:r>
        <w:r w:rsidR="000C09B3">
          <w:rPr>
            <w:noProof/>
            <w:webHidden/>
          </w:rPr>
          <w:t>149</w:t>
        </w:r>
        <w:r>
          <w:rPr>
            <w:noProof/>
            <w:webHidden/>
          </w:rPr>
          <w:fldChar w:fldCharType="end"/>
        </w:r>
      </w:hyperlink>
    </w:p>
    <w:p w14:paraId="3F5C68B6" w14:textId="3A6591C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5" w:history="1">
        <w:r w:rsidRPr="004C273A">
          <w:rPr>
            <w:rStyle w:val="Hyperlink"/>
            <w:rFonts w:eastAsia="SimSun"/>
            <w:noProof/>
          </w:rPr>
          <w:t>Hình 4.107 Trang tiến trình học của người học trong khóa học</w:t>
        </w:r>
        <w:r>
          <w:rPr>
            <w:noProof/>
            <w:webHidden/>
          </w:rPr>
          <w:tab/>
        </w:r>
        <w:r>
          <w:rPr>
            <w:noProof/>
            <w:webHidden/>
          </w:rPr>
          <w:fldChar w:fldCharType="begin"/>
        </w:r>
        <w:r>
          <w:rPr>
            <w:noProof/>
            <w:webHidden/>
          </w:rPr>
          <w:instrText xml:space="preserve"> PAGEREF _Toc179881285 \h </w:instrText>
        </w:r>
        <w:r>
          <w:rPr>
            <w:noProof/>
            <w:webHidden/>
          </w:rPr>
        </w:r>
        <w:r>
          <w:rPr>
            <w:noProof/>
            <w:webHidden/>
          </w:rPr>
          <w:fldChar w:fldCharType="separate"/>
        </w:r>
        <w:r w:rsidR="000C09B3">
          <w:rPr>
            <w:noProof/>
            <w:webHidden/>
          </w:rPr>
          <w:t>150</w:t>
        </w:r>
        <w:r>
          <w:rPr>
            <w:noProof/>
            <w:webHidden/>
          </w:rPr>
          <w:fldChar w:fldCharType="end"/>
        </w:r>
      </w:hyperlink>
    </w:p>
    <w:p w14:paraId="6AFAB8E6" w14:textId="5729D6A6" w:rsidR="000D7EBD" w:rsidRDefault="00AF53B7" w:rsidP="00244AF5">
      <w:pPr>
        <w:spacing w:line="360" w:lineRule="auto"/>
        <w:jc w:val="both"/>
        <w:rPr>
          <w:b/>
          <w:color w:val="000000" w:themeColor="text1"/>
        </w:rPr>
      </w:pPr>
      <w:r>
        <w:rPr>
          <w:b/>
          <w:color w:val="000000" w:themeColor="text1"/>
        </w:rPr>
        <w:fldChar w:fldCharType="end"/>
      </w:r>
    </w:p>
    <w:p w14:paraId="5D847FEA" w14:textId="77777777" w:rsidR="000D7EBD" w:rsidRDefault="000D7EBD" w:rsidP="00244AF5">
      <w:pPr>
        <w:spacing w:after="160" w:line="360" w:lineRule="auto"/>
        <w:rPr>
          <w:b/>
          <w:color w:val="000000" w:themeColor="text1"/>
        </w:rPr>
      </w:pPr>
      <w:r>
        <w:rPr>
          <w:b/>
          <w:color w:val="000000" w:themeColor="text1"/>
        </w:rPr>
        <w:br w:type="page"/>
      </w:r>
    </w:p>
    <w:p w14:paraId="46244DE4" w14:textId="77777777" w:rsidR="00267401" w:rsidRDefault="000D7EBD" w:rsidP="00484BE3">
      <w:pPr>
        <w:spacing w:line="360" w:lineRule="auto"/>
        <w:jc w:val="center"/>
        <w:rPr>
          <w:noProof/>
        </w:rPr>
      </w:pPr>
      <w:r>
        <w:rPr>
          <w:b/>
          <w:color w:val="000000" w:themeColor="text1"/>
        </w:rPr>
        <w:lastRenderedPageBreak/>
        <w:t>DANH MỤC BẢNG BIỂU</w:t>
      </w:r>
      <w:r>
        <w:rPr>
          <w:b/>
          <w:color w:val="000000" w:themeColor="text1"/>
        </w:rPr>
        <w:fldChar w:fldCharType="begin"/>
      </w:r>
      <w:r>
        <w:rPr>
          <w:b/>
          <w:color w:val="000000" w:themeColor="text1"/>
        </w:rPr>
        <w:instrText xml:space="preserve"> TOC \h \z \c "Bảng" </w:instrText>
      </w:r>
      <w:r>
        <w:rPr>
          <w:b/>
          <w:color w:val="000000" w:themeColor="text1"/>
        </w:rPr>
        <w:fldChar w:fldCharType="separate"/>
      </w:r>
    </w:p>
    <w:p w14:paraId="79CCF13A" w14:textId="52736FB5"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58" w:history="1">
        <w:r w:rsidRPr="00F673D0">
          <w:rPr>
            <w:rStyle w:val="Hyperlink"/>
            <w:rFonts w:eastAsia="SimSun"/>
            <w:noProof/>
          </w:rPr>
          <w:t>Bảng 2.1 So sánh sự khác nhau giữa MOOCs và LMS</w:t>
        </w:r>
        <w:r>
          <w:rPr>
            <w:noProof/>
            <w:webHidden/>
          </w:rPr>
          <w:tab/>
        </w:r>
        <w:r>
          <w:rPr>
            <w:noProof/>
            <w:webHidden/>
          </w:rPr>
          <w:fldChar w:fldCharType="begin"/>
        </w:r>
        <w:r>
          <w:rPr>
            <w:noProof/>
            <w:webHidden/>
          </w:rPr>
          <w:instrText xml:space="preserve"> PAGEREF _Toc179871958 \h </w:instrText>
        </w:r>
        <w:r>
          <w:rPr>
            <w:noProof/>
            <w:webHidden/>
          </w:rPr>
        </w:r>
        <w:r>
          <w:rPr>
            <w:noProof/>
            <w:webHidden/>
          </w:rPr>
          <w:fldChar w:fldCharType="separate"/>
        </w:r>
        <w:r w:rsidR="000C09B3">
          <w:rPr>
            <w:noProof/>
            <w:webHidden/>
          </w:rPr>
          <w:t>5</w:t>
        </w:r>
        <w:r>
          <w:rPr>
            <w:noProof/>
            <w:webHidden/>
          </w:rPr>
          <w:fldChar w:fldCharType="end"/>
        </w:r>
      </w:hyperlink>
    </w:p>
    <w:p w14:paraId="464F3043" w14:textId="2D511F1C"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59" w:history="1">
        <w:r w:rsidRPr="00F673D0">
          <w:rPr>
            <w:rStyle w:val="Hyperlink"/>
            <w:rFonts w:eastAsia="SimSun"/>
            <w:noProof/>
          </w:rPr>
          <w:t>Bảng 3.1 Mô tả về loại dữ liệu MySQL</w:t>
        </w:r>
        <w:r>
          <w:rPr>
            <w:noProof/>
            <w:webHidden/>
          </w:rPr>
          <w:tab/>
        </w:r>
        <w:r>
          <w:rPr>
            <w:noProof/>
            <w:webHidden/>
          </w:rPr>
          <w:fldChar w:fldCharType="begin"/>
        </w:r>
        <w:r>
          <w:rPr>
            <w:noProof/>
            <w:webHidden/>
          </w:rPr>
          <w:instrText xml:space="preserve"> PAGEREF _Toc179871959 \h </w:instrText>
        </w:r>
        <w:r>
          <w:rPr>
            <w:noProof/>
            <w:webHidden/>
          </w:rPr>
        </w:r>
        <w:r>
          <w:rPr>
            <w:noProof/>
            <w:webHidden/>
          </w:rPr>
          <w:fldChar w:fldCharType="separate"/>
        </w:r>
        <w:r w:rsidR="000C09B3">
          <w:rPr>
            <w:noProof/>
            <w:webHidden/>
          </w:rPr>
          <w:t>32</w:t>
        </w:r>
        <w:r>
          <w:rPr>
            <w:noProof/>
            <w:webHidden/>
          </w:rPr>
          <w:fldChar w:fldCharType="end"/>
        </w:r>
      </w:hyperlink>
    </w:p>
    <w:p w14:paraId="66FB4D49" w14:textId="0E95BA8E"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0" w:history="1">
        <w:r w:rsidRPr="00F673D0">
          <w:rPr>
            <w:rStyle w:val="Hyperlink"/>
            <w:rFonts w:eastAsia="SimSun"/>
            <w:noProof/>
          </w:rPr>
          <w:t>Bảng 3.2 Mô tả về loại dữ liệu null</w:t>
        </w:r>
        <w:r>
          <w:rPr>
            <w:noProof/>
            <w:webHidden/>
          </w:rPr>
          <w:tab/>
        </w:r>
        <w:r>
          <w:rPr>
            <w:noProof/>
            <w:webHidden/>
          </w:rPr>
          <w:fldChar w:fldCharType="begin"/>
        </w:r>
        <w:r>
          <w:rPr>
            <w:noProof/>
            <w:webHidden/>
          </w:rPr>
          <w:instrText xml:space="preserve"> PAGEREF _Toc179871960 \h </w:instrText>
        </w:r>
        <w:r>
          <w:rPr>
            <w:noProof/>
            <w:webHidden/>
          </w:rPr>
        </w:r>
        <w:r>
          <w:rPr>
            <w:noProof/>
            <w:webHidden/>
          </w:rPr>
          <w:fldChar w:fldCharType="separate"/>
        </w:r>
        <w:r w:rsidR="000C09B3">
          <w:rPr>
            <w:noProof/>
            <w:webHidden/>
          </w:rPr>
          <w:t>33</w:t>
        </w:r>
        <w:r>
          <w:rPr>
            <w:noProof/>
            <w:webHidden/>
          </w:rPr>
          <w:fldChar w:fldCharType="end"/>
        </w:r>
      </w:hyperlink>
    </w:p>
    <w:p w14:paraId="51D0C648" w14:textId="44E0D81D"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1" w:history="1">
        <w:r w:rsidRPr="00F673D0">
          <w:rPr>
            <w:rStyle w:val="Hyperlink"/>
            <w:rFonts w:eastAsia="SimSun"/>
            <w:noProof/>
          </w:rPr>
          <w:t>Bảng 3.3 Bảng mô tả key trong MySQL</w:t>
        </w:r>
        <w:r>
          <w:rPr>
            <w:noProof/>
            <w:webHidden/>
          </w:rPr>
          <w:tab/>
        </w:r>
        <w:r>
          <w:rPr>
            <w:noProof/>
            <w:webHidden/>
          </w:rPr>
          <w:fldChar w:fldCharType="begin"/>
        </w:r>
        <w:r>
          <w:rPr>
            <w:noProof/>
            <w:webHidden/>
          </w:rPr>
          <w:instrText xml:space="preserve"> PAGEREF _Toc179871961 \h </w:instrText>
        </w:r>
        <w:r>
          <w:rPr>
            <w:noProof/>
            <w:webHidden/>
          </w:rPr>
        </w:r>
        <w:r>
          <w:rPr>
            <w:noProof/>
            <w:webHidden/>
          </w:rPr>
          <w:fldChar w:fldCharType="separate"/>
        </w:r>
        <w:r w:rsidR="000C09B3">
          <w:rPr>
            <w:noProof/>
            <w:webHidden/>
          </w:rPr>
          <w:t>33</w:t>
        </w:r>
        <w:r>
          <w:rPr>
            <w:noProof/>
            <w:webHidden/>
          </w:rPr>
          <w:fldChar w:fldCharType="end"/>
        </w:r>
      </w:hyperlink>
    </w:p>
    <w:p w14:paraId="51538D0D" w14:textId="3BA800F3"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2" w:history="1">
        <w:r w:rsidRPr="00F673D0">
          <w:rPr>
            <w:rStyle w:val="Hyperlink"/>
            <w:rFonts w:eastAsia="SimSun"/>
            <w:noProof/>
          </w:rPr>
          <w:t>Bảng 3.4 Mô tả các thuộc tính bảng auth_user</w:t>
        </w:r>
        <w:r>
          <w:rPr>
            <w:noProof/>
            <w:webHidden/>
          </w:rPr>
          <w:tab/>
        </w:r>
        <w:r>
          <w:rPr>
            <w:noProof/>
            <w:webHidden/>
          </w:rPr>
          <w:fldChar w:fldCharType="begin"/>
        </w:r>
        <w:r>
          <w:rPr>
            <w:noProof/>
            <w:webHidden/>
          </w:rPr>
          <w:instrText xml:space="preserve"> PAGEREF _Toc179871962 \h </w:instrText>
        </w:r>
        <w:r>
          <w:rPr>
            <w:noProof/>
            <w:webHidden/>
          </w:rPr>
        </w:r>
        <w:r>
          <w:rPr>
            <w:noProof/>
            <w:webHidden/>
          </w:rPr>
          <w:fldChar w:fldCharType="separate"/>
        </w:r>
        <w:r w:rsidR="000C09B3">
          <w:rPr>
            <w:noProof/>
            <w:webHidden/>
          </w:rPr>
          <w:t>34</w:t>
        </w:r>
        <w:r>
          <w:rPr>
            <w:noProof/>
            <w:webHidden/>
          </w:rPr>
          <w:fldChar w:fldCharType="end"/>
        </w:r>
      </w:hyperlink>
    </w:p>
    <w:p w14:paraId="0D56FDD9" w14:textId="2B3EECCE"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3" w:history="1">
        <w:r w:rsidRPr="00F673D0">
          <w:rPr>
            <w:rStyle w:val="Hyperlink"/>
            <w:rFonts w:eastAsia="SimSun"/>
            <w:noProof/>
          </w:rPr>
          <w:t>Bảng 3.5 Mô tả các thuộc tính bảng auth_userprofile</w:t>
        </w:r>
        <w:r>
          <w:rPr>
            <w:noProof/>
            <w:webHidden/>
          </w:rPr>
          <w:tab/>
        </w:r>
        <w:r>
          <w:rPr>
            <w:noProof/>
            <w:webHidden/>
          </w:rPr>
          <w:fldChar w:fldCharType="begin"/>
        </w:r>
        <w:r>
          <w:rPr>
            <w:noProof/>
            <w:webHidden/>
          </w:rPr>
          <w:instrText xml:space="preserve"> PAGEREF _Toc179871963 \h </w:instrText>
        </w:r>
        <w:r>
          <w:rPr>
            <w:noProof/>
            <w:webHidden/>
          </w:rPr>
        </w:r>
        <w:r>
          <w:rPr>
            <w:noProof/>
            <w:webHidden/>
          </w:rPr>
          <w:fldChar w:fldCharType="separate"/>
        </w:r>
        <w:r w:rsidR="000C09B3">
          <w:rPr>
            <w:noProof/>
            <w:webHidden/>
          </w:rPr>
          <w:t>37</w:t>
        </w:r>
        <w:r>
          <w:rPr>
            <w:noProof/>
            <w:webHidden/>
          </w:rPr>
          <w:fldChar w:fldCharType="end"/>
        </w:r>
      </w:hyperlink>
    </w:p>
    <w:p w14:paraId="5D55244E" w14:textId="6EC61E86"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4" w:history="1">
        <w:r w:rsidRPr="00F673D0">
          <w:rPr>
            <w:rStyle w:val="Hyperlink"/>
            <w:rFonts w:eastAsia="SimSun"/>
            <w:noProof/>
          </w:rPr>
          <w:t>Bảng 3.6 Mô tả giá trị thuộc tính gender bảng auth_userprofile</w:t>
        </w:r>
        <w:r>
          <w:rPr>
            <w:noProof/>
            <w:webHidden/>
          </w:rPr>
          <w:tab/>
        </w:r>
        <w:r>
          <w:rPr>
            <w:noProof/>
            <w:webHidden/>
          </w:rPr>
          <w:fldChar w:fldCharType="begin"/>
        </w:r>
        <w:r>
          <w:rPr>
            <w:noProof/>
            <w:webHidden/>
          </w:rPr>
          <w:instrText xml:space="preserve"> PAGEREF _Toc179871964 \h </w:instrText>
        </w:r>
        <w:r>
          <w:rPr>
            <w:noProof/>
            <w:webHidden/>
          </w:rPr>
        </w:r>
        <w:r>
          <w:rPr>
            <w:noProof/>
            <w:webHidden/>
          </w:rPr>
          <w:fldChar w:fldCharType="separate"/>
        </w:r>
        <w:r w:rsidR="000C09B3">
          <w:rPr>
            <w:noProof/>
            <w:webHidden/>
          </w:rPr>
          <w:t>38</w:t>
        </w:r>
        <w:r>
          <w:rPr>
            <w:noProof/>
            <w:webHidden/>
          </w:rPr>
          <w:fldChar w:fldCharType="end"/>
        </w:r>
      </w:hyperlink>
    </w:p>
    <w:p w14:paraId="265EA033" w14:textId="7DE74CF8"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5" w:history="1">
        <w:r w:rsidRPr="00F673D0">
          <w:rPr>
            <w:rStyle w:val="Hyperlink"/>
            <w:rFonts w:eastAsia="SimSun"/>
            <w:noProof/>
          </w:rPr>
          <w:t>Bảng 3.7 Mô tả về các thuộc tính bảng student_courseenrollment</w:t>
        </w:r>
        <w:r>
          <w:rPr>
            <w:noProof/>
            <w:webHidden/>
          </w:rPr>
          <w:tab/>
        </w:r>
        <w:r>
          <w:rPr>
            <w:noProof/>
            <w:webHidden/>
          </w:rPr>
          <w:fldChar w:fldCharType="begin"/>
        </w:r>
        <w:r>
          <w:rPr>
            <w:noProof/>
            <w:webHidden/>
          </w:rPr>
          <w:instrText xml:space="preserve"> PAGEREF _Toc179871965 \h </w:instrText>
        </w:r>
        <w:r>
          <w:rPr>
            <w:noProof/>
            <w:webHidden/>
          </w:rPr>
        </w:r>
        <w:r>
          <w:rPr>
            <w:noProof/>
            <w:webHidden/>
          </w:rPr>
          <w:fldChar w:fldCharType="separate"/>
        </w:r>
        <w:r w:rsidR="000C09B3">
          <w:rPr>
            <w:noProof/>
            <w:webHidden/>
          </w:rPr>
          <w:t>39</w:t>
        </w:r>
        <w:r>
          <w:rPr>
            <w:noProof/>
            <w:webHidden/>
          </w:rPr>
          <w:fldChar w:fldCharType="end"/>
        </w:r>
      </w:hyperlink>
    </w:p>
    <w:p w14:paraId="17349288" w14:textId="3CDD2A78"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6" w:history="1">
        <w:r w:rsidRPr="00F673D0">
          <w:rPr>
            <w:rStyle w:val="Hyperlink"/>
            <w:rFonts w:eastAsia="SimSun"/>
            <w:noProof/>
          </w:rPr>
          <w:t>Bảng 3.8 Mô tả các thuộc tính bảng student_courseaccessrole</w:t>
        </w:r>
        <w:r>
          <w:rPr>
            <w:noProof/>
            <w:webHidden/>
          </w:rPr>
          <w:tab/>
        </w:r>
        <w:r>
          <w:rPr>
            <w:noProof/>
            <w:webHidden/>
          </w:rPr>
          <w:fldChar w:fldCharType="begin"/>
        </w:r>
        <w:r>
          <w:rPr>
            <w:noProof/>
            <w:webHidden/>
          </w:rPr>
          <w:instrText xml:space="preserve"> PAGEREF _Toc179871966 \h </w:instrText>
        </w:r>
        <w:r>
          <w:rPr>
            <w:noProof/>
            <w:webHidden/>
          </w:rPr>
        </w:r>
        <w:r>
          <w:rPr>
            <w:noProof/>
            <w:webHidden/>
          </w:rPr>
          <w:fldChar w:fldCharType="separate"/>
        </w:r>
        <w:r w:rsidR="000C09B3">
          <w:rPr>
            <w:noProof/>
            <w:webHidden/>
          </w:rPr>
          <w:t>40</w:t>
        </w:r>
        <w:r>
          <w:rPr>
            <w:noProof/>
            <w:webHidden/>
          </w:rPr>
          <w:fldChar w:fldCharType="end"/>
        </w:r>
      </w:hyperlink>
    </w:p>
    <w:p w14:paraId="56E62241" w14:textId="6DED8DA5"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7" w:history="1">
        <w:r w:rsidRPr="00F673D0">
          <w:rPr>
            <w:rStyle w:val="Hyperlink"/>
            <w:rFonts w:eastAsia="SimSun"/>
            <w:noProof/>
          </w:rPr>
          <w:t>Bảng 3.9 Bảng mô tả thuộc tính bảng django_comment_client_role_users</w:t>
        </w:r>
        <w:r>
          <w:rPr>
            <w:noProof/>
            <w:webHidden/>
          </w:rPr>
          <w:tab/>
        </w:r>
        <w:r>
          <w:rPr>
            <w:noProof/>
            <w:webHidden/>
          </w:rPr>
          <w:fldChar w:fldCharType="begin"/>
        </w:r>
        <w:r>
          <w:rPr>
            <w:noProof/>
            <w:webHidden/>
          </w:rPr>
          <w:instrText xml:space="preserve"> PAGEREF _Toc179871967 \h </w:instrText>
        </w:r>
        <w:r>
          <w:rPr>
            <w:noProof/>
            <w:webHidden/>
          </w:rPr>
        </w:r>
        <w:r>
          <w:rPr>
            <w:noProof/>
            <w:webHidden/>
          </w:rPr>
          <w:fldChar w:fldCharType="separate"/>
        </w:r>
        <w:r w:rsidR="000C09B3">
          <w:rPr>
            <w:noProof/>
            <w:webHidden/>
          </w:rPr>
          <w:t>40</w:t>
        </w:r>
        <w:r>
          <w:rPr>
            <w:noProof/>
            <w:webHidden/>
          </w:rPr>
          <w:fldChar w:fldCharType="end"/>
        </w:r>
      </w:hyperlink>
    </w:p>
    <w:p w14:paraId="55BCEFF4" w14:textId="71D228B6"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8" w:history="1">
        <w:r w:rsidRPr="00F673D0">
          <w:rPr>
            <w:rStyle w:val="Hyperlink"/>
            <w:rFonts w:eastAsia="SimSun"/>
            <w:noProof/>
          </w:rPr>
          <w:t>Bảng 3.10 Mô tả thuộc tính bảng user_api_usercoursetag</w:t>
        </w:r>
        <w:r>
          <w:rPr>
            <w:noProof/>
            <w:webHidden/>
          </w:rPr>
          <w:tab/>
        </w:r>
        <w:r>
          <w:rPr>
            <w:noProof/>
            <w:webHidden/>
          </w:rPr>
          <w:fldChar w:fldCharType="begin"/>
        </w:r>
        <w:r>
          <w:rPr>
            <w:noProof/>
            <w:webHidden/>
          </w:rPr>
          <w:instrText xml:space="preserve"> PAGEREF _Toc179871968 \h </w:instrText>
        </w:r>
        <w:r>
          <w:rPr>
            <w:noProof/>
            <w:webHidden/>
          </w:rPr>
        </w:r>
        <w:r>
          <w:rPr>
            <w:noProof/>
            <w:webHidden/>
          </w:rPr>
          <w:fldChar w:fldCharType="separate"/>
        </w:r>
        <w:r w:rsidR="000C09B3">
          <w:rPr>
            <w:noProof/>
            <w:webHidden/>
          </w:rPr>
          <w:t>41</w:t>
        </w:r>
        <w:r>
          <w:rPr>
            <w:noProof/>
            <w:webHidden/>
          </w:rPr>
          <w:fldChar w:fldCharType="end"/>
        </w:r>
      </w:hyperlink>
    </w:p>
    <w:p w14:paraId="4C4E4366" w14:textId="4D243A17"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9" w:history="1">
        <w:r w:rsidRPr="00F673D0">
          <w:rPr>
            <w:rStyle w:val="Hyperlink"/>
            <w:rFonts w:eastAsia="SimSun"/>
            <w:noProof/>
          </w:rPr>
          <w:t>Bảng 3.11 Mô tả thuộc tính bảng user_id_map</w:t>
        </w:r>
        <w:r>
          <w:rPr>
            <w:noProof/>
            <w:webHidden/>
          </w:rPr>
          <w:tab/>
        </w:r>
        <w:r>
          <w:rPr>
            <w:noProof/>
            <w:webHidden/>
          </w:rPr>
          <w:fldChar w:fldCharType="begin"/>
        </w:r>
        <w:r>
          <w:rPr>
            <w:noProof/>
            <w:webHidden/>
          </w:rPr>
          <w:instrText xml:space="preserve"> PAGEREF _Toc179871969 \h </w:instrText>
        </w:r>
        <w:r>
          <w:rPr>
            <w:noProof/>
            <w:webHidden/>
          </w:rPr>
        </w:r>
        <w:r>
          <w:rPr>
            <w:noProof/>
            <w:webHidden/>
          </w:rPr>
          <w:fldChar w:fldCharType="separate"/>
        </w:r>
        <w:r w:rsidR="000C09B3">
          <w:rPr>
            <w:noProof/>
            <w:webHidden/>
          </w:rPr>
          <w:t>42</w:t>
        </w:r>
        <w:r>
          <w:rPr>
            <w:noProof/>
            <w:webHidden/>
          </w:rPr>
          <w:fldChar w:fldCharType="end"/>
        </w:r>
      </w:hyperlink>
    </w:p>
    <w:p w14:paraId="717C7F23" w14:textId="71661784"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0" w:history="1">
        <w:r w:rsidRPr="00F673D0">
          <w:rPr>
            <w:rStyle w:val="Hyperlink"/>
            <w:rFonts w:eastAsia="SimSun"/>
            <w:noProof/>
          </w:rPr>
          <w:t>Bảng 3.12 Mô tả thuộc tính bảng student_anonymoususerid</w:t>
        </w:r>
        <w:r>
          <w:rPr>
            <w:noProof/>
            <w:webHidden/>
          </w:rPr>
          <w:tab/>
        </w:r>
        <w:r>
          <w:rPr>
            <w:noProof/>
            <w:webHidden/>
          </w:rPr>
          <w:fldChar w:fldCharType="begin"/>
        </w:r>
        <w:r>
          <w:rPr>
            <w:noProof/>
            <w:webHidden/>
          </w:rPr>
          <w:instrText xml:space="preserve"> PAGEREF _Toc179871970 \h </w:instrText>
        </w:r>
        <w:r>
          <w:rPr>
            <w:noProof/>
            <w:webHidden/>
          </w:rPr>
        </w:r>
        <w:r>
          <w:rPr>
            <w:noProof/>
            <w:webHidden/>
          </w:rPr>
          <w:fldChar w:fldCharType="separate"/>
        </w:r>
        <w:r w:rsidR="000C09B3">
          <w:rPr>
            <w:noProof/>
            <w:webHidden/>
          </w:rPr>
          <w:t>43</w:t>
        </w:r>
        <w:r>
          <w:rPr>
            <w:noProof/>
            <w:webHidden/>
          </w:rPr>
          <w:fldChar w:fldCharType="end"/>
        </w:r>
      </w:hyperlink>
    </w:p>
    <w:p w14:paraId="50264ECF" w14:textId="61452704"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1" w:history="1">
        <w:r w:rsidRPr="00F673D0">
          <w:rPr>
            <w:rStyle w:val="Hyperlink"/>
            <w:rFonts w:eastAsia="SimSun"/>
            <w:noProof/>
          </w:rPr>
          <w:t>Bảng 3.13 Mô tả thuộc tính bảng student_languageproficiency</w:t>
        </w:r>
        <w:r>
          <w:rPr>
            <w:noProof/>
            <w:webHidden/>
          </w:rPr>
          <w:tab/>
        </w:r>
        <w:r>
          <w:rPr>
            <w:noProof/>
            <w:webHidden/>
          </w:rPr>
          <w:fldChar w:fldCharType="begin"/>
        </w:r>
        <w:r>
          <w:rPr>
            <w:noProof/>
            <w:webHidden/>
          </w:rPr>
          <w:instrText xml:space="preserve"> PAGEREF _Toc179871971 \h </w:instrText>
        </w:r>
        <w:r>
          <w:rPr>
            <w:noProof/>
            <w:webHidden/>
          </w:rPr>
        </w:r>
        <w:r>
          <w:rPr>
            <w:noProof/>
            <w:webHidden/>
          </w:rPr>
          <w:fldChar w:fldCharType="separate"/>
        </w:r>
        <w:r w:rsidR="000C09B3">
          <w:rPr>
            <w:noProof/>
            <w:webHidden/>
          </w:rPr>
          <w:t>43</w:t>
        </w:r>
        <w:r>
          <w:rPr>
            <w:noProof/>
            <w:webHidden/>
          </w:rPr>
          <w:fldChar w:fldCharType="end"/>
        </w:r>
      </w:hyperlink>
    </w:p>
    <w:p w14:paraId="68AA4705" w14:textId="7895C1B4"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2" w:history="1">
        <w:r w:rsidRPr="00F673D0">
          <w:rPr>
            <w:rStyle w:val="Hyperlink"/>
            <w:rFonts w:eastAsia="SimSun"/>
            <w:noProof/>
          </w:rPr>
          <w:t>Bảng 3.14 Mô tả dữ liệu bảng teams_courseteam</w:t>
        </w:r>
        <w:r>
          <w:rPr>
            <w:noProof/>
            <w:webHidden/>
          </w:rPr>
          <w:tab/>
        </w:r>
        <w:r>
          <w:rPr>
            <w:noProof/>
            <w:webHidden/>
          </w:rPr>
          <w:fldChar w:fldCharType="begin"/>
        </w:r>
        <w:r>
          <w:rPr>
            <w:noProof/>
            <w:webHidden/>
          </w:rPr>
          <w:instrText xml:space="preserve"> PAGEREF _Toc179871972 \h </w:instrText>
        </w:r>
        <w:r>
          <w:rPr>
            <w:noProof/>
            <w:webHidden/>
          </w:rPr>
        </w:r>
        <w:r>
          <w:rPr>
            <w:noProof/>
            <w:webHidden/>
          </w:rPr>
          <w:fldChar w:fldCharType="separate"/>
        </w:r>
        <w:r w:rsidR="000C09B3">
          <w:rPr>
            <w:noProof/>
            <w:webHidden/>
          </w:rPr>
          <w:t>44</w:t>
        </w:r>
        <w:r>
          <w:rPr>
            <w:noProof/>
            <w:webHidden/>
          </w:rPr>
          <w:fldChar w:fldCharType="end"/>
        </w:r>
      </w:hyperlink>
    </w:p>
    <w:p w14:paraId="67737344" w14:textId="2085FB70"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3" w:history="1">
        <w:r w:rsidRPr="00F673D0">
          <w:rPr>
            <w:rStyle w:val="Hyperlink"/>
            <w:rFonts w:eastAsia="SimSun"/>
            <w:noProof/>
          </w:rPr>
          <w:t>Bảng 3.15 Mô tả thuộc tính bảng teams_courseteammembership</w:t>
        </w:r>
        <w:r>
          <w:rPr>
            <w:noProof/>
            <w:webHidden/>
          </w:rPr>
          <w:tab/>
        </w:r>
        <w:r>
          <w:rPr>
            <w:noProof/>
            <w:webHidden/>
          </w:rPr>
          <w:fldChar w:fldCharType="begin"/>
        </w:r>
        <w:r>
          <w:rPr>
            <w:noProof/>
            <w:webHidden/>
          </w:rPr>
          <w:instrText xml:space="preserve"> PAGEREF _Toc179871973 \h </w:instrText>
        </w:r>
        <w:r>
          <w:rPr>
            <w:noProof/>
            <w:webHidden/>
          </w:rPr>
        </w:r>
        <w:r>
          <w:rPr>
            <w:noProof/>
            <w:webHidden/>
          </w:rPr>
          <w:fldChar w:fldCharType="separate"/>
        </w:r>
        <w:r w:rsidR="000C09B3">
          <w:rPr>
            <w:noProof/>
            <w:webHidden/>
          </w:rPr>
          <w:t>45</w:t>
        </w:r>
        <w:r>
          <w:rPr>
            <w:noProof/>
            <w:webHidden/>
          </w:rPr>
          <w:fldChar w:fldCharType="end"/>
        </w:r>
      </w:hyperlink>
    </w:p>
    <w:p w14:paraId="5319D97C" w14:textId="105B7D48"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4" w:history="1">
        <w:r w:rsidRPr="00F673D0">
          <w:rPr>
            <w:rStyle w:val="Hyperlink"/>
            <w:rFonts w:eastAsia="SimSun"/>
            <w:noProof/>
          </w:rPr>
          <w:t>Bảng 3.16 Mô tả thuộc tính bảng courseware_studentmodule</w:t>
        </w:r>
        <w:r>
          <w:rPr>
            <w:noProof/>
            <w:webHidden/>
          </w:rPr>
          <w:tab/>
        </w:r>
        <w:r>
          <w:rPr>
            <w:noProof/>
            <w:webHidden/>
          </w:rPr>
          <w:fldChar w:fldCharType="begin"/>
        </w:r>
        <w:r>
          <w:rPr>
            <w:noProof/>
            <w:webHidden/>
          </w:rPr>
          <w:instrText xml:space="preserve"> PAGEREF _Toc179871974 \h </w:instrText>
        </w:r>
        <w:r>
          <w:rPr>
            <w:noProof/>
            <w:webHidden/>
          </w:rPr>
        </w:r>
        <w:r>
          <w:rPr>
            <w:noProof/>
            <w:webHidden/>
          </w:rPr>
          <w:fldChar w:fldCharType="separate"/>
        </w:r>
        <w:r w:rsidR="000C09B3">
          <w:rPr>
            <w:noProof/>
            <w:webHidden/>
          </w:rPr>
          <w:t>47</w:t>
        </w:r>
        <w:r>
          <w:rPr>
            <w:noProof/>
            <w:webHidden/>
          </w:rPr>
          <w:fldChar w:fldCharType="end"/>
        </w:r>
      </w:hyperlink>
    </w:p>
    <w:p w14:paraId="21B94576" w14:textId="1864A37B"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5" w:history="1">
        <w:r w:rsidRPr="00F673D0">
          <w:rPr>
            <w:rStyle w:val="Hyperlink"/>
            <w:rFonts w:eastAsia="SimSun"/>
            <w:noProof/>
          </w:rPr>
          <w:t>Bảng 3.17 Mô tả thuộc tính module_type của bảng courseware_studentmodule</w:t>
        </w:r>
        <w:r>
          <w:rPr>
            <w:noProof/>
            <w:webHidden/>
          </w:rPr>
          <w:tab/>
        </w:r>
        <w:r>
          <w:rPr>
            <w:noProof/>
            <w:webHidden/>
          </w:rPr>
          <w:fldChar w:fldCharType="begin"/>
        </w:r>
        <w:r>
          <w:rPr>
            <w:noProof/>
            <w:webHidden/>
          </w:rPr>
          <w:instrText xml:space="preserve"> PAGEREF _Toc179871975 \h </w:instrText>
        </w:r>
        <w:r>
          <w:rPr>
            <w:noProof/>
            <w:webHidden/>
          </w:rPr>
        </w:r>
        <w:r>
          <w:rPr>
            <w:noProof/>
            <w:webHidden/>
          </w:rPr>
          <w:fldChar w:fldCharType="separate"/>
        </w:r>
        <w:r w:rsidR="000C09B3">
          <w:rPr>
            <w:noProof/>
            <w:webHidden/>
          </w:rPr>
          <w:t>48</w:t>
        </w:r>
        <w:r>
          <w:rPr>
            <w:noProof/>
            <w:webHidden/>
          </w:rPr>
          <w:fldChar w:fldCharType="end"/>
        </w:r>
      </w:hyperlink>
    </w:p>
    <w:p w14:paraId="5BAA8A6B" w14:textId="241433B7"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6" w:history="1">
        <w:r w:rsidRPr="00F673D0">
          <w:rPr>
            <w:rStyle w:val="Hyperlink"/>
            <w:rFonts w:eastAsia="SimSun"/>
            <w:noProof/>
          </w:rPr>
          <w:t>Bảng 3.18 Mô tả ví dụ các thành phần của module_id</w:t>
        </w:r>
        <w:r>
          <w:rPr>
            <w:noProof/>
            <w:webHidden/>
          </w:rPr>
          <w:tab/>
        </w:r>
        <w:r>
          <w:rPr>
            <w:noProof/>
            <w:webHidden/>
          </w:rPr>
          <w:fldChar w:fldCharType="begin"/>
        </w:r>
        <w:r>
          <w:rPr>
            <w:noProof/>
            <w:webHidden/>
          </w:rPr>
          <w:instrText xml:space="preserve"> PAGEREF _Toc179871976 \h </w:instrText>
        </w:r>
        <w:r>
          <w:rPr>
            <w:noProof/>
            <w:webHidden/>
          </w:rPr>
        </w:r>
        <w:r>
          <w:rPr>
            <w:noProof/>
            <w:webHidden/>
          </w:rPr>
          <w:fldChar w:fldCharType="separate"/>
        </w:r>
        <w:r w:rsidR="000C09B3">
          <w:rPr>
            <w:noProof/>
            <w:webHidden/>
          </w:rPr>
          <w:t>49</w:t>
        </w:r>
        <w:r>
          <w:rPr>
            <w:noProof/>
            <w:webHidden/>
          </w:rPr>
          <w:fldChar w:fldCharType="end"/>
        </w:r>
      </w:hyperlink>
    </w:p>
    <w:p w14:paraId="388D20CF" w14:textId="3C3A44A1"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7" w:history="1">
        <w:r w:rsidRPr="00F673D0">
          <w:rPr>
            <w:rStyle w:val="Hyperlink"/>
            <w:rFonts w:eastAsia="SimSun"/>
            <w:noProof/>
          </w:rPr>
          <w:t>Bảng 3.19 Mô tả các thuộc tính bảng grades_persistentcoursegrade</w:t>
        </w:r>
        <w:r>
          <w:rPr>
            <w:noProof/>
            <w:webHidden/>
          </w:rPr>
          <w:tab/>
        </w:r>
        <w:r>
          <w:rPr>
            <w:noProof/>
            <w:webHidden/>
          </w:rPr>
          <w:fldChar w:fldCharType="begin"/>
        </w:r>
        <w:r>
          <w:rPr>
            <w:noProof/>
            <w:webHidden/>
          </w:rPr>
          <w:instrText xml:space="preserve"> PAGEREF _Toc179871977 \h </w:instrText>
        </w:r>
        <w:r>
          <w:rPr>
            <w:noProof/>
            <w:webHidden/>
          </w:rPr>
        </w:r>
        <w:r>
          <w:rPr>
            <w:noProof/>
            <w:webHidden/>
          </w:rPr>
          <w:fldChar w:fldCharType="separate"/>
        </w:r>
        <w:r w:rsidR="000C09B3">
          <w:rPr>
            <w:noProof/>
            <w:webHidden/>
          </w:rPr>
          <w:t>50</w:t>
        </w:r>
        <w:r>
          <w:rPr>
            <w:noProof/>
            <w:webHidden/>
          </w:rPr>
          <w:fldChar w:fldCharType="end"/>
        </w:r>
      </w:hyperlink>
    </w:p>
    <w:p w14:paraId="19307B4B" w14:textId="7B3C24DA"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8" w:history="1">
        <w:r w:rsidRPr="00F673D0">
          <w:rPr>
            <w:rStyle w:val="Hyperlink"/>
            <w:rFonts w:eastAsia="SimSun"/>
            <w:noProof/>
          </w:rPr>
          <w:t>Bảng 3.20 Mô tả thuộc tính bảng grades_persistentsubsectiongrade</w:t>
        </w:r>
        <w:r>
          <w:rPr>
            <w:noProof/>
            <w:webHidden/>
          </w:rPr>
          <w:tab/>
        </w:r>
        <w:r>
          <w:rPr>
            <w:noProof/>
            <w:webHidden/>
          </w:rPr>
          <w:fldChar w:fldCharType="begin"/>
        </w:r>
        <w:r>
          <w:rPr>
            <w:noProof/>
            <w:webHidden/>
          </w:rPr>
          <w:instrText xml:space="preserve"> PAGEREF _Toc179871978 \h </w:instrText>
        </w:r>
        <w:r>
          <w:rPr>
            <w:noProof/>
            <w:webHidden/>
          </w:rPr>
        </w:r>
        <w:r>
          <w:rPr>
            <w:noProof/>
            <w:webHidden/>
          </w:rPr>
          <w:fldChar w:fldCharType="separate"/>
        </w:r>
        <w:r w:rsidR="000C09B3">
          <w:rPr>
            <w:noProof/>
            <w:webHidden/>
          </w:rPr>
          <w:t>52</w:t>
        </w:r>
        <w:r>
          <w:rPr>
            <w:noProof/>
            <w:webHidden/>
          </w:rPr>
          <w:fldChar w:fldCharType="end"/>
        </w:r>
      </w:hyperlink>
    </w:p>
    <w:p w14:paraId="73F6BAC5" w14:textId="477F96C3"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9" w:history="1">
        <w:r w:rsidRPr="00F673D0">
          <w:rPr>
            <w:rStyle w:val="Hyperlink"/>
            <w:rFonts w:eastAsia="SimSun"/>
            <w:noProof/>
          </w:rPr>
          <w:t>Bảng 3.21 Mô tả các thuộc tính bảng certificates_generatedcertificate</w:t>
        </w:r>
        <w:r>
          <w:rPr>
            <w:noProof/>
            <w:webHidden/>
          </w:rPr>
          <w:tab/>
        </w:r>
        <w:r>
          <w:rPr>
            <w:noProof/>
            <w:webHidden/>
          </w:rPr>
          <w:fldChar w:fldCharType="begin"/>
        </w:r>
        <w:r>
          <w:rPr>
            <w:noProof/>
            <w:webHidden/>
          </w:rPr>
          <w:instrText xml:space="preserve"> PAGEREF _Toc179871979 \h </w:instrText>
        </w:r>
        <w:r>
          <w:rPr>
            <w:noProof/>
            <w:webHidden/>
          </w:rPr>
        </w:r>
        <w:r>
          <w:rPr>
            <w:noProof/>
            <w:webHidden/>
          </w:rPr>
          <w:fldChar w:fldCharType="separate"/>
        </w:r>
        <w:r w:rsidR="000C09B3">
          <w:rPr>
            <w:noProof/>
            <w:webHidden/>
          </w:rPr>
          <w:t>54</w:t>
        </w:r>
        <w:r>
          <w:rPr>
            <w:noProof/>
            <w:webHidden/>
          </w:rPr>
          <w:fldChar w:fldCharType="end"/>
        </w:r>
      </w:hyperlink>
    </w:p>
    <w:p w14:paraId="5B67FF31" w14:textId="7992B786"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80" w:history="1">
        <w:r w:rsidRPr="00F673D0">
          <w:rPr>
            <w:rStyle w:val="Hyperlink"/>
            <w:rFonts w:eastAsia="SimSun"/>
            <w:noProof/>
          </w:rPr>
          <w:t>Bảng 3.22 Các trạng thái thuộc tính status bảng certificates_generatedcertificate</w:t>
        </w:r>
        <w:r>
          <w:rPr>
            <w:noProof/>
            <w:webHidden/>
          </w:rPr>
          <w:tab/>
        </w:r>
        <w:r>
          <w:rPr>
            <w:noProof/>
            <w:webHidden/>
          </w:rPr>
          <w:fldChar w:fldCharType="begin"/>
        </w:r>
        <w:r>
          <w:rPr>
            <w:noProof/>
            <w:webHidden/>
          </w:rPr>
          <w:instrText xml:space="preserve"> PAGEREF _Toc179871980 \h </w:instrText>
        </w:r>
        <w:r>
          <w:rPr>
            <w:noProof/>
            <w:webHidden/>
          </w:rPr>
        </w:r>
        <w:r>
          <w:rPr>
            <w:noProof/>
            <w:webHidden/>
          </w:rPr>
          <w:fldChar w:fldCharType="separate"/>
        </w:r>
        <w:r w:rsidR="000C09B3">
          <w:rPr>
            <w:noProof/>
            <w:webHidden/>
          </w:rPr>
          <w:t>55</w:t>
        </w:r>
        <w:r>
          <w:rPr>
            <w:noProof/>
            <w:webHidden/>
          </w:rPr>
          <w:fldChar w:fldCharType="end"/>
        </w:r>
      </w:hyperlink>
    </w:p>
    <w:p w14:paraId="3FB5DCBB" w14:textId="2B301D07"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81" w:history="1">
        <w:r w:rsidRPr="00F673D0">
          <w:rPr>
            <w:rStyle w:val="Hyperlink"/>
            <w:rFonts w:eastAsia="SimSun"/>
            <w:noProof/>
          </w:rPr>
          <w:t>Bảng 3.23 Mô tả các thuộc tính bảng credit_crediteligibility</w:t>
        </w:r>
        <w:r>
          <w:rPr>
            <w:noProof/>
            <w:webHidden/>
          </w:rPr>
          <w:tab/>
        </w:r>
        <w:r>
          <w:rPr>
            <w:noProof/>
            <w:webHidden/>
          </w:rPr>
          <w:fldChar w:fldCharType="begin"/>
        </w:r>
        <w:r>
          <w:rPr>
            <w:noProof/>
            <w:webHidden/>
          </w:rPr>
          <w:instrText xml:space="preserve"> PAGEREF _Toc179871981 \h </w:instrText>
        </w:r>
        <w:r>
          <w:rPr>
            <w:noProof/>
            <w:webHidden/>
          </w:rPr>
        </w:r>
        <w:r>
          <w:rPr>
            <w:noProof/>
            <w:webHidden/>
          </w:rPr>
          <w:fldChar w:fldCharType="separate"/>
        </w:r>
        <w:r w:rsidR="000C09B3">
          <w:rPr>
            <w:noProof/>
            <w:webHidden/>
          </w:rPr>
          <w:t>56</w:t>
        </w:r>
        <w:r>
          <w:rPr>
            <w:noProof/>
            <w:webHidden/>
          </w:rPr>
          <w:fldChar w:fldCharType="end"/>
        </w:r>
      </w:hyperlink>
    </w:p>
    <w:p w14:paraId="3EE1DB48" w14:textId="0F4E01DB"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82" w:history="1">
        <w:r w:rsidRPr="00F673D0">
          <w:rPr>
            <w:rStyle w:val="Hyperlink"/>
            <w:rFonts w:eastAsia="SimSun"/>
            <w:noProof/>
          </w:rPr>
          <w:t>Bảng 3.24 Mô tả các cài đặt của Drag and Drop</w:t>
        </w:r>
        <w:r>
          <w:rPr>
            <w:noProof/>
            <w:webHidden/>
          </w:rPr>
          <w:tab/>
        </w:r>
        <w:r>
          <w:rPr>
            <w:noProof/>
            <w:webHidden/>
          </w:rPr>
          <w:fldChar w:fldCharType="begin"/>
        </w:r>
        <w:r>
          <w:rPr>
            <w:noProof/>
            <w:webHidden/>
          </w:rPr>
          <w:instrText xml:space="preserve"> PAGEREF _Toc179871982 \h </w:instrText>
        </w:r>
        <w:r>
          <w:rPr>
            <w:noProof/>
            <w:webHidden/>
          </w:rPr>
        </w:r>
        <w:r>
          <w:rPr>
            <w:noProof/>
            <w:webHidden/>
          </w:rPr>
          <w:fldChar w:fldCharType="separate"/>
        </w:r>
        <w:r w:rsidR="000C09B3">
          <w:rPr>
            <w:noProof/>
            <w:webHidden/>
          </w:rPr>
          <w:t>77</w:t>
        </w:r>
        <w:r>
          <w:rPr>
            <w:noProof/>
            <w:webHidden/>
          </w:rPr>
          <w:fldChar w:fldCharType="end"/>
        </w:r>
      </w:hyperlink>
    </w:p>
    <w:p w14:paraId="2C21E13A" w14:textId="7A40E99A" w:rsidR="000D7EBD" w:rsidRDefault="000D7EBD" w:rsidP="00484BE3">
      <w:pPr>
        <w:spacing w:after="160" w:line="360" w:lineRule="auto"/>
        <w:rPr>
          <w:b/>
          <w:color w:val="000000" w:themeColor="text1"/>
        </w:rPr>
      </w:pPr>
      <w:r>
        <w:rPr>
          <w:b/>
          <w:color w:val="000000" w:themeColor="text1"/>
        </w:rPr>
        <w:fldChar w:fldCharType="end"/>
      </w:r>
    </w:p>
    <w:p w14:paraId="1C1E4156" w14:textId="77777777" w:rsidR="00AF4014" w:rsidRPr="00AA0BCA" w:rsidRDefault="00AF4014" w:rsidP="00AF53B7">
      <w:pPr>
        <w:spacing w:line="360" w:lineRule="auto"/>
        <w:jc w:val="both"/>
        <w:rPr>
          <w:b/>
          <w:color w:val="000000" w:themeColor="text1"/>
        </w:rPr>
      </w:pPr>
    </w:p>
    <w:p w14:paraId="2F945228" w14:textId="77777777" w:rsidR="00AF4014" w:rsidRPr="00AA0BCA" w:rsidRDefault="00AF4014" w:rsidP="0007078F">
      <w:pPr>
        <w:ind w:left="720"/>
        <w:jc w:val="both"/>
        <w:rPr>
          <w:b/>
          <w:color w:val="000000" w:themeColor="text1"/>
        </w:rPr>
      </w:pPr>
    </w:p>
    <w:p w14:paraId="38A3AF73" w14:textId="4F494601" w:rsidR="000D7EBD" w:rsidRDefault="000D7EBD">
      <w:pPr>
        <w:spacing w:after="160" w:line="259" w:lineRule="auto"/>
        <w:rPr>
          <w:i/>
          <w:color w:val="000000" w:themeColor="text1"/>
        </w:rPr>
      </w:pPr>
      <w:r>
        <w:rPr>
          <w:i/>
          <w:color w:val="000000" w:themeColor="text1"/>
        </w:rPr>
        <w:t xml:space="preserve"> </w:t>
      </w:r>
    </w:p>
    <w:p w14:paraId="4CB444ED" w14:textId="77777777" w:rsidR="0007078F" w:rsidRDefault="0007078F">
      <w:pPr>
        <w:spacing w:after="160" w:line="259" w:lineRule="auto"/>
        <w:rPr>
          <w:i/>
          <w:color w:val="000000" w:themeColor="text1"/>
        </w:rPr>
      </w:pPr>
    </w:p>
    <w:p w14:paraId="06B6CAD0" w14:textId="77777777" w:rsidR="004A612F" w:rsidRPr="00AA0BCA" w:rsidRDefault="004A612F">
      <w:pPr>
        <w:spacing w:after="160" w:line="259" w:lineRule="auto"/>
        <w:rPr>
          <w:i/>
          <w:color w:val="000000" w:themeColor="text1"/>
        </w:rPr>
      </w:pPr>
    </w:p>
    <w:p w14:paraId="4F18CAC5" w14:textId="091EEF7C" w:rsidR="00AF4014" w:rsidRPr="00AA0BCA" w:rsidRDefault="0007078F" w:rsidP="00484BE3">
      <w:pPr>
        <w:pStyle w:val="BodyText"/>
        <w:ind w:firstLine="397"/>
        <w:jc w:val="center"/>
        <w:rPr>
          <w:color w:val="000000" w:themeColor="text1"/>
          <w:lang w:val="en-US"/>
        </w:rPr>
      </w:pPr>
      <w:r w:rsidRPr="00AA0BCA">
        <w:rPr>
          <w:b/>
          <w:color w:val="000000" w:themeColor="text1"/>
          <w:sz w:val="28"/>
          <w:szCs w:val="28"/>
        </w:rPr>
        <w:lastRenderedPageBreak/>
        <w:t>DANH MỤC TỪ VIẾT TẮT</w:t>
      </w:r>
    </w:p>
    <w:tbl>
      <w:tblPr>
        <w:tblStyle w:val="TableGrid"/>
        <w:tblW w:w="0" w:type="auto"/>
        <w:tblLook w:val="04A0" w:firstRow="1" w:lastRow="0" w:firstColumn="1" w:lastColumn="0" w:noHBand="0" w:noVBand="1"/>
      </w:tblPr>
      <w:tblGrid>
        <w:gridCol w:w="2065"/>
        <w:gridCol w:w="7280"/>
      </w:tblGrid>
      <w:tr w:rsidR="002A51E4" w:rsidRPr="002A51E4" w14:paraId="32C6DE42" w14:textId="77777777" w:rsidTr="00F05C3B">
        <w:tc>
          <w:tcPr>
            <w:tcW w:w="2065" w:type="dxa"/>
          </w:tcPr>
          <w:p w14:paraId="50C98398" w14:textId="49CF29DC" w:rsidR="002A51E4" w:rsidRPr="002A51E4" w:rsidRDefault="002A51E4" w:rsidP="002A51E4">
            <w:pPr>
              <w:pStyle w:val="BodyText"/>
              <w:ind w:firstLine="0"/>
              <w:jc w:val="center"/>
              <w:rPr>
                <w:b/>
                <w:bCs/>
                <w:color w:val="000000" w:themeColor="text1"/>
                <w:lang w:val="en-US"/>
              </w:rPr>
            </w:pPr>
            <w:r w:rsidRPr="002A51E4">
              <w:rPr>
                <w:b/>
                <w:bCs/>
                <w:color w:val="000000" w:themeColor="text1"/>
                <w:lang w:val="en-US"/>
              </w:rPr>
              <w:t>Từ viết tắt</w:t>
            </w:r>
          </w:p>
        </w:tc>
        <w:tc>
          <w:tcPr>
            <w:tcW w:w="7280" w:type="dxa"/>
          </w:tcPr>
          <w:p w14:paraId="5DCA3E5A" w14:textId="60D02F38" w:rsidR="002A51E4" w:rsidRPr="002A51E4" w:rsidRDefault="002A51E4" w:rsidP="002A51E4">
            <w:pPr>
              <w:pStyle w:val="BodyText"/>
              <w:ind w:firstLine="0"/>
              <w:jc w:val="center"/>
              <w:rPr>
                <w:b/>
                <w:bCs/>
                <w:color w:val="000000" w:themeColor="text1"/>
                <w:lang w:val="en-US"/>
              </w:rPr>
            </w:pPr>
            <w:r w:rsidRPr="002A51E4">
              <w:rPr>
                <w:b/>
                <w:bCs/>
                <w:color w:val="000000" w:themeColor="text1"/>
                <w:lang w:val="en-US"/>
              </w:rPr>
              <w:t>Ý nghĩa</w:t>
            </w:r>
          </w:p>
        </w:tc>
      </w:tr>
      <w:tr w:rsidR="0023775E" w14:paraId="2D20C6F1" w14:textId="77777777" w:rsidTr="00F05C3B">
        <w:tc>
          <w:tcPr>
            <w:tcW w:w="2065" w:type="dxa"/>
          </w:tcPr>
          <w:p w14:paraId="12496278" w14:textId="1403A119" w:rsidR="0023775E" w:rsidRDefault="0023775E" w:rsidP="00F05C3B">
            <w:pPr>
              <w:pStyle w:val="BodyText"/>
              <w:ind w:firstLine="0"/>
              <w:jc w:val="left"/>
              <w:rPr>
                <w:color w:val="000000" w:themeColor="text1"/>
                <w:lang w:val="en-US"/>
              </w:rPr>
            </w:pPr>
            <w:r w:rsidRPr="007F5995">
              <w:t>2U</w:t>
            </w:r>
          </w:p>
        </w:tc>
        <w:tc>
          <w:tcPr>
            <w:tcW w:w="7280" w:type="dxa"/>
          </w:tcPr>
          <w:p w14:paraId="24535CED" w14:textId="6A480549" w:rsidR="0023775E" w:rsidRDefault="0023775E" w:rsidP="00F05C3B">
            <w:pPr>
              <w:pStyle w:val="BodyText"/>
              <w:ind w:firstLine="0"/>
              <w:jc w:val="left"/>
              <w:rPr>
                <w:color w:val="000000" w:themeColor="text1"/>
                <w:lang w:val="en-US"/>
              </w:rPr>
            </w:pPr>
            <w:r w:rsidRPr="007F5995">
              <w:t>2U, Inc. (Tên công ty cung cấp nền tảng giáo dục trực tuyến)</w:t>
            </w:r>
          </w:p>
        </w:tc>
      </w:tr>
      <w:tr w:rsidR="0023775E" w14:paraId="0278252E" w14:textId="77777777" w:rsidTr="00F05C3B">
        <w:tc>
          <w:tcPr>
            <w:tcW w:w="2065" w:type="dxa"/>
          </w:tcPr>
          <w:p w14:paraId="5D7CD308" w14:textId="67FFAD1D" w:rsidR="0023775E" w:rsidRDefault="0023775E" w:rsidP="00F05C3B">
            <w:pPr>
              <w:pStyle w:val="BodyText"/>
              <w:ind w:firstLine="0"/>
              <w:jc w:val="left"/>
              <w:rPr>
                <w:color w:val="000000" w:themeColor="text1"/>
                <w:lang w:val="en-US"/>
              </w:rPr>
            </w:pPr>
            <w:r w:rsidRPr="007F5995">
              <w:t>ABC</w:t>
            </w:r>
          </w:p>
        </w:tc>
        <w:tc>
          <w:tcPr>
            <w:tcW w:w="7280" w:type="dxa"/>
          </w:tcPr>
          <w:p w14:paraId="18B8BEB0" w14:textId="032C07B8" w:rsidR="0023775E" w:rsidRDefault="0023775E" w:rsidP="00F05C3B">
            <w:pPr>
              <w:pStyle w:val="BodyText"/>
              <w:ind w:firstLine="0"/>
              <w:jc w:val="left"/>
              <w:rPr>
                <w:color w:val="000000" w:themeColor="text1"/>
                <w:lang w:val="en-US"/>
              </w:rPr>
            </w:pPr>
            <w:r w:rsidRPr="007F5995">
              <w:t xml:space="preserve">Activity-Based Costing (Định giá </w:t>
            </w:r>
            <w:r w:rsidR="00F05C3B">
              <w:rPr>
                <w:lang w:val="en-US"/>
              </w:rPr>
              <w:t>d</w:t>
            </w:r>
            <w:r w:rsidRPr="007F5995">
              <w:t xml:space="preserve">ựa trên </w:t>
            </w:r>
            <w:r w:rsidR="00F05C3B">
              <w:rPr>
                <w:lang w:val="en-US"/>
              </w:rPr>
              <w:t>h</w:t>
            </w:r>
            <w:r w:rsidRPr="007F5995">
              <w:t>oạt động)</w:t>
            </w:r>
          </w:p>
        </w:tc>
      </w:tr>
      <w:tr w:rsidR="0023775E" w14:paraId="268BD182" w14:textId="77777777" w:rsidTr="00F05C3B">
        <w:tc>
          <w:tcPr>
            <w:tcW w:w="2065" w:type="dxa"/>
          </w:tcPr>
          <w:p w14:paraId="563714E0" w14:textId="000C7C33" w:rsidR="0023775E" w:rsidRDefault="0023775E" w:rsidP="00F05C3B">
            <w:pPr>
              <w:pStyle w:val="BodyText"/>
              <w:ind w:firstLine="0"/>
              <w:jc w:val="left"/>
              <w:rPr>
                <w:color w:val="000000" w:themeColor="text1"/>
                <w:lang w:val="en-US"/>
              </w:rPr>
            </w:pPr>
            <w:r w:rsidRPr="007F5995">
              <w:t>AMD64</w:t>
            </w:r>
          </w:p>
        </w:tc>
        <w:tc>
          <w:tcPr>
            <w:tcW w:w="7280" w:type="dxa"/>
          </w:tcPr>
          <w:p w14:paraId="1A28B3F1" w14:textId="7A056473" w:rsidR="0023775E" w:rsidRDefault="0023775E" w:rsidP="00F05C3B">
            <w:pPr>
              <w:pStyle w:val="BodyText"/>
              <w:ind w:firstLine="0"/>
              <w:jc w:val="left"/>
              <w:rPr>
                <w:color w:val="000000" w:themeColor="text1"/>
                <w:lang w:val="en-US"/>
              </w:rPr>
            </w:pPr>
            <w:r w:rsidRPr="007F5995">
              <w:t>Advanced Micro Devices 64-bit (Kiến trúc 64-bit của AMD)</w:t>
            </w:r>
          </w:p>
        </w:tc>
      </w:tr>
      <w:tr w:rsidR="0023775E" w14:paraId="1A83AA19" w14:textId="77777777" w:rsidTr="00F05C3B">
        <w:tc>
          <w:tcPr>
            <w:tcW w:w="2065" w:type="dxa"/>
          </w:tcPr>
          <w:p w14:paraId="5CF14177" w14:textId="3BEB8B43" w:rsidR="0023775E" w:rsidRDefault="0023775E" w:rsidP="00F05C3B">
            <w:pPr>
              <w:pStyle w:val="BodyText"/>
              <w:ind w:firstLine="0"/>
              <w:jc w:val="left"/>
              <w:rPr>
                <w:color w:val="000000" w:themeColor="text1"/>
                <w:lang w:val="en-US"/>
              </w:rPr>
            </w:pPr>
            <w:r w:rsidRPr="007F5995">
              <w:t>AME</w:t>
            </w:r>
          </w:p>
        </w:tc>
        <w:tc>
          <w:tcPr>
            <w:tcW w:w="7280" w:type="dxa"/>
          </w:tcPr>
          <w:p w14:paraId="2E6958E2" w14:textId="564A57CA" w:rsidR="0023775E" w:rsidRDefault="0023775E" w:rsidP="00F05C3B">
            <w:pPr>
              <w:pStyle w:val="BodyText"/>
              <w:ind w:firstLine="0"/>
              <w:jc w:val="left"/>
              <w:rPr>
                <w:color w:val="000000" w:themeColor="text1"/>
                <w:lang w:val="en-US"/>
              </w:rPr>
            </w:pPr>
            <w:r w:rsidRPr="007F5995">
              <w:t>American Education (Giáo dục Mỹ)</w:t>
            </w:r>
          </w:p>
        </w:tc>
      </w:tr>
      <w:tr w:rsidR="0023775E" w14:paraId="0A96837F" w14:textId="77777777" w:rsidTr="00F05C3B">
        <w:tc>
          <w:tcPr>
            <w:tcW w:w="2065" w:type="dxa"/>
          </w:tcPr>
          <w:p w14:paraId="48214C4F" w14:textId="7D16C109" w:rsidR="0023775E" w:rsidRDefault="0023775E" w:rsidP="00F05C3B">
            <w:pPr>
              <w:pStyle w:val="BodyText"/>
              <w:ind w:firstLine="0"/>
              <w:jc w:val="left"/>
              <w:rPr>
                <w:color w:val="000000" w:themeColor="text1"/>
                <w:lang w:val="en-US"/>
              </w:rPr>
            </w:pPr>
            <w:r w:rsidRPr="007F5995">
              <w:t>API</w:t>
            </w:r>
          </w:p>
        </w:tc>
        <w:tc>
          <w:tcPr>
            <w:tcW w:w="7280" w:type="dxa"/>
          </w:tcPr>
          <w:p w14:paraId="40795AA0" w14:textId="069D16C2" w:rsidR="0023775E" w:rsidRDefault="0023775E" w:rsidP="00F05C3B">
            <w:pPr>
              <w:pStyle w:val="BodyText"/>
              <w:ind w:firstLine="0"/>
              <w:jc w:val="left"/>
              <w:rPr>
                <w:color w:val="000000" w:themeColor="text1"/>
                <w:lang w:val="en-US"/>
              </w:rPr>
            </w:pPr>
            <w:r w:rsidRPr="007F5995">
              <w:t xml:space="preserve">Application Programming Interface (Giao diện </w:t>
            </w:r>
            <w:r w:rsidR="00F05C3B">
              <w:rPr>
                <w:lang w:val="en-US"/>
              </w:rPr>
              <w:t>l</w:t>
            </w:r>
            <w:r w:rsidRPr="007F5995">
              <w:t xml:space="preserve">ập trình </w:t>
            </w:r>
            <w:r w:rsidR="00F05C3B">
              <w:rPr>
                <w:lang w:val="en-US"/>
              </w:rPr>
              <w:t>ứ</w:t>
            </w:r>
            <w:r w:rsidRPr="007F5995">
              <w:t>ng dụng)</w:t>
            </w:r>
          </w:p>
        </w:tc>
      </w:tr>
      <w:tr w:rsidR="0023775E" w14:paraId="35857ABC" w14:textId="77777777" w:rsidTr="00F05C3B">
        <w:tc>
          <w:tcPr>
            <w:tcW w:w="2065" w:type="dxa"/>
          </w:tcPr>
          <w:p w14:paraId="4B3F4AAB" w14:textId="14B77CC2" w:rsidR="0023775E" w:rsidRDefault="0023775E" w:rsidP="00F05C3B">
            <w:pPr>
              <w:pStyle w:val="BodyText"/>
              <w:ind w:firstLine="0"/>
              <w:jc w:val="left"/>
              <w:rPr>
                <w:color w:val="000000" w:themeColor="text1"/>
                <w:lang w:val="en-US"/>
              </w:rPr>
            </w:pPr>
            <w:r w:rsidRPr="007F5995">
              <w:t>AP</w:t>
            </w:r>
          </w:p>
        </w:tc>
        <w:tc>
          <w:tcPr>
            <w:tcW w:w="7280" w:type="dxa"/>
          </w:tcPr>
          <w:p w14:paraId="5620706A" w14:textId="2467195D" w:rsidR="0023775E" w:rsidRDefault="0023775E" w:rsidP="00F05C3B">
            <w:pPr>
              <w:pStyle w:val="BodyText"/>
              <w:ind w:firstLine="0"/>
              <w:jc w:val="left"/>
              <w:rPr>
                <w:color w:val="000000" w:themeColor="text1"/>
                <w:lang w:val="en-US"/>
              </w:rPr>
            </w:pPr>
            <w:r w:rsidRPr="007F5995">
              <w:t xml:space="preserve">Advanced Placement (Chương trình </w:t>
            </w:r>
            <w:r w:rsidR="00F05C3B">
              <w:rPr>
                <w:lang w:val="en-US"/>
              </w:rPr>
              <w:t>x</w:t>
            </w:r>
            <w:r w:rsidRPr="007F5995">
              <w:t xml:space="preserve">ếp lớp </w:t>
            </w:r>
            <w:r w:rsidR="00F05C3B">
              <w:rPr>
                <w:lang w:val="en-US"/>
              </w:rPr>
              <w:t>n</w:t>
            </w:r>
            <w:r w:rsidRPr="007F5995">
              <w:t>âng cao)</w:t>
            </w:r>
          </w:p>
        </w:tc>
      </w:tr>
      <w:tr w:rsidR="0023775E" w14:paraId="11050846" w14:textId="77777777" w:rsidTr="00F05C3B">
        <w:tc>
          <w:tcPr>
            <w:tcW w:w="2065" w:type="dxa"/>
          </w:tcPr>
          <w:p w14:paraId="5CC24B2C" w14:textId="69E51E92" w:rsidR="0023775E" w:rsidRDefault="0023775E" w:rsidP="00F05C3B">
            <w:pPr>
              <w:pStyle w:val="BodyText"/>
              <w:ind w:firstLine="0"/>
              <w:jc w:val="left"/>
              <w:rPr>
                <w:color w:val="000000" w:themeColor="text1"/>
                <w:lang w:val="en-US"/>
              </w:rPr>
            </w:pPr>
            <w:r w:rsidRPr="007F5995">
              <w:t>ARM64</w:t>
            </w:r>
          </w:p>
        </w:tc>
        <w:tc>
          <w:tcPr>
            <w:tcW w:w="7280" w:type="dxa"/>
          </w:tcPr>
          <w:p w14:paraId="24CABEC3" w14:textId="15D2BA5B" w:rsidR="0023775E" w:rsidRDefault="0023775E" w:rsidP="00F05C3B">
            <w:pPr>
              <w:pStyle w:val="BodyText"/>
              <w:ind w:firstLine="0"/>
              <w:jc w:val="left"/>
              <w:rPr>
                <w:color w:val="000000" w:themeColor="text1"/>
                <w:lang w:val="en-US"/>
              </w:rPr>
            </w:pPr>
            <w:r w:rsidRPr="007F5995">
              <w:t>Advanced RISC Machine 64-bit (Kiến trúc 64-bit của ARM)</w:t>
            </w:r>
          </w:p>
        </w:tc>
      </w:tr>
      <w:tr w:rsidR="0023775E" w14:paraId="53B00A98" w14:textId="77777777" w:rsidTr="00F05C3B">
        <w:tc>
          <w:tcPr>
            <w:tcW w:w="2065" w:type="dxa"/>
          </w:tcPr>
          <w:p w14:paraId="091B1935" w14:textId="5043FD70" w:rsidR="0023775E" w:rsidRDefault="0023775E" w:rsidP="00F05C3B">
            <w:pPr>
              <w:pStyle w:val="BodyText"/>
              <w:ind w:firstLine="0"/>
              <w:jc w:val="left"/>
              <w:rPr>
                <w:color w:val="000000" w:themeColor="text1"/>
                <w:lang w:val="en-US"/>
              </w:rPr>
            </w:pPr>
            <w:r w:rsidRPr="007F5995">
              <w:t>CLI</w:t>
            </w:r>
          </w:p>
        </w:tc>
        <w:tc>
          <w:tcPr>
            <w:tcW w:w="7280" w:type="dxa"/>
          </w:tcPr>
          <w:p w14:paraId="6FA2CD6F" w14:textId="1CE0B3DC" w:rsidR="0023775E" w:rsidRDefault="0023775E" w:rsidP="00F05C3B">
            <w:pPr>
              <w:pStyle w:val="BodyText"/>
              <w:ind w:firstLine="0"/>
              <w:jc w:val="left"/>
              <w:rPr>
                <w:color w:val="000000" w:themeColor="text1"/>
                <w:lang w:val="en-US"/>
              </w:rPr>
            </w:pPr>
            <w:r w:rsidRPr="007F5995">
              <w:t xml:space="preserve">Command Line Interface (Giao diện </w:t>
            </w:r>
            <w:r w:rsidR="00F05C3B">
              <w:rPr>
                <w:lang w:val="en-US"/>
              </w:rPr>
              <w:t>d</w:t>
            </w:r>
            <w:r w:rsidRPr="007F5995">
              <w:t>òng lệnh)</w:t>
            </w:r>
          </w:p>
        </w:tc>
      </w:tr>
      <w:tr w:rsidR="0023775E" w14:paraId="174BD94E" w14:textId="77777777" w:rsidTr="00F05C3B">
        <w:tc>
          <w:tcPr>
            <w:tcW w:w="2065" w:type="dxa"/>
          </w:tcPr>
          <w:p w14:paraId="23933905" w14:textId="57C7ACEF" w:rsidR="0023775E" w:rsidRDefault="0023775E" w:rsidP="00F05C3B">
            <w:pPr>
              <w:pStyle w:val="BodyText"/>
              <w:ind w:firstLine="0"/>
              <w:jc w:val="left"/>
              <w:rPr>
                <w:color w:val="000000" w:themeColor="text1"/>
                <w:lang w:val="en-US"/>
              </w:rPr>
            </w:pPr>
            <w:r w:rsidRPr="007F5995">
              <w:t>CPU</w:t>
            </w:r>
          </w:p>
        </w:tc>
        <w:tc>
          <w:tcPr>
            <w:tcW w:w="7280" w:type="dxa"/>
          </w:tcPr>
          <w:p w14:paraId="61FF3973" w14:textId="15D50E55" w:rsidR="0023775E" w:rsidRDefault="0023775E" w:rsidP="00F05C3B">
            <w:pPr>
              <w:pStyle w:val="BodyText"/>
              <w:ind w:firstLine="0"/>
              <w:jc w:val="left"/>
              <w:rPr>
                <w:color w:val="000000" w:themeColor="text1"/>
                <w:lang w:val="en-US"/>
              </w:rPr>
            </w:pPr>
            <w:r w:rsidRPr="007F5995">
              <w:t xml:space="preserve">Central Processing Unit (Bộ xử lý </w:t>
            </w:r>
            <w:r w:rsidR="00F05C3B">
              <w:rPr>
                <w:lang w:val="en-US"/>
              </w:rPr>
              <w:t>t</w:t>
            </w:r>
            <w:r w:rsidRPr="007F5995">
              <w:t>rung tâm)</w:t>
            </w:r>
          </w:p>
        </w:tc>
      </w:tr>
      <w:tr w:rsidR="0023775E" w14:paraId="6F9B086D" w14:textId="77777777" w:rsidTr="00F05C3B">
        <w:tc>
          <w:tcPr>
            <w:tcW w:w="2065" w:type="dxa"/>
          </w:tcPr>
          <w:p w14:paraId="53DC47B9" w14:textId="613EFD7E" w:rsidR="0023775E" w:rsidRDefault="0023775E" w:rsidP="00F05C3B">
            <w:pPr>
              <w:pStyle w:val="BodyText"/>
              <w:ind w:firstLine="0"/>
              <w:jc w:val="left"/>
              <w:rPr>
                <w:color w:val="000000" w:themeColor="text1"/>
                <w:lang w:val="en-US"/>
              </w:rPr>
            </w:pPr>
            <w:r w:rsidRPr="007F5995">
              <w:t>CRUD</w:t>
            </w:r>
          </w:p>
        </w:tc>
        <w:tc>
          <w:tcPr>
            <w:tcW w:w="7280" w:type="dxa"/>
          </w:tcPr>
          <w:p w14:paraId="44B85B80" w14:textId="7C0770A9" w:rsidR="0023775E" w:rsidRDefault="0023775E" w:rsidP="00F05C3B">
            <w:pPr>
              <w:pStyle w:val="BodyText"/>
              <w:ind w:firstLine="0"/>
              <w:jc w:val="left"/>
              <w:rPr>
                <w:color w:val="000000" w:themeColor="text1"/>
                <w:lang w:val="en-US"/>
              </w:rPr>
            </w:pPr>
            <w:r w:rsidRPr="007F5995">
              <w:t xml:space="preserve">Create, Read, Update, Delete (Tạo, </w:t>
            </w:r>
            <w:r w:rsidR="00F05C3B">
              <w:rPr>
                <w:lang w:val="en-US"/>
              </w:rPr>
              <w:t>đ</w:t>
            </w:r>
            <w:r w:rsidRPr="007F5995">
              <w:t xml:space="preserve">ọc, </w:t>
            </w:r>
            <w:r w:rsidR="00F05C3B">
              <w:rPr>
                <w:lang w:val="en-US"/>
              </w:rPr>
              <w:t>c</w:t>
            </w:r>
            <w:r w:rsidRPr="007F5995">
              <w:t xml:space="preserve">ập nhật, </w:t>
            </w:r>
            <w:r w:rsidR="00F05C3B">
              <w:rPr>
                <w:lang w:val="en-US"/>
              </w:rPr>
              <w:t>x</w:t>
            </w:r>
            <w:r w:rsidRPr="007F5995">
              <w:t>óa)</w:t>
            </w:r>
          </w:p>
        </w:tc>
      </w:tr>
      <w:tr w:rsidR="0023775E" w14:paraId="6ED62FD1" w14:textId="77777777" w:rsidTr="00F05C3B">
        <w:tc>
          <w:tcPr>
            <w:tcW w:w="2065" w:type="dxa"/>
          </w:tcPr>
          <w:p w14:paraId="299F3004" w14:textId="4E2E78B8" w:rsidR="0023775E" w:rsidRDefault="0023775E" w:rsidP="00F05C3B">
            <w:pPr>
              <w:pStyle w:val="BodyText"/>
              <w:ind w:firstLine="0"/>
              <w:jc w:val="left"/>
              <w:rPr>
                <w:color w:val="000000" w:themeColor="text1"/>
                <w:lang w:val="en-US"/>
              </w:rPr>
            </w:pPr>
            <w:r w:rsidRPr="007F5995">
              <w:t>CSS</w:t>
            </w:r>
          </w:p>
        </w:tc>
        <w:tc>
          <w:tcPr>
            <w:tcW w:w="7280" w:type="dxa"/>
          </w:tcPr>
          <w:p w14:paraId="5B01CB04" w14:textId="24B91BE1" w:rsidR="0023775E" w:rsidRDefault="0023775E" w:rsidP="00F05C3B">
            <w:pPr>
              <w:pStyle w:val="BodyText"/>
              <w:ind w:firstLine="0"/>
              <w:jc w:val="left"/>
              <w:rPr>
                <w:color w:val="000000" w:themeColor="text1"/>
                <w:lang w:val="en-US"/>
              </w:rPr>
            </w:pPr>
            <w:r w:rsidRPr="007F5995">
              <w:t xml:space="preserve">Cascading Style Sheets (Trang </w:t>
            </w:r>
            <w:r w:rsidR="00F05C3B">
              <w:rPr>
                <w:lang w:val="en-US"/>
              </w:rPr>
              <w:t>k</w:t>
            </w:r>
            <w:r w:rsidRPr="007F5995">
              <w:t xml:space="preserve">iểu </w:t>
            </w:r>
            <w:r w:rsidR="00F05C3B">
              <w:rPr>
                <w:lang w:val="en-US"/>
              </w:rPr>
              <w:t>x</w:t>
            </w:r>
            <w:r w:rsidRPr="007F5995">
              <w:t>ếp chồng)</w:t>
            </w:r>
          </w:p>
        </w:tc>
      </w:tr>
      <w:tr w:rsidR="0023775E" w14:paraId="62A4583E" w14:textId="77777777" w:rsidTr="00F05C3B">
        <w:tc>
          <w:tcPr>
            <w:tcW w:w="2065" w:type="dxa"/>
          </w:tcPr>
          <w:p w14:paraId="29F55D30" w14:textId="30D30C2E" w:rsidR="0023775E" w:rsidRDefault="0023775E" w:rsidP="00F05C3B">
            <w:pPr>
              <w:pStyle w:val="BodyText"/>
              <w:ind w:firstLine="0"/>
              <w:jc w:val="left"/>
              <w:rPr>
                <w:color w:val="000000" w:themeColor="text1"/>
                <w:lang w:val="en-US"/>
              </w:rPr>
            </w:pPr>
            <w:r w:rsidRPr="007F5995">
              <w:t>GB</w:t>
            </w:r>
          </w:p>
        </w:tc>
        <w:tc>
          <w:tcPr>
            <w:tcW w:w="7280" w:type="dxa"/>
          </w:tcPr>
          <w:p w14:paraId="4504C272" w14:textId="4F3A3E3E" w:rsidR="0023775E" w:rsidRDefault="0023775E" w:rsidP="00F05C3B">
            <w:pPr>
              <w:pStyle w:val="BodyText"/>
              <w:ind w:firstLine="0"/>
              <w:jc w:val="left"/>
              <w:rPr>
                <w:color w:val="000000" w:themeColor="text1"/>
                <w:lang w:val="en-US"/>
              </w:rPr>
            </w:pPr>
            <w:r w:rsidRPr="007F5995">
              <w:t xml:space="preserve">Gigabyte (Đơn vị </w:t>
            </w:r>
            <w:r w:rsidR="00F05C3B">
              <w:rPr>
                <w:lang w:val="en-US"/>
              </w:rPr>
              <w:t>d</w:t>
            </w:r>
            <w:r w:rsidRPr="007F5995">
              <w:t xml:space="preserve">ung lượng </w:t>
            </w:r>
            <w:r w:rsidR="00F05C3B">
              <w:rPr>
                <w:lang w:val="en-US"/>
              </w:rPr>
              <w:t>d</w:t>
            </w:r>
            <w:r w:rsidRPr="007F5995">
              <w:t>ữ liệu)</w:t>
            </w:r>
          </w:p>
        </w:tc>
      </w:tr>
      <w:tr w:rsidR="0023775E" w14:paraId="1585F3D8" w14:textId="77777777" w:rsidTr="00F05C3B">
        <w:tc>
          <w:tcPr>
            <w:tcW w:w="2065" w:type="dxa"/>
          </w:tcPr>
          <w:p w14:paraId="55DA31A4" w14:textId="7785B6BD" w:rsidR="0023775E" w:rsidRDefault="0023775E" w:rsidP="00F05C3B">
            <w:pPr>
              <w:pStyle w:val="BodyText"/>
              <w:ind w:firstLine="0"/>
              <w:jc w:val="left"/>
              <w:rPr>
                <w:color w:val="000000" w:themeColor="text1"/>
                <w:lang w:val="en-US"/>
              </w:rPr>
            </w:pPr>
            <w:r w:rsidRPr="007F5995">
              <w:t>HTML</w:t>
            </w:r>
          </w:p>
        </w:tc>
        <w:tc>
          <w:tcPr>
            <w:tcW w:w="7280" w:type="dxa"/>
          </w:tcPr>
          <w:p w14:paraId="2EAF48BB" w14:textId="5057ABEE" w:rsidR="0023775E" w:rsidRDefault="0023775E" w:rsidP="00F05C3B">
            <w:pPr>
              <w:pStyle w:val="BodyText"/>
              <w:ind w:firstLine="0"/>
              <w:jc w:val="left"/>
              <w:rPr>
                <w:color w:val="000000" w:themeColor="text1"/>
                <w:lang w:val="en-US"/>
              </w:rPr>
            </w:pPr>
            <w:r w:rsidRPr="007F5995">
              <w:t xml:space="preserve">Hypertext Markup Language (Ngôn ngữ </w:t>
            </w:r>
            <w:r w:rsidR="00F05C3B">
              <w:rPr>
                <w:lang w:val="en-US"/>
              </w:rPr>
              <w:t>đ</w:t>
            </w:r>
            <w:r w:rsidRPr="007F5995">
              <w:t xml:space="preserve">ánh dấu </w:t>
            </w:r>
            <w:r w:rsidR="00F05C3B">
              <w:rPr>
                <w:lang w:val="en-US"/>
              </w:rPr>
              <w:t>s</w:t>
            </w:r>
            <w:r w:rsidRPr="007F5995">
              <w:t>iêu văn bản)</w:t>
            </w:r>
          </w:p>
        </w:tc>
      </w:tr>
      <w:tr w:rsidR="0023775E" w14:paraId="3AC4BC88" w14:textId="77777777" w:rsidTr="00F05C3B">
        <w:tc>
          <w:tcPr>
            <w:tcW w:w="2065" w:type="dxa"/>
          </w:tcPr>
          <w:p w14:paraId="4EE86B00" w14:textId="73A2AC72" w:rsidR="0023775E" w:rsidRDefault="0023775E" w:rsidP="00F05C3B">
            <w:pPr>
              <w:pStyle w:val="BodyText"/>
              <w:ind w:firstLine="0"/>
              <w:jc w:val="left"/>
              <w:rPr>
                <w:color w:val="000000" w:themeColor="text1"/>
                <w:lang w:val="en-US"/>
              </w:rPr>
            </w:pPr>
            <w:r w:rsidRPr="007F5995">
              <w:t>IBM</w:t>
            </w:r>
          </w:p>
        </w:tc>
        <w:tc>
          <w:tcPr>
            <w:tcW w:w="7280" w:type="dxa"/>
          </w:tcPr>
          <w:p w14:paraId="455DCE6B" w14:textId="3E692E27" w:rsidR="0023775E" w:rsidRDefault="0023775E" w:rsidP="00F05C3B">
            <w:pPr>
              <w:pStyle w:val="BodyText"/>
              <w:ind w:firstLine="0"/>
              <w:jc w:val="left"/>
              <w:rPr>
                <w:color w:val="000000" w:themeColor="text1"/>
                <w:lang w:val="en-US"/>
              </w:rPr>
            </w:pPr>
            <w:r w:rsidRPr="007F5995">
              <w:t xml:space="preserve">International Business Machines (Công ty </w:t>
            </w:r>
            <w:r w:rsidR="00F05C3B">
              <w:rPr>
                <w:lang w:val="en-US"/>
              </w:rPr>
              <w:t>m</w:t>
            </w:r>
            <w:r w:rsidRPr="007F5995">
              <w:t xml:space="preserve">áy tính </w:t>
            </w:r>
            <w:r w:rsidR="00F05C3B">
              <w:rPr>
                <w:lang w:val="en-US"/>
              </w:rPr>
              <w:t>k</w:t>
            </w:r>
            <w:r w:rsidRPr="007F5995">
              <w:t xml:space="preserve">inh doanh </w:t>
            </w:r>
            <w:r w:rsidR="00F05C3B">
              <w:rPr>
                <w:lang w:val="en-US"/>
              </w:rPr>
              <w:t>q</w:t>
            </w:r>
            <w:r w:rsidRPr="007F5995">
              <w:t>uốc tế)</w:t>
            </w:r>
          </w:p>
        </w:tc>
      </w:tr>
      <w:tr w:rsidR="0023775E" w14:paraId="1A890180" w14:textId="77777777" w:rsidTr="00F05C3B">
        <w:tc>
          <w:tcPr>
            <w:tcW w:w="2065" w:type="dxa"/>
          </w:tcPr>
          <w:p w14:paraId="28818932" w14:textId="20EB6E7E" w:rsidR="0023775E" w:rsidRDefault="0023775E" w:rsidP="00F05C3B">
            <w:pPr>
              <w:pStyle w:val="BodyText"/>
              <w:ind w:firstLine="0"/>
              <w:jc w:val="left"/>
              <w:rPr>
                <w:color w:val="000000" w:themeColor="text1"/>
                <w:lang w:val="en-US"/>
              </w:rPr>
            </w:pPr>
            <w:r w:rsidRPr="007F5995">
              <w:t>ID</w:t>
            </w:r>
          </w:p>
        </w:tc>
        <w:tc>
          <w:tcPr>
            <w:tcW w:w="7280" w:type="dxa"/>
          </w:tcPr>
          <w:p w14:paraId="0C790A33" w14:textId="02FAAAA6" w:rsidR="0023775E" w:rsidRDefault="0023775E" w:rsidP="00F05C3B">
            <w:pPr>
              <w:pStyle w:val="BodyText"/>
              <w:ind w:firstLine="0"/>
              <w:jc w:val="left"/>
              <w:rPr>
                <w:color w:val="000000" w:themeColor="text1"/>
                <w:lang w:val="en-US"/>
              </w:rPr>
            </w:pPr>
            <w:r w:rsidRPr="007F5995">
              <w:t>Identifier (Định danh)</w:t>
            </w:r>
          </w:p>
        </w:tc>
      </w:tr>
      <w:tr w:rsidR="0023775E" w14:paraId="42CD39E5" w14:textId="77777777" w:rsidTr="00F05C3B">
        <w:tc>
          <w:tcPr>
            <w:tcW w:w="2065" w:type="dxa"/>
          </w:tcPr>
          <w:p w14:paraId="150B3D1B" w14:textId="657151BB" w:rsidR="0023775E" w:rsidRDefault="0023775E" w:rsidP="00F05C3B">
            <w:pPr>
              <w:pStyle w:val="BodyText"/>
              <w:ind w:firstLine="0"/>
              <w:jc w:val="left"/>
              <w:rPr>
                <w:color w:val="000000" w:themeColor="text1"/>
                <w:lang w:val="en-US"/>
              </w:rPr>
            </w:pPr>
            <w:r w:rsidRPr="007F5995">
              <w:t>ISO</w:t>
            </w:r>
          </w:p>
        </w:tc>
        <w:tc>
          <w:tcPr>
            <w:tcW w:w="7280" w:type="dxa"/>
          </w:tcPr>
          <w:p w14:paraId="6B33F1B9" w14:textId="11D7450C" w:rsidR="0023775E" w:rsidRDefault="0023775E" w:rsidP="00F05C3B">
            <w:pPr>
              <w:pStyle w:val="BodyText"/>
              <w:ind w:firstLine="0"/>
              <w:jc w:val="left"/>
              <w:rPr>
                <w:color w:val="000000" w:themeColor="text1"/>
                <w:lang w:val="en-US"/>
              </w:rPr>
            </w:pPr>
            <w:r w:rsidRPr="007F5995">
              <w:t xml:space="preserve">International Organization for Standardization (Tổ chức </w:t>
            </w:r>
            <w:r w:rsidR="00F05C3B">
              <w:rPr>
                <w:lang w:val="en-US"/>
              </w:rPr>
              <w:t>t</w:t>
            </w:r>
            <w:r w:rsidRPr="007F5995">
              <w:t xml:space="preserve">iêu chuẩn hóa </w:t>
            </w:r>
            <w:r w:rsidR="00F05C3B">
              <w:rPr>
                <w:lang w:val="en-US"/>
              </w:rPr>
              <w:t>q</w:t>
            </w:r>
            <w:r w:rsidRPr="007F5995">
              <w:t>uốc tế)</w:t>
            </w:r>
          </w:p>
        </w:tc>
      </w:tr>
      <w:tr w:rsidR="0023775E" w14:paraId="50F451CA" w14:textId="77777777" w:rsidTr="00F05C3B">
        <w:tc>
          <w:tcPr>
            <w:tcW w:w="2065" w:type="dxa"/>
          </w:tcPr>
          <w:p w14:paraId="5632F16A" w14:textId="4D834FD0" w:rsidR="0023775E" w:rsidRDefault="0023775E" w:rsidP="00F05C3B">
            <w:pPr>
              <w:pStyle w:val="BodyText"/>
              <w:ind w:firstLine="0"/>
              <w:jc w:val="left"/>
              <w:rPr>
                <w:color w:val="000000" w:themeColor="text1"/>
                <w:lang w:val="en-US"/>
              </w:rPr>
            </w:pPr>
            <w:r w:rsidRPr="007F5995">
              <w:t>JSON</w:t>
            </w:r>
          </w:p>
        </w:tc>
        <w:tc>
          <w:tcPr>
            <w:tcW w:w="7280" w:type="dxa"/>
          </w:tcPr>
          <w:p w14:paraId="7B644692" w14:textId="46D36673" w:rsidR="0023775E" w:rsidRDefault="0023775E" w:rsidP="00F05C3B">
            <w:pPr>
              <w:pStyle w:val="BodyText"/>
              <w:ind w:firstLine="0"/>
              <w:jc w:val="left"/>
              <w:rPr>
                <w:color w:val="000000" w:themeColor="text1"/>
                <w:lang w:val="en-US"/>
              </w:rPr>
            </w:pPr>
            <w:r w:rsidRPr="007F5995">
              <w:t xml:space="preserve">JavaScript Object Notation (Định dạng </w:t>
            </w:r>
            <w:r w:rsidR="00F05C3B">
              <w:rPr>
                <w:lang w:val="en-US"/>
              </w:rPr>
              <w:t>đ</w:t>
            </w:r>
            <w:r w:rsidRPr="007F5995">
              <w:t>ối tượng JavaScript)</w:t>
            </w:r>
          </w:p>
        </w:tc>
      </w:tr>
      <w:tr w:rsidR="0023775E" w14:paraId="5F5E4898" w14:textId="77777777" w:rsidTr="00F05C3B">
        <w:tc>
          <w:tcPr>
            <w:tcW w:w="2065" w:type="dxa"/>
          </w:tcPr>
          <w:p w14:paraId="47F28ADF" w14:textId="40E25D7D" w:rsidR="0023775E" w:rsidRDefault="0023775E" w:rsidP="00F05C3B">
            <w:pPr>
              <w:pStyle w:val="BodyText"/>
              <w:ind w:firstLine="0"/>
              <w:jc w:val="left"/>
              <w:rPr>
                <w:color w:val="000000" w:themeColor="text1"/>
                <w:lang w:val="en-US"/>
              </w:rPr>
            </w:pPr>
            <w:r w:rsidRPr="007F5995">
              <w:lastRenderedPageBreak/>
              <w:t>KAV</w:t>
            </w:r>
          </w:p>
        </w:tc>
        <w:tc>
          <w:tcPr>
            <w:tcW w:w="7280" w:type="dxa"/>
          </w:tcPr>
          <w:p w14:paraId="3EC67AB5" w14:textId="595CD40A" w:rsidR="0023775E" w:rsidRDefault="0023775E" w:rsidP="00F05C3B">
            <w:pPr>
              <w:pStyle w:val="BodyText"/>
              <w:ind w:firstLine="0"/>
              <w:jc w:val="left"/>
              <w:rPr>
                <w:color w:val="000000" w:themeColor="text1"/>
                <w:lang w:val="en-US"/>
              </w:rPr>
            </w:pPr>
            <w:r w:rsidRPr="007F5995">
              <w:t xml:space="preserve">Kaspersky Anti-Virus (Phần mềm </w:t>
            </w:r>
            <w:r w:rsidR="00F05C3B">
              <w:rPr>
                <w:lang w:val="en-US"/>
              </w:rPr>
              <w:t>c</w:t>
            </w:r>
            <w:r w:rsidRPr="007F5995">
              <w:t xml:space="preserve">hống </w:t>
            </w:r>
            <w:r w:rsidR="00F05C3B">
              <w:rPr>
                <w:lang w:val="en-US"/>
              </w:rPr>
              <w:t>v</w:t>
            </w:r>
            <w:r w:rsidRPr="007F5995">
              <w:t>i-rút Kaspersky)</w:t>
            </w:r>
          </w:p>
        </w:tc>
      </w:tr>
      <w:tr w:rsidR="0023775E" w14:paraId="486EED75" w14:textId="77777777" w:rsidTr="00F05C3B">
        <w:tc>
          <w:tcPr>
            <w:tcW w:w="2065" w:type="dxa"/>
          </w:tcPr>
          <w:p w14:paraId="3F13DD10" w14:textId="1700A6B8" w:rsidR="0023775E" w:rsidRDefault="0023775E" w:rsidP="00F05C3B">
            <w:pPr>
              <w:pStyle w:val="BodyText"/>
              <w:ind w:firstLine="0"/>
              <w:jc w:val="left"/>
              <w:rPr>
                <w:color w:val="000000" w:themeColor="text1"/>
                <w:lang w:val="en-US"/>
              </w:rPr>
            </w:pPr>
            <w:r w:rsidRPr="007F5995">
              <w:t>LMS</w:t>
            </w:r>
          </w:p>
        </w:tc>
        <w:tc>
          <w:tcPr>
            <w:tcW w:w="7280" w:type="dxa"/>
          </w:tcPr>
          <w:p w14:paraId="78149397" w14:textId="22DB3D8B" w:rsidR="0023775E" w:rsidRDefault="0023775E" w:rsidP="00F05C3B">
            <w:pPr>
              <w:pStyle w:val="BodyText"/>
              <w:ind w:firstLine="0"/>
              <w:jc w:val="left"/>
              <w:rPr>
                <w:color w:val="000000" w:themeColor="text1"/>
                <w:lang w:val="en-US"/>
              </w:rPr>
            </w:pPr>
            <w:r w:rsidRPr="007F5995">
              <w:t xml:space="preserve">Learning Management System (Hệ thống </w:t>
            </w:r>
            <w:r w:rsidR="00F05C3B">
              <w:rPr>
                <w:lang w:val="en-US"/>
              </w:rPr>
              <w:t>q</w:t>
            </w:r>
            <w:r w:rsidRPr="007F5995">
              <w:t xml:space="preserve">uản lý </w:t>
            </w:r>
            <w:r w:rsidR="00F05C3B">
              <w:rPr>
                <w:lang w:val="en-US"/>
              </w:rPr>
              <w:t>h</w:t>
            </w:r>
            <w:r w:rsidRPr="007F5995">
              <w:t>ọc tập)</w:t>
            </w:r>
          </w:p>
        </w:tc>
      </w:tr>
      <w:tr w:rsidR="0023775E" w14:paraId="442DE3E9" w14:textId="77777777" w:rsidTr="00F05C3B">
        <w:tc>
          <w:tcPr>
            <w:tcW w:w="2065" w:type="dxa"/>
          </w:tcPr>
          <w:p w14:paraId="62988708" w14:textId="5B846D8A" w:rsidR="0023775E" w:rsidRDefault="0023775E" w:rsidP="00F05C3B">
            <w:pPr>
              <w:pStyle w:val="BodyText"/>
              <w:ind w:firstLine="0"/>
              <w:jc w:val="left"/>
              <w:rPr>
                <w:color w:val="000000" w:themeColor="text1"/>
                <w:lang w:val="en-US"/>
              </w:rPr>
            </w:pPr>
            <w:r w:rsidRPr="007F5995">
              <w:t>LTI</w:t>
            </w:r>
          </w:p>
        </w:tc>
        <w:tc>
          <w:tcPr>
            <w:tcW w:w="7280" w:type="dxa"/>
          </w:tcPr>
          <w:p w14:paraId="10811C78" w14:textId="5E0D528E" w:rsidR="0023775E" w:rsidRDefault="0023775E" w:rsidP="00F05C3B">
            <w:pPr>
              <w:pStyle w:val="BodyText"/>
              <w:ind w:firstLine="0"/>
              <w:jc w:val="left"/>
              <w:rPr>
                <w:color w:val="000000" w:themeColor="text1"/>
                <w:lang w:val="en-US"/>
              </w:rPr>
            </w:pPr>
            <w:r w:rsidRPr="007F5995">
              <w:t xml:space="preserve">Learning Tools Interoperability (Khả năng </w:t>
            </w:r>
            <w:r w:rsidR="00F05C3B">
              <w:rPr>
                <w:lang w:val="en-US"/>
              </w:rPr>
              <w:t>t</w:t>
            </w:r>
            <w:r w:rsidRPr="007F5995">
              <w:t xml:space="preserve">ương tác </w:t>
            </w:r>
            <w:r w:rsidR="00F05C3B">
              <w:rPr>
                <w:lang w:val="en-US"/>
              </w:rPr>
              <w:t>c</w:t>
            </w:r>
            <w:r w:rsidRPr="007F5995">
              <w:t xml:space="preserve">ông cụ </w:t>
            </w:r>
            <w:r w:rsidR="00F05C3B">
              <w:rPr>
                <w:lang w:val="en-US"/>
              </w:rPr>
              <w:t>h</w:t>
            </w:r>
            <w:r w:rsidRPr="007F5995">
              <w:t>ọc tập)</w:t>
            </w:r>
          </w:p>
        </w:tc>
      </w:tr>
      <w:tr w:rsidR="0023775E" w14:paraId="6B3B8AE0" w14:textId="77777777" w:rsidTr="00F05C3B">
        <w:tc>
          <w:tcPr>
            <w:tcW w:w="2065" w:type="dxa"/>
          </w:tcPr>
          <w:p w14:paraId="2F8D43F4" w14:textId="65DF1F78" w:rsidR="0023775E" w:rsidRDefault="0023775E" w:rsidP="00F05C3B">
            <w:pPr>
              <w:pStyle w:val="BodyText"/>
              <w:ind w:firstLine="0"/>
              <w:jc w:val="left"/>
              <w:rPr>
                <w:color w:val="000000" w:themeColor="text1"/>
                <w:lang w:val="en-US"/>
              </w:rPr>
            </w:pPr>
            <w:r w:rsidRPr="007F5995">
              <w:t>ML</w:t>
            </w:r>
          </w:p>
        </w:tc>
        <w:tc>
          <w:tcPr>
            <w:tcW w:w="7280" w:type="dxa"/>
          </w:tcPr>
          <w:p w14:paraId="5974A71B" w14:textId="73622260" w:rsidR="0023775E" w:rsidRDefault="0023775E" w:rsidP="00F05C3B">
            <w:pPr>
              <w:pStyle w:val="BodyText"/>
              <w:ind w:firstLine="0"/>
              <w:jc w:val="left"/>
              <w:rPr>
                <w:color w:val="000000" w:themeColor="text1"/>
                <w:lang w:val="en-US"/>
              </w:rPr>
            </w:pPr>
            <w:r w:rsidRPr="007F5995">
              <w:t xml:space="preserve">Machine Learning (Học </w:t>
            </w:r>
            <w:r w:rsidR="00F05C3B">
              <w:rPr>
                <w:lang w:val="en-US"/>
              </w:rPr>
              <w:t>m</w:t>
            </w:r>
            <w:r w:rsidRPr="007F5995">
              <w:t>áy)</w:t>
            </w:r>
          </w:p>
        </w:tc>
      </w:tr>
      <w:tr w:rsidR="0023775E" w14:paraId="7A397F19" w14:textId="77777777" w:rsidTr="00F05C3B">
        <w:tc>
          <w:tcPr>
            <w:tcW w:w="2065" w:type="dxa"/>
          </w:tcPr>
          <w:p w14:paraId="664BABEF" w14:textId="612675CE" w:rsidR="0023775E" w:rsidRDefault="0023775E" w:rsidP="00F05C3B">
            <w:pPr>
              <w:pStyle w:val="BodyText"/>
              <w:ind w:firstLine="0"/>
              <w:jc w:val="left"/>
              <w:rPr>
                <w:color w:val="000000" w:themeColor="text1"/>
                <w:lang w:val="en-US"/>
              </w:rPr>
            </w:pPr>
            <w:r w:rsidRPr="007F5995">
              <w:t>MOOCs</w:t>
            </w:r>
          </w:p>
        </w:tc>
        <w:tc>
          <w:tcPr>
            <w:tcW w:w="7280" w:type="dxa"/>
          </w:tcPr>
          <w:p w14:paraId="000FD3B5" w14:textId="6A519554" w:rsidR="0023775E" w:rsidRDefault="0023775E" w:rsidP="00F05C3B">
            <w:pPr>
              <w:pStyle w:val="BodyText"/>
              <w:ind w:firstLine="0"/>
              <w:jc w:val="left"/>
              <w:rPr>
                <w:color w:val="000000" w:themeColor="text1"/>
                <w:lang w:val="en-US"/>
              </w:rPr>
            </w:pPr>
            <w:r w:rsidRPr="007F5995">
              <w:t xml:space="preserve">Massive Open Online Courses (Khóa học </w:t>
            </w:r>
            <w:r w:rsidR="00F05C3B">
              <w:rPr>
                <w:lang w:val="en-US"/>
              </w:rPr>
              <w:t>t</w:t>
            </w:r>
            <w:r w:rsidRPr="007F5995">
              <w:t xml:space="preserve">rực tuyến </w:t>
            </w:r>
            <w:r w:rsidR="00F05C3B">
              <w:rPr>
                <w:lang w:val="en-US"/>
              </w:rPr>
              <w:t>m</w:t>
            </w:r>
            <w:r w:rsidRPr="007F5995">
              <w:t xml:space="preserve">ở cho </w:t>
            </w:r>
            <w:r w:rsidR="00F05C3B">
              <w:rPr>
                <w:lang w:val="en-US"/>
              </w:rPr>
              <w:t>đ</w:t>
            </w:r>
            <w:r w:rsidRPr="007F5995">
              <w:t>ại chúng)</w:t>
            </w:r>
          </w:p>
        </w:tc>
      </w:tr>
      <w:tr w:rsidR="0023775E" w14:paraId="7BDA1C43" w14:textId="77777777" w:rsidTr="00F05C3B">
        <w:tc>
          <w:tcPr>
            <w:tcW w:w="2065" w:type="dxa"/>
          </w:tcPr>
          <w:p w14:paraId="0ACDD2B4" w14:textId="727D5EE2" w:rsidR="0023775E" w:rsidRDefault="0023775E" w:rsidP="00F05C3B">
            <w:pPr>
              <w:pStyle w:val="BodyText"/>
              <w:ind w:firstLine="0"/>
              <w:jc w:val="left"/>
              <w:rPr>
                <w:color w:val="000000" w:themeColor="text1"/>
                <w:lang w:val="en-US"/>
              </w:rPr>
            </w:pPr>
            <w:r w:rsidRPr="007F5995">
              <w:t>MUL</w:t>
            </w:r>
          </w:p>
        </w:tc>
        <w:tc>
          <w:tcPr>
            <w:tcW w:w="7280" w:type="dxa"/>
          </w:tcPr>
          <w:p w14:paraId="151904CE" w14:textId="0DDDC465" w:rsidR="0023775E" w:rsidRDefault="0023775E" w:rsidP="00F05C3B">
            <w:pPr>
              <w:pStyle w:val="BodyText"/>
              <w:ind w:firstLine="0"/>
              <w:jc w:val="left"/>
              <w:rPr>
                <w:color w:val="000000" w:themeColor="text1"/>
                <w:lang w:val="en-US"/>
              </w:rPr>
            </w:pPr>
            <w:r w:rsidRPr="007F5995">
              <w:t xml:space="preserve">Multiplication (Phép </w:t>
            </w:r>
            <w:r w:rsidR="00F05C3B">
              <w:rPr>
                <w:lang w:val="en-US"/>
              </w:rPr>
              <w:t>n</w:t>
            </w:r>
            <w:r w:rsidRPr="007F5995">
              <w:t>hân)</w:t>
            </w:r>
          </w:p>
        </w:tc>
      </w:tr>
      <w:tr w:rsidR="0023775E" w14:paraId="50A88685" w14:textId="77777777" w:rsidTr="00F05C3B">
        <w:tc>
          <w:tcPr>
            <w:tcW w:w="2065" w:type="dxa"/>
          </w:tcPr>
          <w:p w14:paraId="797B36D7" w14:textId="00B20682" w:rsidR="0023775E" w:rsidRDefault="0023775E" w:rsidP="00F05C3B">
            <w:pPr>
              <w:pStyle w:val="BodyText"/>
              <w:ind w:firstLine="0"/>
              <w:jc w:val="left"/>
              <w:rPr>
                <w:color w:val="000000" w:themeColor="text1"/>
                <w:lang w:val="en-US"/>
              </w:rPr>
            </w:pPr>
            <w:r w:rsidRPr="007F5995">
              <w:t>MySQL</w:t>
            </w:r>
          </w:p>
        </w:tc>
        <w:tc>
          <w:tcPr>
            <w:tcW w:w="7280" w:type="dxa"/>
          </w:tcPr>
          <w:p w14:paraId="06F3C3BB" w14:textId="25370B1D" w:rsidR="0023775E" w:rsidRDefault="0023775E" w:rsidP="00F05C3B">
            <w:pPr>
              <w:pStyle w:val="BodyText"/>
              <w:ind w:firstLine="0"/>
              <w:jc w:val="left"/>
              <w:rPr>
                <w:color w:val="000000" w:themeColor="text1"/>
                <w:lang w:val="en-US"/>
              </w:rPr>
            </w:pPr>
            <w:r w:rsidRPr="007F5995">
              <w:t xml:space="preserve">My Structured Query Language (Ngôn ngữ </w:t>
            </w:r>
            <w:r w:rsidR="00F05C3B">
              <w:rPr>
                <w:lang w:val="en-US"/>
              </w:rPr>
              <w:t>t</w:t>
            </w:r>
            <w:r w:rsidRPr="007F5995">
              <w:t xml:space="preserve">ruy vấn </w:t>
            </w:r>
            <w:r w:rsidR="00F05C3B">
              <w:rPr>
                <w:lang w:val="en-US"/>
              </w:rPr>
              <w:t>c</w:t>
            </w:r>
            <w:r w:rsidRPr="007F5995">
              <w:t>ấu trúc MySQL)</w:t>
            </w:r>
          </w:p>
        </w:tc>
      </w:tr>
      <w:tr w:rsidR="0023775E" w14:paraId="597BBAF6" w14:textId="77777777" w:rsidTr="00F05C3B">
        <w:tc>
          <w:tcPr>
            <w:tcW w:w="2065" w:type="dxa"/>
          </w:tcPr>
          <w:p w14:paraId="6C3D6EE3" w14:textId="3270C517" w:rsidR="0023775E" w:rsidRDefault="0023775E" w:rsidP="00F05C3B">
            <w:pPr>
              <w:pStyle w:val="BodyText"/>
              <w:ind w:firstLine="0"/>
              <w:jc w:val="left"/>
              <w:rPr>
                <w:color w:val="000000" w:themeColor="text1"/>
                <w:lang w:val="en-US"/>
              </w:rPr>
            </w:pPr>
            <w:r w:rsidRPr="007F5995">
              <w:t>OO</w:t>
            </w:r>
          </w:p>
        </w:tc>
        <w:tc>
          <w:tcPr>
            <w:tcW w:w="7280" w:type="dxa"/>
          </w:tcPr>
          <w:p w14:paraId="0BD3DAC0" w14:textId="314D0DB7" w:rsidR="0023775E" w:rsidRDefault="0023775E" w:rsidP="00F05C3B">
            <w:pPr>
              <w:pStyle w:val="BodyText"/>
              <w:ind w:firstLine="0"/>
              <w:jc w:val="left"/>
              <w:rPr>
                <w:color w:val="000000" w:themeColor="text1"/>
                <w:lang w:val="en-US"/>
              </w:rPr>
            </w:pPr>
            <w:r w:rsidRPr="007F5995">
              <w:t xml:space="preserve">Object-Oriented (Hướng </w:t>
            </w:r>
            <w:r w:rsidR="00F05C3B">
              <w:rPr>
                <w:lang w:val="en-US"/>
              </w:rPr>
              <w:t>đ</w:t>
            </w:r>
            <w:r w:rsidRPr="007F5995">
              <w:t>ối tượng)</w:t>
            </w:r>
          </w:p>
        </w:tc>
      </w:tr>
      <w:tr w:rsidR="0023775E" w14:paraId="40C4AE64" w14:textId="77777777" w:rsidTr="00F05C3B">
        <w:tc>
          <w:tcPr>
            <w:tcW w:w="2065" w:type="dxa"/>
          </w:tcPr>
          <w:p w14:paraId="7AC04695" w14:textId="2E8F0384" w:rsidR="0023775E" w:rsidRDefault="0023775E" w:rsidP="00F05C3B">
            <w:pPr>
              <w:pStyle w:val="BodyText"/>
              <w:ind w:firstLine="0"/>
              <w:jc w:val="left"/>
              <w:rPr>
                <w:color w:val="000000" w:themeColor="text1"/>
                <w:lang w:val="en-US"/>
              </w:rPr>
            </w:pPr>
            <w:r w:rsidRPr="007F5995">
              <w:t>ORM</w:t>
            </w:r>
          </w:p>
        </w:tc>
        <w:tc>
          <w:tcPr>
            <w:tcW w:w="7280" w:type="dxa"/>
          </w:tcPr>
          <w:p w14:paraId="3D60AC74" w14:textId="1E5D91B7" w:rsidR="0023775E" w:rsidRDefault="0023775E" w:rsidP="00F05C3B">
            <w:pPr>
              <w:pStyle w:val="BodyText"/>
              <w:ind w:firstLine="0"/>
              <w:jc w:val="left"/>
              <w:rPr>
                <w:color w:val="000000" w:themeColor="text1"/>
                <w:lang w:val="en-US"/>
              </w:rPr>
            </w:pPr>
            <w:r w:rsidRPr="007F5995">
              <w:t xml:space="preserve">Object-Relational Mapping (Ánh xạ </w:t>
            </w:r>
            <w:r w:rsidR="00F05C3B">
              <w:rPr>
                <w:lang w:val="en-US"/>
              </w:rPr>
              <w:t>q</w:t>
            </w:r>
            <w:r w:rsidRPr="007F5995">
              <w:t xml:space="preserve">uan hệ </w:t>
            </w:r>
            <w:r w:rsidR="00F05C3B">
              <w:rPr>
                <w:lang w:val="en-US"/>
              </w:rPr>
              <w:t>đ</w:t>
            </w:r>
            <w:r w:rsidRPr="007F5995">
              <w:t>ối tượng)</w:t>
            </w:r>
          </w:p>
        </w:tc>
      </w:tr>
      <w:tr w:rsidR="0023775E" w14:paraId="0B79D18D" w14:textId="77777777" w:rsidTr="00F05C3B">
        <w:tc>
          <w:tcPr>
            <w:tcW w:w="2065" w:type="dxa"/>
          </w:tcPr>
          <w:p w14:paraId="5462FA69" w14:textId="2B303AAA" w:rsidR="0023775E" w:rsidRDefault="0023775E" w:rsidP="00F05C3B">
            <w:pPr>
              <w:pStyle w:val="BodyText"/>
              <w:ind w:firstLine="0"/>
              <w:jc w:val="left"/>
              <w:rPr>
                <w:color w:val="000000" w:themeColor="text1"/>
                <w:lang w:val="en-US"/>
              </w:rPr>
            </w:pPr>
            <w:r w:rsidRPr="007F5995">
              <w:t>ORA</w:t>
            </w:r>
          </w:p>
        </w:tc>
        <w:tc>
          <w:tcPr>
            <w:tcW w:w="7280" w:type="dxa"/>
          </w:tcPr>
          <w:p w14:paraId="742D5DF1" w14:textId="29659217" w:rsidR="0023775E" w:rsidRDefault="0023775E" w:rsidP="00F05C3B">
            <w:pPr>
              <w:pStyle w:val="BodyText"/>
              <w:ind w:firstLine="0"/>
              <w:jc w:val="left"/>
              <w:rPr>
                <w:color w:val="000000" w:themeColor="text1"/>
                <w:lang w:val="en-US"/>
              </w:rPr>
            </w:pPr>
            <w:r w:rsidRPr="007F5995">
              <w:t xml:space="preserve">Online Resource Access (Truy cập </w:t>
            </w:r>
            <w:r w:rsidR="00F05C3B">
              <w:rPr>
                <w:lang w:val="en-US"/>
              </w:rPr>
              <w:t>t</w:t>
            </w:r>
            <w:r w:rsidRPr="007F5995">
              <w:t xml:space="preserve">ài nguyên </w:t>
            </w:r>
            <w:r w:rsidR="00F05C3B">
              <w:rPr>
                <w:lang w:val="en-US"/>
              </w:rPr>
              <w:t>t</w:t>
            </w:r>
            <w:r w:rsidRPr="007F5995">
              <w:t>rực tuyến)</w:t>
            </w:r>
          </w:p>
        </w:tc>
      </w:tr>
      <w:tr w:rsidR="0023775E" w14:paraId="638BDBFC" w14:textId="77777777" w:rsidTr="00F05C3B">
        <w:tc>
          <w:tcPr>
            <w:tcW w:w="2065" w:type="dxa"/>
          </w:tcPr>
          <w:p w14:paraId="5B68D062" w14:textId="71A4352A" w:rsidR="0023775E" w:rsidRDefault="0023775E" w:rsidP="00F05C3B">
            <w:pPr>
              <w:pStyle w:val="BodyText"/>
              <w:ind w:firstLine="0"/>
              <w:jc w:val="left"/>
              <w:rPr>
                <w:color w:val="000000" w:themeColor="text1"/>
                <w:lang w:val="en-US"/>
              </w:rPr>
            </w:pPr>
            <w:r w:rsidRPr="007F5995">
              <w:t>PBKDF2</w:t>
            </w:r>
          </w:p>
        </w:tc>
        <w:tc>
          <w:tcPr>
            <w:tcW w:w="7280" w:type="dxa"/>
          </w:tcPr>
          <w:p w14:paraId="5F0F285A" w14:textId="7541F213" w:rsidR="0023775E" w:rsidRDefault="0023775E" w:rsidP="00F05C3B">
            <w:pPr>
              <w:pStyle w:val="BodyText"/>
              <w:ind w:firstLine="0"/>
              <w:jc w:val="left"/>
              <w:rPr>
                <w:color w:val="000000" w:themeColor="text1"/>
                <w:lang w:val="en-US"/>
              </w:rPr>
            </w:pPr>
            <w:r w:rsidRPr="007F5995">
              <w:t xml:space="preserve">Password-Based Key Derivation Function 2 (Hàm </w:t>
            </w:r>
            <w:r w:rsidR="00F05C3B">
              <w:rPr>
                <w:lang w:val="en-US"/>
              </w:rPr>
              <w:t>t</w:t>
            </w:r>
            <w:r w:rsidRPr="007F5995">
              <w:t xml:space="preserve">rích xuất </w:t>
            </w:r>
            <w:r w:rsidR="00F05C3B">
              <w:rPr>
                <w:lang w:val="en-US"/>
              </w:rPr>
              <w:t>k</w:t>
            </w:r>
            <w:r w:rsidRPr="007F5995">
              <w:t xml:space="preserve">hóa dựa trên </w:t>
            </w:r>
            <w:r w:rsidR="00F05C3B">
              <w:rPr>
                <w:lang w:val="en-US"/>
              </w:rPr>
              <w:t>m</w:t>
            </w:r>
            <w:r w:rsidRPr="007F5995">
              <w:t>ật khẩu 2)</w:t>
            </w:r>
          </w:p>
        </w:tc>
      </w:tr>
      <w:tr w:rsidR="0023775E" w14:paraId="748BF561" w14:textId="77777777" w:rsidTr="00F05C3B">
        <w:tc>
          <w:tcPr>
            <w:tcW w:w="2065" w:type="dxa"/>
          </w:tcPr>
          <w:p w14:paraId="078343D8" w14:textId="4EB8D7F5" w:rsidR="0023775E" w:rsidRDefault="0023775E" w:rsidP="00F05C3B">
            <w:pPr>
              <w:pStyle w:val="BodyText"/>
              <w:ind w:firstLine="0"/>
              <w:jc w:val="left"/>
              <w:rPr>
                <w:color w:val="000000" w:themeColor="text1"/>
                <w:lang w:val="en-US"/>
              </w:rPr>
            </w:pPr>
            <w:r w:rsidRPr="007F5995">
              <w:t>PHP</w:t>
            </w:r>
          </w:p>
        </w:tc>
        <w:tc>
          <w:tcPr>
            <w:tcW w:w="7280" w:type="dxa"/>
          </w:tcPr>
          <w:p w14:paraId="51CE5B28" w14:textId="50B456F5" w:rsidR="0023775E" w:rsidRDefault="0023775E" w:rsidP="00F05C3B">
            <w:pPr>
              <w:pStyle w:val="BodyText"/>
              <w:ind w:firstLine="0"/>
              <w:jc w:val="left"/>
              <w:rPr>
                <w:color w:val="000000" w:themeColor="text1"/>
                <w:lang w:val="en-US"/>
              </w:rPr>
            </w:pPr>
            <w:r w:rsidRPr="007F5995">
              <w:t xml:space="preserve">Hypertext Preprocessor (Ngôn ngữ </w:t>
            </w:r>
            <w:r w:rsidR="00F05C3B">
              <w:rPr>
                <w:lang w:val="en-US"/>
              </w:rPr>
              <w:t>l</w:t>
            </w:r>
            <w:r w:rsidRPr="007F5995">
              <w:t>ập trình PHP)</w:t>
            </w:r>
          </w:p>
        </w:tc>
      </w:tr>
      <w:tr w:rsidR="0023775E" w14:paraId="79B96E3E" w14:textId="77777777" w:rsidTr="00F05C3B">
        <w:tc>
          <w:tcPr>
            <w:tcW w:w="2065" w:type="dxa"/>
          </w:tcPr>
          <w:p w14:paraId="38518100" w14:textId="0827DB19" w:rsidR="0023775E" w:rsidRDefault="0023775E" w:rsidP="00F05C3B">
            <w:pPr>
              <w:pStyle w:val="BodyText"/>
              <w:ind w:firstLine="0"/>
              <w:jc w:val="left"/>
              <w:rPr>
                <w:color w:val="000000" w:themeColor="text1"/>
                <w:lang w:val="en-US"/>
              </w:rPr>
            </w:pPr>
            <w:r w:rsidRPr="007F5995">
              <w:t>PRI</w:t>
            </w:r>
          </w:p>
        </w:tc>
        <w:tc>
          <w:tcPr>
            <w:tcW w:w="7280" w:type="dxa"/>
          </w:tcPr>
          <w:p w14:paraId="29CEB318" w14:textId="10D03718" w:rsidR="0023775E" w:rsidRDefault="0023775E" w:rsidP="00F05C3B">
            <w:pPr>
              <w:pStyle w:val="BodyText"/>
              <w:ind w:firstLine="0"/>
              <w:jc w:val="left"/>
              <w:rPr>
                <w:color w:val="000000" w:themeColor="text1"/>
                <w:lang w:val="en-US"/>
              </w:rPr>
            </w:pPr>
            <w:r w:rsidRPr="007F5995">
              <w:t xml:space="preserve">Primary Rate Interface (Giao diện </w:t>
            </w:r>
            <w:r w:rsidR="00F05C3B">
              <w:rPr>
                <w:lang w:val="en-US"/>
              </w:rPr>
              <w:t>t</w:t>
            </w:r>
            <w:r w:rsidRPr="007F5995">
              <w:t xml:space="preserve">ốc độ </w:t>
            </w:r>
            <w:r w:rsidR="00F05C3B">
              <w:rPr>
                <w:lang w:val="en-US"/>
              </w:rPr>
              <w:t>c</w:t>
            </w:r>
            <w:r w:rsidRPr="007F5995">
              <w:t>ơ bản)</w:t>
            </w:r>
          </w:p>
        </w:tc>
      </w:tr>
      <w:tr w:rsidR="0023775E" w14:paraId="10A0E4A6" w14:textId="77777777" w:rsidTr="00F05C3B">
        <w:tc>
          <w:tcPr>
            <w:tcW w:w="2065" w:type="dxa"/>
          </w:tcPr>
          <w:p w14:paraId="59C72826" w14:textId="1BF2E640" w:rsidR="0023775E" w:rsidRDefault="0023775E" w:rsidP="00F05C3B">
            <w:pPr>
              <w:pStyle w:val="BodyText"/>
              <w:ind w:firstLine="0"/>
              <w:jc w:val="left"/>
              <w:rPr>
                <w:color w:val="000000" w:themeColor="text1"/>
                <w:lang w:val="en-US"/>
              </w:rPr>
            </w:pPr>
            <w:r w:rsidRPr="007F5995">
              <w:t>RAM</w:t>
            </w:r>
          </w:p>
        </w:tc>
        <w:tc>
          <w:tcPr>
            <w:tcW w:w="7280" w:type="dxa"/>
          </w:tcPr>
          <w:p w14:paraId="485C1BBC" w14:textId="4890E8CF" w:rsidR="0023775E" w:rsidRDefault="0023775E" w:rsidP="00F05C3B">
            <w:pPr>
              <w:pStyle w:val="BodyText"/>
              <w:ind w:firstLine="0"/>
              <w:jc w:val="left"/>
              <w:rPr>
                <w:color w:val="000000" w:themeColor="text1"/>
                <w:lang w:val="en-US"/>
              </w:rPr>
            </w:pPr>
            <w:r w:rsidRPr="007F5995">
              <w:t xml:space="preserve">Random Access Memory (Bộ nhớ </w:t>
            </w:r>
            <w:r w:rsidR="00F05C3B">
              <w:rPr>
                <w:lang w:val="en-US"/>
              </w:rPr>
              <w:t>t</w:t>
            </w:r>
            <w:r w:rsidRPr="007F5995">
              <w:t xml:space="preserve">ruy cập </w:t>
            </w:r>
            <w:r w:rsidR="00F05C3B">
              <w:rPr>
                <w:lang w:val="en-US"/>
              </w:rPr>
              <w:t>n</w:t>
            </w:r>
            <w:r w:rsidRPr="007F5995">
              <w:t>gẫu nhiên)</w:t>
            </w:r>
          </w:p>
        </w:tc>
      </w:tr>
      <w:tr w:rsidR="0023775E" w14:paraId="4A629742" w14:textId="77777777" w:rsidTr="00F05C3B">
        <w:tc>
          <w:tcPr>
            <w:tcW w:w="2065" w:type="dxa"/>
          </w:tcPr>
          <w:p w14:paraId="0770769F" w14:textId="23180E58" w:rsidR="0023775E" w:rsidRDefault="0023775E" w:rsidP="00F05C3B">
            <w:pPr>
              <w:pStyle w:val="BodyText"/>
              <w:ind w:firstLine="0"/>
              <w:jc w:val="left"/>
              <w:rPr>
                <w:color w:val="000000" w:themeColor="text1"/>
                <w:lang w:val="en-US"/>
              </w:rPr>
            </w:pPr>
            <w:r w:rsidRPr="007F5995">
              <w:t>REST API</w:t>
            </w:r>
          </w:p>
        </w:tc>
        <w:tc>
          <w:tcPr>
            <w:tcW w:w="7280" w:type="dxa"/>
          </w:tcPr>
          <w:p w14:paraId="00835BBA" w14:textId="6C6CA58C" w:rsidR="0023775E" w:rsidRDefault="0023775E" w:rsidP="00F05C3B">
            <w:pPr>
              <w:pStyle w:val="BodyText"/>
              <w:ind w:firstLine="0"/>
              <w:jc w:val="left"/>
              <w:rPr>
                <w:color w:val="000000" w:themeColor="text1"/>
                <w:lang w:val="en-US"/>
              </w:rPr>
            </w:pPr>
            <w:r w:rsidRPr="007F5995">
              <w:t xml:space="preserve">Representational State Transfer API (Giao diện </w:t>
            </w:r>
            <w:r w:rsidR="00F05C3B">
              <w:rPr>
                <w:lang w:val="en-US"/>
              </w:rPr>
              <w:t>l</w:t>
            </w:r>
            <w:r w:rsidRPr="007F5995">
              <w:t xml:space="preserve">ập trình </w:t>
            </w:r>
            <w:r w:rsidR="00F05C3B">
              <w:rPr>
                <w:lang w:val="en-US"/>
              </w:rPr>
              <w:t>ứ</w:t>
            </w:r>
            <w:r w:rsidRPr="007F5995">
              <w:t>ng dụng REST)</w:t>
            </w:r>
          </w:p>
        </w:tc>
      </w:tr>
      <w:tr w:rsidR="0023775E" w14:paraId="1F6274DA" w14:textId="77777777" w:rsidTr="00F05C3B">
        <w:tc>
          <w:tcPr>
            <w:tcW w:w="2065" w:type="dxa"/>
          </w:tcPr>
          <w:p w14:paraId="43518AA8" w14:textId="1124F169" w:rsidR="0023775E" w:rsidRDefault="0023775E" w:rsidP="00F05C3B">
            <w:pPr>
              <w:pStyle w:val="BodyText"/>
              <w:ind w:firstLine="0"/>
              <w:jc w:val="left"/>
              <w:rPr>
                <w:color w:val="000000" w:themeColor="text1"/>
                <w:lang w:val="en-US"/>
              </w:rPr>
            </w:pPr>
            <w:r w:rsidRPr="007F5995">
              <w:t>RSS</w:t>
            </w:r>
          </w:p>
        </w:tc>
        <w:tc>
          <w:tcPr>
            <w:tcW w:w="7280" w:type="dxa"/>
          </w:tcPr>
          <w:p w14:paraId="2A411F82" w14:textId="522CC779" w:rsidR="0023775E" w:rsidRDefault="0023775E" w:rsidP="00F05C3B">
            <w:pPr>
              <w:pStyle w:val="BodyText"/>
              <w:ind w:firstLine="0"/>
              <w:jc w:val="left"/>
              <w:rPr>
                <w:color w:val="000000" w:themeColor="text1"/>
                <w:lang w:val="en-US"/>
              </w:rPr>
            </w:pPr>
            <w:r w:rsidRPr="007F5995">
              <w:t xml:space="preserve">Really Simple Syndication (Định dạng </w:t>
            </w:r>
            <w:r w:rsidR="00F05C3B">
              <w:rPr>
                <w:lang w:val="en-US"/>
              </w:rPr>
              <w:t>đ</w:t>
            </w:r>
            <w:r w:rsidRPr="007F5995">
              <w:t xml:space="preserve">ồng bộ </w:t>
            </w:r>
            <w:r w:rsidR="00F05C3B">
              <w:rPr>
                <w:lang w:val="en-US"/>
              </w:rPr>
              <w:t>n</w:t>
            </w:r>
            <w:r w:rsidRPr="007F5995">
              <w:t>ội dung)</w:t>
            </w:r>
          </w:p>
        </w:tc>
      </w:tr>
      <w:tr w:rsidR="0023775E" w14:paraId="0DCF3CA3" w14:textId="77777777" w:rsidTr="00F05C3B">
        <w:tc>
          <w:tcPr>
            <w:tcW w:w="2065" w:type="dxa"/>
          </w:tcPr>
          <w:p w14:paraId="1F2992A2" w14:textId="3AFA8DBE" w:rsidR="0023775E" w:rsidRDefault="0023775E" w:rsidP="00F05C3B">
            <w:pPr>
              <w:pStyle w:val="BodyText"/>
              <w:ind w:firstLine="0"/>
              <w:jc w:val="left"/>
              <w:rPr>
                <w:color w:val="000000" w:themeColor="text1"/>
                <w:lang w:val="en-US"/>
              </w:rPr>
            </w:pPr>
            <w:r w:rsidRPr="007F5995">
              <w:t>SAT</w:t>
            </w:r>
          </w:p>
        </w:tc>
        <w:tc>
          <w:tcPr>
            <w:tcW w:w="7280" w:type="dxa"/>
          </w:tcPr>
          <w:p w14:paraId="18EB169D" w14:textId="2755DA6D" w:rsidR="0023775E" w:rsidRDefault="0023775E" w:rsidP="00F05C3B">
            <w:pPr>
              <w:pStyle w:val="BodyText"/>
              <w:ind w:firstLine="0"/>
              <w:jc w:val="left"/>
              <w:rPr>
                <w:color w:val="000000" w:themeColor="text1"/>
                <w:lang w:val="en-US"/>
              </w:rPr>
            </w:pPr>
            <w:r w:rsidRPr="007F5995">
              <w:t xml:space="preserve">Scholastic Assessment Test (Bài kiểm tra </w:t>
            </w:r>
            <w:r w:rsidR="00F05C3B">
              <w:rPr>
                <w:lang w:val="en-US"/>
              </w:rPr>
              <w:t>đ</w:t>
            </w:r>
            <w:r w:rsidRPr="007F5995">
              <w:t xml:space="preserve">ánh giá </w:t>
            </w:r>
            <w:r w:rsidR="00F05C3B">
              <w:rPr>
                <w:lang w:val="en-US"/>
              </w:rPr>
              <w:t>h</w:t>
            </w:r>
            <w:r w:rsidRPr="007F5995">
              <w:t>ọc thuật)</w:t>
            </w:r>
          </w:p>
        </w:tc>
      </w:tr>
      <w:tr w:rsidR="0023775E" w14:paraId="6CBDE94F" w14:textId="77777777" w:rsidTr="00F05C3B">
        <w:tc>
          <w:tcPr>
            <w:tcW w:w="2065" w:type="dxa"/>
          </w:tcPr>
          <w:p w14:paraId="6255E426" w14:textId="1362DAAC" w:rsidR="0023775E" w:rsidRDefault="0023775E" w:rsidP="00F05C3B">
            <w:pPr>
              <w:pStyle w:val="BodyText"/>
              <w:ind w:firstLine="0"/>
              <w:jc w:val="left"/>
              <w:rPr>
                <w:color w:val="000000" w:themeColor="text1"/>
                <w:lang w:val="en-US"/>
              </w:rPr>
            </w:pPr>
            <w:r w:rsidRPr="007F5995">
              <w:lastRenderedPageBreak/>
              <w:t>SEO</w:t>
            </w:r>
          </w:p>
        </w:tc>
        <w:tc>
          <w:tcPr>
            <w:tcW w:w="7280" w:type="dxa"/>
          </w:tcPr>
          <w:p w14:paraId="141E62B8" w14:textId="371DB34B" w:rsidR="0023775E" w:rsidRDefault="0023775E" w:rsidP="00F05C3B">
            <w:pPr>
              <w:pStyle w:val="BodyText"/>
              <w:ind w:firstLine="0"/>
              <w:jc w:val="left"/>
              <w:rPr>
                <w:color w:val="000000" w:themeColor="text1"/>
                <w:lang w:val="en-US"/>
              </w:rPr>
            </w:pPr>
            <w:r w:rsidRPr="007F5995">
              <w:t xml:space="preserve">Search Engine Optimization (Tối ưu hóa </w:t>
            </w:r>
            <w:r w:rsidR="00F05C3B">
              <w:rPr>
                <w:lang w:val="en-US"/>
              </w:rPr>
              <w:t>c</w:t>
            </w:r>
            <w:r w:rsidRPr="007F5995">
              <w:t xml:space="preserve">ông cụ </w:t>
            </w:r>
            <w:r w:rsidR="00F05C3B">
              <w:rPr>
                <w:lang w:val="en-US"/>
              </w:rPr>
              <w:t>t</w:t>
            </w:r>
            <w:r w:rsidRPr="007F5995">
              <w:t>ìm kiếm)</w:t>
            </w:r>
          </w:p>
        </w:tc>
      </w:tr>
      <w:tr w:rsidR="0023775E" w14:paraId="14840547" w14:textId="77777777" w:rsidTr="00F05C3B">
        <w:tc>
          <w:tcPr>
            <w:tcW w:w="2065" w:type="dxa"/>
          </w:tcPr>
          <w:p w14:paraId="4CAC6BF1" w14:textId="0965BA63" w:rsidR="0023775E" w:rsidRDefault="0023775E" w:rsidP="00F05C3B">
            <w:pPr>
              <w:pStyle w:val="BodyText"/>
              <w:ind w:firstLine="0"/>
              <w:jc w:val="left"/>
              <w:rPr>
                <w:color w:val="000000" w:themeColor="text1"/>
                <w:lang w:val="en-US"/>
              </w:rPr>
            </w:pPr>
            <w:r w:rsidRPr="007F5995">
              <w:t>SHA</w:t>
            </w:r>
          </w:p>
        </w:tc>
        <w:tc>
          <w:tcPr>
            <w:tcW w:w="7280" w:type="dxa"/>
          </w:tcPr>
          <w:p w14:paraId="0DB5DA4A" w14:textId="60EAB25D" w:rsidR="0023775E" w:rsidRDefault="0023775E" w:rsidP="00F05C3B">
            <w:pPr>
              <w:pStyle w:val="BodyText"/>
              <w:ind w:firstLine="0"/>
              <w:jc w:val="left"/>
              <w:rPr>
                <w:color w:val="000000" w:themeColor="text1"/>
                <w:lang w:val="en-US"/>
              </w:rPr>
            </w:pPr>
            <w:r w:rsidRPr="007F5995">
              <w:t xml:space="preserve">Secure Hash Algorithm (Thuật toán </w:t>
            </w:r>
            <w:r w:rsidR="00F05C3B">
              <w:rPr>
                <w:lang w:val="en-US"/>
              </w:rPr>
              <w:t>b</w:t>
            </w:r>
            <w:r w:rsidRPr="007F5995">
              <w:t xml:space="preserve">ăm </w:t>
            </w:r>
            <w:r w:rsidR="00F05C3B">
              <w:rPr>
                <w:lang w:val="en-US"/>
              </w:rPr>
              <w:t>a</w:t>
            </w:r>
            <w:r w:rsidRPr="007F5995">
              <w:t>n toàn)</w:t>
            </w:r>
          </w:p>
        </w:tc>
      </w:tr>
      <w:tr w:rsidR="0023775E" w14:paraId="32365187" w14:textId="77777777" w:rsidTr="00F05C3B">
        <w:tc>
          <w:tcPr>
            <w:tcW w:w="2065" w:type="dxa"/>
          </w:tcPr>
          <w:p w14:paraId="27CB37B5" w14:textId="49B1663A" w:rsidR="0023775E" w:rsidRDefault="0023775E" w:rsidP="00F05C3B">
            <w:pPr>
              <w:pStyle w:val="BodyText"/>
              <w:ind w:firstLine="0"/>
              <w:jc w:val="left"/>
              <w:rPr>
                <w:color w:val="000000" w:themeColor="text1"/>
                <w:lang w:val="en-US"/>
              </w:rPr>
            </w:pPr>
            <w:r w:rsidRPr="007F5995">
              <w:t>SQL</w:t>
            </w:r>
          </w:p>
        </w:tc>
        <w:tc>
          <w:tcPr>
            <w:tcW w:w="7280" w:type="dxa"/>
          </w:tcPr>
          <w:p w14:paraId="3A24D619" w14:textId="1C7654EC" w:rsidR="0023775E" w:rsidRDefault="0023775E" w:rsidP="00F05C3B">
            <w:pPr>
              <w:pStyle w:val="BodyText"/>
              <w:ind w:firstLine="0"/>
              <w:jc w:val="left"/>
              <w:rPr>
                <w:color w:val="000000" w:themeColor="text1"/>
                <w:lang w:val="en-US"/>
              </w:rPr>
            </w:pPr>
            <w:r w:rsidRPr="007F5995">
              <w:t xml:space="preserve">Structured Query Language (Ngôn ngữ </w:t>
            </w:r>
            <w:r w:rsidR="00F05C3B">
              <w:rPr>
                <w:lang w:val="en-US"/>
              </w:rPr>
              <w:t>t</w:t>
            </w:r>
            <w:r w:rsidRPr="007F5995">
              <w:t xml:space="preserve">ruy vấn </w:t>
            </w:r>
            <w:r w:rsidR="00F05C3B">
              <w:rPr>
                <w:lang w:val="en-US"/>
              </w:rPr>
              <w:t>c</w:t>
            </w:r>
            <w:r w:rsidRPr="007F5995">
              <w:t>ấu trúc)</w:t>
            </w:r>
          </w:p>
        </w:tc>
      </w:tr>
      <w:tr w:rsidR="0023775E" w14:paraId="0C32BF9D" w14:textId="77777777" w:rsidTr="00F05C3B">
        <w:tc>
          <w:tcPr>
            <w:tcW w:w="2065" w:type="dxa"/>
          </w:tcPr>
          <w:p w14:paraId="68E276B7" w14:textId="113E8987" w:rsidR="0023775E" w:rsidRDefault="0023775E" w:rsidP="00F05C3B">
            <w:pPr>
              <w:pStyle w:val="BodyText"/>
              <w:ind w:firstLine="0"/>
              <w:jc w:val="left"/>
              <w:rPr>
                <w:color w:val="000000" w:themeColor="text1"/>
                <w:lang w:val="en-US"/>
              </w:rPr>
            </w:pPr>
            <w:r w:rsidRPr="007F5995">
              <w:t>tCRIL</w:t>
            </w:r>
          </w:p>
        </w:tc>
        <w:tc>
          <w:tcPr>
            <w:tcW w:w="7280" w:type="dxa"/>
          </w:tcPr>
          <w:p w14:paraId="52F1400B" w14:textId="63B06550" w:rsidR="0023775E" w:rsidRDefault="0023775E" w:rsidP="00F05C3B">
            <w:pPr>
              <w:pStyle w:val="BodyText"/>
              <w:ind w:firstLine="0"/>
              <w:jc w:val="left"/>
              <w:rPr>
                <w:color w:val="000000" w:themeColor="text1"/>
                <w:lang w:val="en-US"/>
              </w:rPr>
            </w:pPr>
            <w:r w:rsidRPr="007F5995">
              <w:t xml:space="preserve">The Center for Research on Information and Learning Technologies (Trung tâm </w:t>
            </w:r>
            <w:r w:rsidR="00F05C3B">
              <w:rPr>
                <w:lang w:val="en-US"/>
              </w:rPr>
              <w:t>n</w:t>
            </w:r>
            <w:r w:rsidRPr="007F5995">
              <w:t xml:space="preserve">ghiên cứu Công nghệ </w:t>
            </w:r>
            <w:r w:rsidR="00F05C3B">
              <w:rPr>
                <w:lang w:val="en-US"/>
              </w:rPr>
              <w:t>t</w:t>
            </w:r>
            <w:r w:rsidRPr="007F5995">
              <w:t xml:space="preserve">hông tin và </w:t>
            </w:r>
            <w:r w:rsidR="00F05C3B">
              <w:rPr>
                <w:lang w:val="en-US"/>
              </w:rPr>
              <w:t>h</w:t>
            </w:r>
            <w:r w:rsidRPr="007F5995">
              <w:t>ọc tập)</w:t>
            </w:r>
          </w:p>
        </w:tc>
      </w:tr>
      <w:tr w:rsidR="0023775E" w14:paraId="54873A2C" w14:textId="77777777" w:rsidTr="00F05C3B">
        <w:tc>
          <w:tcPr>
            <w:tcW w:w="2065" w:type="dxa"/>
          </w:tcPr>
          <w:p w14:paraId="11EDA6CE" w14:textId="4924DEE6" w:rsidR="0023775E" w:rsidRDefault="0023775E" w:rsidP="00F05C3B">
            <w:pPr>
              <w:pStyle w:val="BodyText"/>
              <w:ind w:firstLine="0"/>
              <w:jc w:val="left"/>
              <w:rPr>
                <w:color w:val="000000" w:themeColor="text1"/>
                <w:lang w:val="en-US"/>
              </w:rPr>
            </w:pPr>
            <w:r w:rsidRPr="007F5995">
              <w:t>UI/UX</w:t>
            </w:r>
          </w:p>
        </w:tc>
        <w:tc>
          <w:tcPr>
            <w:tcW w:w="7280" w:type="dxa"/>
          </w:tcPr>
          <w:p w14:paraId="6524EC39" w14:textId="63C103B3" w:rsidR="0023775E" w:rsidRDefault="0023775E" w:rsidP="00F05C3B">
            <w:pPr>
              <w:pStyle w:val="BodyText"/>
              <w:ind w:firstLine="0"/>
              <w:jc w:val="left"/>
              <w:rPr>
                <w:color w:val="000000" w:themeColor="text1"/>
                <w:lang w:val="en-US"/>
              </w:rPr>
            </w:pPr>
            <w:r w:rsidRPr="007F5995">
              <w:t xml:space="preserve">User Interface / User Experience (Giao diện </w:t>
            </w:r>
            <w:r w:rsidR="00F05C3B">
              <w:rPr>
                <w:lang w:val="en-US"/>
              </w:rPr>
              <w:t>n</w:t>
            </w:r>
            <w:r w:rsidRPr="007F5995">
              <w:t xml:space="preserve">gười dùng / Trải nghiệm </w:t>
            </w:r>
            <w:r w:rsidR="00F05C3B">
              <w:rPr>
                <w:lang w:val="en-US"/>
              </w:rPr>
              <w:t>n</w:t>
            </w:r>
            <w:r w:rsidRPr="007F5995">
              <w:t>gười dùng)</w:t>
            </w:r>
          </w:p>
        </w:tc>
      </w:tr>
      <w:tr w:rsidR="0023775E" w14:paraId="599563AE" w14:textId="77777777" w:rsidTr="00F05C3B">
        <w:tc>
          <w:tcPr>
            <w:tcW w:w="2065" w:type="dxa"/>
          </w:tcPr>
          <w:p w14:paraId="62CF804D" w14:textId="475EC40E" w:rsidR="0023775E" w:rsidRDefault="0023775E" w:rsidP="00F05C3B">
            <w:pPr>
              <w:pStyle w:val="BodyText"/>
              <w:ind w:firstLine="0"/>
              <w:jc w:val="left"/>
              <w:rPr>
                <w:color w:val="000000" w:themeColor="text1"/>
                <w:lang w:val="en-US"/>
              </w:rPr>
            </w:pPr>
            <w:r w:rsidRPr="007F5995">
              <w:t>UNI</w:t>
            </w:r>
          </w:p>
        </w:tc>
        <w:tc>
          <w:tcPr>
            <w:tcW w:w="7280" w:type="dxa"/>
          </w:tcPr>
          <w:p w14:paraId="4D79ED67" w14:textId="20BC0471" w:rsidR="0023775E" w:rsidRDefault="0023775E" w:rsidP="00F05C3B">
            <w:pPr>
              <w:pStyle w:val="BodyText"/>
              <w:ind w:firstLine="0"/>
              <w:jc w:val="left"/>
              <w:rPr>
                <w:color w:val="000000" w:themeColor="text1"/>
                <w:lang w:val="en-US"/>
              </w:rPr>
            </w:pPr>
            <w:r w:rsidRPr="007F5995">
              <w:t xml:space="preserve">User Network Interface (Giao diện </w:t>
            </w:r>
            <w:r w:rsidR="00F05C3B">
              <w:rPr>
                <w:lang w:val="en-US"/>
              </w:rPr>
              <w:t>m</w:t>
            </w:r>
            <w:r w:rsidRPr="007F5995">
              <w:t xml:space="preserve">ạng </w:t>
            </w:r>
            <w:r w:rsidR="00F05C3B">
              <w:rPr>
                <w:lang w:val="en-US"/>
              </w:rPr>
              <w:t>n</w:t>
            </w:r>
            <w:r w:rsidRPr="007F5995">
              <w:t>gười dùng)</w:t>
            </w:r>
          </w:p>
        </w:tc>
      </w:tr>
      <w:tr w:rsidR="0023775E" w14:paraId="1DEBAABF" w14:textId="77777777" w:rsidTr="00F05C3B">
        <w:tc>
          <w:tcPr>
            <w:tcW w:w="2065" w:type="dxa"/>
          </w:tcPr>
          <w:p w14:paraId="531DED31" w14:textId="64A8D821" w:rsidR="0023775E" w:rsidRDefault="0023775E" w:rsidP="00F05C3B">
            <w:pPr>
              <w:pStyle w:val="BodyText"/>
              <w:ind w:firstLine="0"/>
              <w:jc w:val="left"/>
              <w:rPr>
                <w:color w:val="000000" w:themeColor="text1"/>
                <w:lang w:val="en-US"/>
              </w:rPr>
            </w:pPr>
            <w:r w:rsidRPr="007F5995">
              <w:t>URL</w:t>
            </w:r>
          </w:p>
        </w:tc>
        <w:tc>
          <w:tcPr>
            <w:tcW w:w="7280" w:type="dxa"/>
          </w:tcPr>
          <w:p w14:paraId="3E21489E" w14:textId="4B8FB329" w:rsidR="0023775E" w:rsidRDefault="0023775E" w:rsidP="00F05C3B">
            <w:pPr>
              <w:pStyle w:val="BodyText"/>
              <w:ind w:firstLine="0"/>
              <w:jc w:val="left"/>
              <w:rPr>
                <w:color w:val="000000" w:themeColor="text1"/>
                <w:lang w:val="en-US"/>
              </w:rPr>
            </w:pPr>
            <w:r w:rsidRPr="007F5995">
              <w:t xml:space="preserve">Uniform Resource Locator (Địa chỉ </w:t>
            </w:r>
            <w:r w:rsidR="00F05C3B">
              <w:rPr>
                <w:lang w:val="en-US"/>
              </w:rPr>
              <w:t>t</w:t>
            </w:r>
            <w:r w:rsidRPr="007F5995">
              <w:t xml:space="preserve">ài nguyên </w:t>
            </w:r>
            <w:r w:rsidR="00F05C3B">
              <w:rPr>
                <w:lang w:val="en-US"/>
              </w:rPr>
              <w:t>t</w:t>
            </w:r>
            <w:r w:rsidRPr="007F5995">
              <w:t>hống nhất)</w:t>
            </w:r>
          </w:p>
        </w:tc>
      </w:tr>
      <w:tr w:rsidR="0023775E" w14:paraId="121383B4" w14:textId="77777777" w:rsidTr="00F05C3B">
        <w:tc>
          <w:tcPr>
            <w:tcW w:w="2065" w:type="dxa"/>
          </w:tcPr>
          <w:p w14:paraId="75021097" w14:textId="6EA6587A" w:rsidR="0023775E" w:rsidRDefault="0023775E" w:rsidP="00F05C3B">
            <w:pPr>
              <w:pStyle w:val="BodyText"/>
              <w:ind w:firstLine="0"/>
              <w:jc w:val="left"/>
              <w:rPr>
                <w:color w:val="000000" w:themeColor="text1"/>
                <w:lang w:val="en-US"/>
              </w:rPr>
            </w:pPr>
            <w:r w:rsidRPr="007F5995">
              <w:t>UTF-8</w:t>
            </w:r>
          </w:p>
        </w:tc>
        <w:tc>
          <w:tcPr>
            <w:tcW w:w="7280" w:type="dxa"/>
          </w:tcPr>
          <w:p w14:paraId="6B435B54" w14:textId="2B24687E" w:rsidR="0023775E" w:rsidRDefault="0023775E" w:rsidP="00F05C3B">
            <w:pPr>
              <w:pStyle w:val="BodyText"/>
              <w:ind w:firstLine="0"/>
              <w:jc w:val="left"/>
              <w:rPr>
                <w:color w:val="000000" w:themeColor="text1"/>
                <w:lang w:val="en-US"/>
              </w:rPr>
            </w:pPr>
            <w:r w:rsidRPr="007F5995">
              <w:t xml:space="preserve">Unicode Transformation Format - 8-bit (Định dạng </w:t>
            </w:r>
            <w:r w:rsidR="00F05C3B">
              <w:rPr>
                <w:lang w:val="en-US"/>
              </w:rPr>
              <w:t>b</w:t>
            </w:r>
            <w:r w:rsidRPr="007F5995">
              <w:t xml:space="preserve">iến đổi </w:t>
            </w:r>
            <w:r w:rsidR="00F05C3B">
              <w:rPr>
                <w:lang w:val="en-US"/>
              </w:rPr>
              <w:t>u</w:t>
            </w:r>
            <w:r w:rsidRPr="007F5995">
              <w:t>nicode 8-bit)</w:t>
            </w:r>
          </w:p>
        </w:tc>
      </w:tr>
      <w:tr w:rsidR="0023775E" w14:paraId="559F6607" w14:textId="77777777" w:rsidTr="00F05C3B">
        <w:tc>
          <w:tcPr>
            <w:tcW w:w="2065" w:type="dxa"/>
          </w:tcPr>
          <w:p w14:paraId="11B0504F" w14:textId="6E239011" w:rsidR="0023775E" w:rsidRDefault="0023775E" w:rsidP="00F05C3B">
            <w:pPr>
              <w:pStyle w:val="BodyText"/>
              <w:ind w:firstLine="0"/>
              <w:jc w:val="left"/>
              <w:rPr>
                <w:color w:val="000000" w:themeColor="text1"/>
                <w:lang w:val="en-US"/>
              </w:rPr>
            </w:pPr>
            <w:r w:rsidRPr="007F5995">
              <w:t>VIASM</w:t>
            </w:r>
          </w:p>
        </w:tc>
        <w:tc>
          <w:tcPr>
            <w:tcW w:w="7280" w:type="dxa"/>
          </w:tcPr>
          <w:p w14:paraId="340597DA" w14:textId="2EC9F3D5" w:rsidR="0023775E" w:rsidRDefault="0023775E" w:rsidP="00F05C3B">
            <w:pPr>
              <w:pStyle w:val="BodyText"/>
              <w:ind w:firstLine="0"/>
              <w:jc w:val="left"/>
              <w:rPr>
                <w:color w:val="000000" w:themeColor="text1"/>
                <w:lang w:val="en-US"/>
              </w:rPr>
            </w:pPr>
            <w:r w:rsidRPr="007F5995">
              <w:t xml:space="preserve">Vietnam Institute for Advanced Study in Mathematics (Viện </w:t>
            </w:r>
            <w:r w:rsidR="00F05C3B">
              <w:rPr>
                <w:lang w:val="en-US"/>
              </w:rPr>
              <w:t>n</w:t>
            </w:r>
            <w:r w:rsidRPr="007F5995">
              <w:t xml:space="preserve">ghiên cứu </w:t>
            </w:r>
            <w:r w:rsidR="00F05C3B">
              <w:rPr>
                <w:lang w:val="en-US"/>
              </w:rPr>
              <w:t>c</w:t>
            </w:r>
            <w:r w:rsidRPr="007F5995">
              <w:t xml:space="preserve">ao cấp về </w:t>
            </w:r>
            <w:r w:rsidR="00F05C3B">
              <w:rPr>
                <w:lang w:val="en-US"/>
              </w:rPr>
              <w:t>t</w:t>
            </w:r>
            <w:r w:rsidRPr="007F5995">
              <w:t>oán học)</w:t>
            </w:r>
          </w:p>
        </w:tc>
      </w:tr>
      <w:tr w:rsidR="0023775E" w14:paraId="20953400" w14:textId="77777777" w:rsidTr="00F05C3B">
        <w:tc>
          <w:tcPr>
            <w:tcW w:w="2065" w:type="dxa"/>
          </w:tcPr>
          <w:p w14:paraId="5F1A0098" w14:textId="686696C3" w:rsidR="0023775E" w:rsidRDefault="0023775E" w:rsidP="00F05C3B">
            <w:pPr>
              <w:pStyle w:val="BodyText"/>
              <w:ind w:firstLine="0"/>
              <w:jc w:val="left"/>
              <w:rPr>
                <w:color w:val="000000" w:themeColor="text1"/>
                <w:lang w:val="en-US"/>
              </w:rPr>
            </w:pPr>
            <w:r w:rsidRPr="007F5995">
              <w:t>VMS</w:t>
            </w:r>
          </w:p>
        </w:tc>
        <w:tc>
          <w:tcPr>
            <w:tcW w:w="7280" w:type="dxa"/>
          </w:tcPr>
          <w:p w14:paraId="0395B033" w14:textId="42B29B3E" w:rsidR="0023775E" w:rsidRDefault="0023775E" w:rsidP="00F05C3B">
            <w:pPr>
              <w:pStyle w:val="BodyText"/>
              <w:ind w:firstLine="0"/>
              <w:jc w:val="left"/>
              <w:rPr>
                <w:color w:val="000000" w:themeColor="text1"/>
                <w:lang w:val="en-US"/>
              </w:rPr>
            </w:pPr>
            <w:r w:rsidRPr="007F5995">
              <w:t>Virtual Machines (Máy ảo)</w:t>
            </w:r>
          </w:p>
        </w:tc>
      </w:tr>
      <w:tr w:rsidR="0023775E" w14:paraId="0D93C57C" w14:textId="77777777" w:rsidTr="00F05C3B">
        <w:tc>
          <w:tcPr>
            <w:tcW w:w="2065" w:type="dxa"/>
          </w:tcPr>
          <w:p w14:paraId="16F8A291" w14:textId="58FA82A6" w:rsidR="0023775E" w:rsidRDefault="0023775E" w:rsidP="00F05C3B">
            <w:pPr>
              <w:pStyle w:val="BodyText"/>
              <w:ind w:firstLine="0"/>
              <w:jc w:val="left"/>
              <w:rPr>
                <w:color w:val="000000" w:themeColor="text1"/>
                <w:lang w:val="en-US"/>
              </w:rPr>
            </w:pPr>
            <w:r w:rsidRPr="007F5995">
              <w:t>VNF</w:t>
            </w:r>
          </w:p>
        </w:tc>
        <w:tc>
          <w:tcPr>
            <w:tcW w:w="7280" w:type="dxa"/>
          </w:tcPr>
          <w:p w14:paraId="5B8161DA" w14:textId="4F81C862" w:rsidR="0023775E" w:rsidRDefault="0023775E" w:rsidP="00F05C3B">
            <w:pPr>
              <w:pStyle w:val="BodyText"/>
              <w:ind w:firstLine="0"/>
              <w:jc w:val="left"/>
              <w:rPr>
                <w:color w:val="000000" w:themeColor="text1"/>
                <w:lang w:val="en-US"/>
              </w:rPr>
            </w:pPr>
            <w:r w:rsidRPr="007F5995">
              <w:t>Virtual Network Function (Chức năng</w:t>
            </w:r>
            <w:r w:rsidR="00F05C3B">
              <w:rPr>
                <w:lang w:val="en-US"/>
              </w:rPr>
              <w:t xml:space="preserve"> m</w:t>
            </w:r>
            <w:r w:rsidRPr="007F5995">
              <w:t xml:space="preserve">ạng </w:t>
            </w:r>
            <w:r w:rsidR="00F05C3B">
              <w:rPr>
                <w:lang w:val="en-US"/>
              </w:rPr>
              <w:t>ả</w:t>
            </w:r>
            <w:r w:rsidRPr="007F5995">
              <w:t>o)</w:t>
            </w:r>
          </w:p>
        </w:tc>
      </w:tr>
      <w:tr w:rsidR="0023775E" w14:paraId="79DDFBD5" w14:textId="77777777" w:rsidTr="00F05C3B">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23775E" w:rsidRPr="0023775E" w14:paraId="39243F9A" w14:textId="77777777" w:rsidTr="0023775E">
              <w:trPr>
                <w:tblCellSpacing w:w="15" w:type="dxa"/>
              </w:trPr>
              <w:tc>
                <w:tcPr>
                  <w:tcW w:w="0" w:type="auto"/>
                  <w:vAlign w:val="center"/>
                  <w:hideMark/>
                </w:tcPr>
                <w:p w14:paraId="2334BC30" w14:textId="77777777" w:rsidR="0023775E" w:rsidRPr="0023775E" w:rsidRDefault="0023775E" w:rsidP="00F05C3B">
                  <w:pPr>
                    <w:pStyle w:val="BodyText"/>
                    <w:ind w:firstLine="0"/>
                    <w:jc w:val="left"/>
                    <w:rPr>
                      <w:lang w:val="en-US"/>
                    </w:rPr>
                  </w:pPr>
                  <w:r w:rsidRPr="0023775E">
                    <w:rPr>
                      <w:lang w:val="en-US"/>
                    </w:rPr>
                    <w:t>WCAG</w:t>
                  </w:r>
                </w:p>
              </w:tc>
            </w:tr>
          </w:tbl>
          <w:p w14:paraId="3EA8B955" w14:textId="77777777" w:rsidR="0023775E" w:rsidRPr="0023775E" w:rsidRDefault="0023775E" w:rsidP="00F05C3B">
            <w:pPr>
              <w:pStyle w:val="BodyText"/>
              <w:ind w:firstLine="0"/>
              <w:jc w:val="left"/>
              <w:rPr>
                <w:vanish/>
                <w:lang w:val="en-US"/>
              </w:rPr>
            </w:pPr>
          </w:p>
          <w:p w14:paraId="238287E7" w14:textId="77777777" w:rsidR="0023775E" w:rsidRPr="007F5995" w:rsidRDefault="0023775E" w:rsidP="00F05C3B">
            <w:pPr>
              <w:pStyle w:val="BodyText"/>
              <w:ind w:firstLine="0"/>
              <w:jc w:val="left"/>
            </w:pPr>
          </w:p>
        </w:tc>
        <w:tc>
          <w:tcPr>
            <w:tcW w:w="7280" w:type="dxa"/>
          </w:tcPr>
          <w:p w14:paraId="61A45F04" w14:textId="22E1F0A3" w:rsidR="0023775E" w:rsidRPr="0023775E" w:rsidRDefault="0023775E" w:rsidP="00F05C3B">
            <w:pPr>
              <w:pStyle w:val="BodyText"/>
              <w:jc w:val="left"/>
              <w:rPr>
                <w:lang w:val="en-US"/>
              </w:rPr>
            </w:pPr>
            <w:r w:rsidRPr="0023775E">
              <w:rPr>
                <w:lang w:val="en-US"/>
              </w:rPr>
              <w:t xml:space="preserve">Web Content Accessibility Guidelines (Hướng dẫn </w:t>
            </w:r>
            <w:r w:rsidR="00F05C3B">
              <w:rPr>
                <w:lang w:val="en-US"/>
              </w:rPr>
              <w:t>t</w:t>
            </w:r>
            <w:r w:rsidRPr="0023775E">
              <w:rPr>
                <w:lang w:val="en-US"/>
              </w:rPr>
              <w:t xml:space="preserve">iếp cận </w:t>
            </w:r>
            <w:r w:rsidR="00F05C3B">
              <w:rPr>
                <w:lang w:val="en-US"/>
              </w:rPr>
              <w:t>n</w:t>
            </w:r>
            <w:r w:rsidRPr="0023775E">
              <w:rPr>
                <w:lang w:val="en-US"/>
              </w:rPr>
              <w:t xml:space="preserve">ội dung </w:t>
            </w:r>
            <w:r w:rsidR="00F05C3B">
              <w:rPr>
                <w:lang w:val="en-US"/>
              </w:rPr>
              <w:t>W</w:t>
            </w:r>
            <w:r w:rsidRPr="0023775E">
              <w:rPr>
                <w:lang w:val="en-US"/>
              </w:rPr>
              <w:t>eb)</w:t>
            </w:r>
          </w:p>
        </w:tc>
      </w:tr>
      <w:tr w:rsidR="0023775E" w14:paraId="10472342" w14:textId="77777777" w:rsidTr="00F05C3B">
        <w:tc>
          <w:tcPr>
            <w:tcW w:w="2065" w:type="dxa"/>
          </w:tcPr>
          <w:p w14:paraId="17CDD213" w14:textId="5A8CA13C" w:rsidR="0023775E" w:rsidRPr="007F5995" w:rsidRDefault="0023775E" w:rsidP="00F05C3B">
            <w:pPr>
              <w:pStyle w:val="BodyText"/>
              <w:ind w:firstLine="0"/>
              <w:jc w:val="left"/>
            </w:pPr>
            <w:r w:rsidRPr="0023775E">
              <w:rPr>
                <w:lang w:val="en-US"/>
              </w:rPr>
              <w:t>WSL</w:t>
            </w:r>
          </w:p>
        </w:tc>
        <w:tc>
          <w:tcPr>
            <w:tcW w:w="7280" w:type="dxa"/>
          </w:tcPr>
          <w:p w14:paraId="54A16BF5" w14:textId="3C9780DC" w:rsidR="0023775E" w:rsidRDefault="0023775E" w:rsidP="00F05C3B">
            <w:pPr>
              <w:rPr>
                <w:sz w:val="24"/>
              </w:rPr>
            </w:pPr>
            <w:r>
              <w:t xml:space="preserve">Windows Subsystem for Linux (Hệ thống </w:t>
            </w:r>
            <w:r w:rsidR="00F05C3B">
              <w:t>c</w:t>
            </w:r>
            <w:r>
              <w:t>on Linux trên Windows)</w:t>
            </w:r>
          </w:p>
          <w:p w14:paraId="4E00D062" w14:textId="77777777" w:rsidR="0023775E" w:rsidRPr="007F5995" w:rsidRDefault="0023775E" w:rsidP="00F05C3B">
            <w:pPr>
              <w:pStyle w:val="BodyText"/>
              <w:ind w:firstLine="0"/>
              <w:jc w:val="left"/>
            </w:pPr>
          </w:p>
        </w:tc>
      </w:tr>
    </w:tbl>
    <w:p w14:paraId="643EBAC4" w14:textId="77777777" w:rsidR="0007078F" w:rsidRPr="00AA0BCA" w:rsidRDefault="0007078F" w:rsidP="0007078F">
      <w:pPr>
        <w:pStyle w:val="BodyText"/>
        <w:ind w:firstLine="397"/>
        <w:rPr>
          <w:color w:val="000000" w:themeColor="text1"/>
          <w:lang w:val="en-US"/>
        </w:rPr>
      </w:pPr>
    </w:p>
    <w:p w14:paraId="558FDD79" w14:textId="77777777" w:rsidR="00AF4014" w:rsidRPr="00AA0BCA" w:rsidRDefault="00AF4014" w:rsidP="0007078F">
      <w:pPr>
        <w:pStyle w:val="BodyText"/>
        <w:ind w:firstLine="397"/>
        <w:rPr>
          <w:color w:val="000000" w:themeColor="text1"/>
        </w:rPr>
      </w:pPr>
    </w:p>
    <w:p w14:paraId="0B3056DB" w14:textId="77777777" w:rsidR="00AF4014" w:rsidRPr="00AA0BCA" w:rsidRDefault="00AF4014" w:rsidP="00AF4014">
      <w:pPr>
        <w:rPr>
          <w:color w:val="000000" w:themeColor="text1"/>
        </w:rPr>
      </w:pPr>
    </w:p>
    <w:p w14:paraId="65E2909B" w14:textId="77777777" w:rsidR="00AF4014" w:rsidRPr="00AA0BCA" w:rsidRDefault="00AF4014" w:rsidP="00AF4014">
      <w:pPr>
        <w:tabs>
          <w:tab w:val="left" w:pos="5565"/>
        </w:tabs>
        <w:rPr>
          <w:color w:val="000000" w:themeColor="text1"/>
          <w:szCs w:val="26"/>
        </w:rPr>
      </w:pPr>
    </w:p>
    <w:p w14:paraId="3FD27E00" w14:textId="77777777" w:rsidR="00AF4014" w:rsidRPr="00AA0BCA" w:rsidRDefault="00AF4014" w:rsidP="00AF4014">
      <w:pPr>
        <w:shd w:val="clear" w:color="auto" w:fill="FFFFFF"/>
        <w:spacing w:line="0" w:lineRule="auto"/>
        <w:rPr>
          <w:color w:val="000000"/>
          <w:sz w:val="54"/>
          <w:szCs w:val="54"/>
        </w:rPr>
      </w:pPr>
      <w:r w:rsidRPr="00AA0BCA">
        <w:rPr>
          <w:color w:val="000000"/>
          <w:sz w:val="54"/>
          <w:szCs w:val="54"/>
        </w:rPr>
        <w:t>thời gian trung bình</w:t>
      </w:r>
    </w:p>
    <w:p w14:paraId="09388ADD" w14:textId="77777777" w:rsidR="00AF4014" w:rsidRPr="00AA0BCA" w:rsidRDefault="00AF4014" w:rsidP="00AF4014">
      <w:pPr>
        <w:spacing w:before="120" w:after="120" w:line="360" w:lineRule="auto"/>
        <w:ind w:firstLine="720"/>
        <w:jc w:val="both"/>
        <w:rPr>
          <w:szCs w:val="26"/>
        </w:rPr>
        <w:sectPr w:rsidR="00AF4014" w:rsidRPr="00AA0BCA"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5933F0FD" w14:textId="77777777" w:rsidR="00AF4014" w:rsidRPr="00AA0BCA" w:rsidRDefault="00AF4014" w:rsidP="00794D58">
      <w:pPr>
        <w:pStyle w:val="Heading1"/>
        <w:numPr>
          <w:ilvl w:val="0"/>
          <w:numId w:val="2"/>
        </w:numPr>
        <w:tabs>
          <w:tab w:val="left" w:pos="1701"/>
        </w:tabs>
      </w:pPr>
      <w:bookmarkStart w:id="0" w:name="_Toc127730468"/>
      <w:bookmarkStart w:id="1" w:name="_Toc181215510"/>
      <w:bookmarkStart w:id="2" w:name="_Toc123494279"/>
      <w:bookmarkStart w:id="3" w:name="_Toc123494445"/>
      <w:r w:rsidRPr="00AA0BCA">
        <w:lastRenderedPageBreak/>
        <w:t>ĐẶT VẤN ĐỀ</w:t>
      </w:r>
      <w:bookmarkEnd w:id="0"/>
      <w:bookmarkEnd w:id="1"/>
    </w:p>
    <w:p w14:paraId="38B0F64C" w14:textId="77777777" w:rsidR="00AF4014" w:rsidRDefault="00AF4014" w:rsidP="00794D58">
      <w:pPr>
        <w:pStyle w:val="Heading2"/>
        <w:numPr>
          <w:ilvl w:val="1"/>
          <w:numId w:val="2"/>
        </w:numPr>
      </w:pPr>
      <w:bookmarkStart w:id="4" w:name="_Toc181215511"/>
      <w:r w:rsidRPr="00AA0BCA">
        <w:t>Lý do chọn đề tài</w:t>
      </w:r>
      <w:bookmarkEnd w:id="4"/>
    </w:p>
    <w:p w14:paraId="7008A325" w14:textId="77F255AB" w:rsidR="006962E3" w:rsidRDefault="006962E3" w:rsidP="006962E3">
      <w:pPr>
        <w:pStyle w:val="NoSpacing"/>
        <w:ind w:firstLine="720"/>
      </w:pPr>
      <w:r>
        <w:t xml:space="preserve">Trong thời đại công nghệ số hiện nay, việc học tập trực tuyến đã trở nên ngày càng phổ biến. Nhu cầu học tập từ xa ngày càng gia tăng, đặc biệt trong bối cảnh đại dịch COVID-19 đã buộc nhiều trường học, cơ sở giáo dục và tổ chức phải chuyển đổi sang hình thức học trực tuyến. Điều này không chỉ giúp duy trì hoạt động giáo dục mà còn mở rộng khả năng tiếp cận giáo dục cho </w:t>
      </w:r>
      <w:r w:rsidR="004635F3">
        <w:t>n</w:t>
      </w:r>
      <w:r w:rsidR="007D7EDE">
        <w:t>gười học</w:t>
      </w:r>
      <w:r>
        <w:t xml:space="preserve"> ở mọi nơi.</w:t>
      </w:r>
    </w:p>
    <w:p w14:paraId="3D589E95" w14:textId="5B32184F" w:rsidR="006962E3" w:rsidRDefault="006962E3" w:rsidP="006962E3">
      <w:pPr>
        <w:pStyle w:val="NoSpacing"/>
        <w:ind w:firstLine="720"/>
      </w:pPr>
      <w:r>
        <w:t xml:space="preserve">Nền tảng </w:t>
      </w:r>
      <w:r w:rsidR="00F05C3B">
        <w:t>OpenedX</w:t>
      </w:r>
      <w:r>
        <w:t xml:space="preserve"> là một giải pháp mã nguồn mở phát triển xây dựng và triển khai các khóa học trực tuyến. Sự linh hoạt và tính tùy biến cao của </w:t>
      </w:r>
      <w:r w:rsidR="00F05C3B">
        <w:t>OpenedX</w:t>
      </w:r>
      <w:r>
        <w:t xml:space="preserve"> cho phép các tổ chức giáo dục và doanh nghiệp dễ dàng thiết kế trải nghiệm học tập phù hợp với nhu cầu của </w:t>
      </w:r>
      <w:r w:rsidR="007D7EDE">
        <w:t>người học</w:t>
      </w:r>
      <w:r>
        <w:t xml:space="preserve">. Việc phát triển một nền tảng học tập trực tuyến từ </w:t>
      </w:r>
      <w:r w:rsidR="00F05C3B">
        <w:t>OpenedX</w:t>
      </w:r>
      <w:r>
        <w:t xml:space="preserve"> giúp tiết kiệm chi phí và thời gian phát triển.</w:t>
      </w:r>
    </w:p>
    <w:p w14:paraId="138B5218" w14:textId="12F6B2B1" w:rsidR="006962E3" w:rsidRDefault="006962E3" w:rsidP="006962E3">
      <w:pPr>
        <w:pStyle w:val="NoSpacing"/>
        <w:ind w:firstLine="720"/>
      </w:pPr>
      <w:r>
        <w:t xml:space="preserve">Đối với việc đáp ứng nhu cầu học tập trực tuyến thì việc học từ xa trở thành một giải pháp quan trọng trong bối cảnh hiện tại. Nền tảng học trực tuyến có thể cung cấp các khóa học đa dạng, phục vụ nhu cầu học tập của </w:t>
      </w:r>
      <w:r w:rsidR="007D7EDE">
        <w:t>người học</w:t>
      </w:r>
      <w:r>
        <w:t xml:space="preserve"> từ nhiều đối tượng khác nhau.</w:t>
      </w:r>
    </w:p>
    <w:p w14:paraId="62D92E8B" w14:textId="1BC1E23F" w:rsidR="006962E3" w:rsidRDefault="00F05C3B" w:rsidP="006962E3">
      <w:pPr>
        <w:pStyle w:val="NoSpacing"/>
        <w:ind w:firstLine="720"/>
      </w:pPr>
      <w:r>
        <w:t>OpenedX</w:t>
      </w:r>
      <w:r w:rsidR="006962E3">
        <w:t xml:space="preserve"> là một trong những nền tảng học trực tuyến hàng đầu với nhiều tính năng hoàn chỉnh và công nghệ hiện đại, đã được nhiều trường đại học và tổ chức giáo dục hàng đầu trên thế giới áp dụng</w:t>
      </w:r>
      <w:r w:rsidR="008400D1">
        <w:t>.</w:t>
      </w:r>
    </w:p>
    <w:p w14:paraId="0ADC344A" w14:textId="75EB78BF" w:rsidR="008400D1" w:rsidRDefault="008400D1" w:rsidP="008400D1">
      <w:pPr>
        <w:pStyle w:val="NoSpacing"/>
        <w:ind w:firstLine="720"/>
      </w:pPr>
      <w:r>
        <w:t>Với t</w:t>
      </w:r>
      <w:r w:rsidR="006962E3">
        <w:t>ính linh hoạt và khả năng tùy chỉnh</w:t>
      </w:r>
      <w:r>
        <w:t xml:space="preserve"> giao diện n</w:t>
      </w:r>
      <w:r w:rsidR="006962E3">
        <w:t xml:space="preserve">ền tảng này cho phép tùy chỉnh giao diện và chức năng để phù hợp với yêu cầu cụ thể của tổ chức, từ đó tạo ra trải nghiệm học tập tốt hơn cho </w:t>
      </w:r>
      <w:r w:rsidR="004635F3">
        <w:t>người học</w:t>
      </w:r>
      <w:r w:rsidR="006962E3">
        <w:t>.</w:t>
      </w:r>
      <w:r w:rsidR="004635F3">
        <w:t xml:space="preserve"> </w:t>
      </w:r>
      <w:r>
        <w:t>Ngoài ra, n</w:t>
      </w:r>
      <w:r w:rsidR="006962E3">
        <w:t xml:space="preserve">ền tảng này cho phép </w:t>
      </w:r>
      <w:r w:rsidR="007D7EDE">
        <w:t>người học</w:t>
      </w:r>
      <w:r w:rsidR="006962E3">
        <w:t xml:space="preserve"> tương tác với nhau và với</w:t>
      </w:r>
      <w:r w:rsidR="00DE2286">
        <w:t xml:space="preserve"> người quản lý khóa học</w:t>
      </w:r>
      <w:r w:rsidR="006962E3">
        <w:t>, từ đó tạo ra một môi trường học tập tích cực và gắn kết</w:t>
      </w:r>
      <w:r w:rsidR="004635F3">
        <w:t>.</w:t>
      </w:r>
    </w:p>
    <w:p w14:paraId="7F760263" w14:textId="6B3B9FFA" w:rsidR="008400D1" w:rsidRPr="006962E3" w:rsidRDefault="008400D1" w:rsidP="008400D1">
      <w:pPr>
        <w:pStyle w:val="NoSpacing"/>
        <w:ind w:firstLine="720"/>
      </w:pPr>
      <w:r w:rsidRPr="008400D1">
        <w:t>Việc chọn đề tài "</w:t>
      </w:r>
      <w:r w:rsidR="00012A4B" w:rsidRPr="00012A4B">
        <w:t>Nghiên cứu triển khai trường học số bằng nền tảng OpenedX</w:t>
      </w:r>
      <w:r w:rsidRPr="008400D1">
        <w:t xml:space="preserve">" là cơ hội để </w:t>
      </w:r>
      <w:r>
        <w:t xml:space="preserve">thử nghiệm </w:t>
      </w:r>
      <w:r w:rsidRPr="008400D1">
        <w:t>phát triển một công cụ giáo dục có tính bền vững và hiệu quả.</w:t>
      </w:r>
    </w:p>
    <w:p w14:paraId="77E59A06" w14:textId="77777777" w:rsidR="00AF4014" w:rsidRPr="00AA0BCA" w:rsidRDefault="00AF4014" w:rsidP="00794D58">
      <w:pPr>
        <w:pStyle w:val="Heading2"/>
        <w:numPr>
          <w:ilvl w:val="1"/>
          <w:numId w:val="2"/>
        </w:numPr>
      </w:pPr>
      <w:bookmarkStart w:id="5" w:name="_Toc181215512"/>
      <w:bookmarkEnd w:id="2"/>
      <w:bookmarkEnd w:id="3"/>
      <w:r w:rsidRPr="00AA0BCA">
        <w:t>Mục tiêu</w:t>
      </w:r>
      <w:bookmarkEnd w:id="5"/>
    </w:p>
    <w:p w14:paraId="21329094" w14:textId="06E62C8A" w:rsidR="000D7EBD" w:rsidRPr="00E967B3" w:rsidRDefault="00E967B3" w:rsidP="004774CA">
      <w:pPr>
        <w:pStyle w:val="NoSpacing"/>
        <w:ind w:firstLine="720"/>
        <w:rPr>
          <w:color w:val="000000"/>
          <w:szCs w:val="26"/>
          <w:shd w:val="clear" w:color="auto" w:fill="FFFFFF"/>
        </w:rPr>
      </w:pPr>
      <w:r w:rsidRPr="00E967B3">
        <w:rPr>
          <w:color w:val="000000"/>
          <w:szCs w:val="26"/>
          <w:shd w:val="clear" w:color="auto" w:fill="FFFFFF"/>
        </w:rPr>
        <w:t>Tạo một nền tảng học tập trực tuyến mở từ nền tảng mã nguồn mở OpenedX.</w:t>
      </w:r>
    </w:p>
    <w:p w14:paraId="2B0A43CB" w14:textId="77777777" w:rsidR="00B1007B" w:rsidRDefault="00B1007B" w:rsidP="00B1007B">
      <w:pPr>
        <w:pStyle w:val="Heading2"/>
        <w:numPr>
          <w:ilvl w:val="1"/>
          <w:numId w:val="2"/>
        </w:numPr>
      </w:pPr>
      <w:bookmarkStart w:id="6" w:name="_Toc181215513"/>
      <w:r w:rsidRPr="00AA0BCA">
        <w:t>Nội dun</w:t>
      </w:r>
      <w:r>
        <w:t>g</w:t>
      </w:r>
      <w:bookmarkEnd w:id="6"/>
    </w:p>
    <w:p w14:paraId="43D79E89" w14:textId="7E6C59EC" w:rsidR="00B1007B" w:rsidRDefault="004A358D" w:rsidP="00B1007B">
      <w:pPr>
        <w:pStyle w:val="NoSpacing"/>
        <w:numPr>
          <w:ilvl w:val="0"/>
          <w:numId w:val="29"/>
        </w:numPr>
      </w:pPr>
      <w:r>
        <w:t xml:space="preserve">Tùy chỉnh </w:t>
      </w:r>
      <w:r w:rsidR="00B1007B">
        <w:t xml:space="preserve">giao diện của OpenedX theo nhu cầu. </w:t>
      </w:r>
    </w:p>
    <w:p w14:paraId="41E9B4CD" w14:textId="6FADD8D7" w:rsidR="00B1007B" w:rsidRDefault="00B1007B" w:rsidP="00B1007B">
      <w:pPr>
        <w:pStyle w:val="NoSpacing"/>
        <w:numPr>
          <w:ilvl w:val="0"/>
          <w:numId w:val="29"/>
        </w:numPr>
      </w:pPr>
      <w:r>
        <w:t xml:space="preserve">Nghiên cứu các cách </w:t>
      </w:r>
      <w:r w:rsidR="004A358D">
        <w:t xml:space="preserve">nạp </w:t>
      </w:r>
      <w:r>
        <w:t>dữ liệu từ ngân hàng câu hỏi, các định dạng học liệu của nền tảng khác vào OpenedX.</w:t>
      </w:r>
    </w:p>
    <w:p w14:paraId="091A9FCE" w14:textId="2839A5FE" w:rsidR="00B1007B" w:rsidRPr="008400D1" w:rsidRDefault="00B1007B" w:rsidP="00012A4B">
      <w:pPr>
        <w:pStyle w:val="NoSpacing"/>
        <w:numPr>
          <w:ilvl w:val="0"/>
          <w:numId w:val="29"/>
        </w:numPr>
      </w:pPr>
      <w:r>
        <w:lastRenderedPageBreak/>
        <w:t xml:space="preserve">Tạo tài liệu hướng dẫn sử dụng nền tảng. </w:t>
      </w:r>
    </w:p>
    <w:p w14:paraId="0772A553" w14:textId="2D320E4E" w:rsidR="00AF4014" w:rsidRPr="00AA0BCA" w:rsidRDefault="008400D1" w:rsidP="00794D58">
      <w:pPr>
        <w:pStyle w:val="Heading2"/>
        <w:numPr>
          <w:ilvl w:val="1"/>
          <w:numId w:val="2"/>
        </w:numPr>
      </w:pPr>
      <w:bookmarkStart w:id="7" w:name="_Toc181215514"/>
      <w:r>
        <w:t>Đối tượng và phạm vi nghiên cứu</w:t>
      </w:r>
      <w:bookmarkEnd w:id="7"/>
    </w:p>
    <w:p w14:paraId="7CBE6D9B" w14:textId="77777777" w:rsidR="00A124A9" w:rsidRPr="00A124A9" w:rsidRDefault="00A124A9" w:rsidP="004774CA">
      <w:pPr>
        <w:pStyle w:val="BodyText"/>
        <w:rPr>
          <w:lang w:val="en-US"/>
        </w:rPr>
      </w:pPr>
      <w:r w:rsidRPr="008400D1">
        <w:rPr>
          <w:i/>
          <w:iCs/>
          <w:lang w:val="en-US"/>
        </w:rPr>
        <w:t>Đối tượng nghiên cứu:</w:t>
      </w:r>
      <w:r w:rsidRPr="00A124A9">
        <w:rPr>
          <w:lang w:val="en-US"/>
        </w:rPr>
        <w:t xml:space="preserve"> Nền tảng học tập trực tuyến OpenedX, bao gồm các tính năng, cách tùy chỉnh và tích hợp dữ liệu.</w:t>
      </w:r>
    </w:p>
    <w:p w14:paraId="307FD0E4" w14:textId="4D4D6F68" w:rsidR="00A124A9" w:rsidRPr="008400D1" w:rsidRDefault="00A124A9" w:rsidP="004774CA">
      <w:pPr>
        <w:pStyle w:val="BodyText"/>
        <w:rPr>
          <w:i/>
          <w:iCs/>
          <w:lang w:val="en-US"/>
        </w:rPr>
      </w:pPr>
      <w:r w:rsidRPr="008400D1">
        <w:rPr>
          <w:i/>
          <w:iCs/>
          <w:lang w:val="en-US"/>
        </w:rPr>
        <w:t>Phạm vi nghiên cứu:</w:t>
      </w:r>
    </w:p>
    <w:p w14:paraId="327D7ECA" w14:textId="77777777" w:rsidR="00A124A9" w:rsidRPr="00A124A9" w:rsidRDefault="00A124A9" w:rsidP="00794D58">
      <w:pPr>
        <w:pStyle w:val="BodyText"/>
        <w:numPr>
          <w:ilvl w:val="0"/>
          <w:numId w:val="25"/>
        </w:numPr>
        <w:rPr>
          <w:lang w:val="en-US"/>
        </w:rPr>
      </w:pPr>
      <w:r w:rsidRPr="00A124A9">
        <w:rPr>
          <w:lang w:val="en-US"/>
        </w:rPr>
        <w:t>Nghiên cứu các tính năng của nền tảng OpenedX từ mã nguồn mở.</w:t>
      </w:r>
    </w:p>
    <w:p w14:paraId="2B74BE10" w14:textId="5E65F68E" w:rsidR="00F26458" w:rsidRPr="00012A4B" w:rsidRDefault="00A124A9" w:rsidP="00012A4B">
      <w:pPr>
        <w:pStyle w:val="BodyText"/>
        <w:numPr>
          <w:ilvl w:val="0"/>
          <w:numId w:val="25"/>
        </w:numPr>
        <w:rPr>
          <w:lang w:val="en-US"/>
        </w:rPr>
      </w:pPr>
      <w:r w:rsidRPr="00A124A9">
        <w:rPr>
          <w:lang w:val="en-US"/>
        </w:rPr>
        <w:t xml:space="preserve">Triển khai và tùy chỉnh nền tảng trên </w:t>
      </w:r>
      <w:r w:rsidR="00012A4B">
        <w:rPr>
          <w:lang w:val="en-US"/>
        </w:rPr>
        <w:t>Ubuntu Desktop</w:t>
      </w:r>
      <w:r w:rsidRPr="00A124A9">
        <w:rPr>
          <w:lang w:val="en-US"/>
        </w:rPr>
        <w:t>.</w:t>
      </w:r>
    </w:p>
    <w:p w14:paraId="38AC3FBC" w14:textId="312EB1B6" w:rsidR="00F26458" w:rsidRPr="00AA0BCA" w:rsidRDefault="00F26458" w:rsidP="00794D58">
      <w:pPr>
        <w:pStyle w:val="Heading2"/>
        <w:numPr>
          <w:ilvl w:val="1"/>
          <w:numId w:val="2"/>
        </w:numPr>
      </w:pPr>
      <w:bookmarkStart w:id="8" w:name="_Toc181215515"/>
      <w:r w:rsidRPr="00AA0BCA">
        <w:t>Phương pháp nghiên cứu</w:t>
      </w:r>
      <w:bookmarkEnd w:id="8"/>
    </w:p>
    <w:p w14:paraId="03629ECB" w14:textId="77777777" w:rsidR="004774CA" w:rsidRDefault="00E967B3" w:rsidP="004774CA">
      <w:pPr>
        <w:pStyle w:val="NoSpacing"/>
        <w:ind w:firstLine="720"/>
      </w:pPr>
      <w:r w:rsidRPr="00E967B3">
        <w:t>Phương pháp nghiên cứu tài liệu: Tìm kiếm, nghiên cứu tài liệu liên quan đến nền tảng OpenedX.</w:t>
      </w:r>
    </w:p>
    <w:p w14:paraId="3761DAA2" w14:textId="1D488D54" w:rsidR="00E967B3" w:rsidRPr="00E967B3" w:rsidRDefault="00E967B3" w:rsidP="004774CA">
      <w:pPr>
        <w:pStyle w:val="NoSpacing"/>
        <w:ind w:firstLine="720"/>
      </w:pPr>
      <w:r w:rsidRPr="00E967B3">
        <w:t>Phương pháp thực nghiệm: Thực hiện các bước cụ thể để triển khai, tùy chỉnh và nghiên cứu các tính năng của OpenedX theo các yêu cầu đã đề ra.</w:t>
      </w:r>
    </w:p>
    <w:p w14:paraId="400D4FD8" w14:textId="77777777" w:rsidR="00F26458" w:rsidRPr="00AA0BCA" w:rsidRDefault="00F26458" w:rsidP="00296245">
      <w:pPr>
        <w:pStyle w:val="BodyText"/>
        <w:ind w:firstLine="397"/>
      </w:pPr>
    </w:p>
    <w:p w14:paraId="59BCE6E3" w14:textId="77777777" w:rsidR="00AF4014" w:rsidRPr="00AA0BCA" w:rsidRDefault="00AF4014" w:rsidP="00F26458">
      <w:pPr>
        <w:pStyle w:val="BodyText"/>
        <w:ind w:left="757" w:firstLine="0"/>
        <w:rPr>
          <w:color w:val="FF0000"/>
        </w:rPr>
      </w:pPr>
    </w:p>
    <w:p w14:paraId="3EF26F00" w14:textId="77777777" w:rsidR="00AF4014" w:rsidRPr="00AA0BCA" w:rsidRDefault="00AF4014" w:rsidP="00AF4014">
      <w:pPr>
        <w:spacing w:after="160" w:line="259" w:lineRule="auto"/>
      </w:pPr>
      <w:r w:rsidRPr="00AA0BCA">
        <w:br w:type="page"/>
      </w:r>
    </w:p>
    <w:p w14:paraId="75993959" w14:textId="77777777" w:rsidR="00AF4014" w:rsidRPr="00AA0BCA" w:rsidRDefault="00AF4014" w:rsidP="00794D58">
      <w:pPr>
        <w:pStyle w:val="Heading1"/>
        <w:numPr>
          <w:ilvl w:val="0"/>
          <w:numId w:val="2"/>
        </w:numPr>
        <w:tabs>
          <w:tab w:val="left" w:pos="1701"/>
        </w:tabs>
      </w:pPr>
      <w:bookmarkStart w:id="9" w:name="_Toc123494282"/>
      <w:bookmarkStart w:id="10" w:name="_Toc123494448"/>
      <w:bookmarkStart w:id="11" w:name="_Toc127730469"/>
      <w:bookmarkStart w:id="12" w:name="_Toc181215516"/>
      <w:r w:rsidRPr="00AA0BCA">
        <w:lastRenderedPageBreak/>
        <w:t>CƠ SỞ LÝ THUYẾT</w:t>
      </w:r>
      <w:bookmarkEnd w:id="9"/>
      <w:bookmarkEnd w:id="10"/>
      <w:bookmarkEnd w:id="11"/>
      <w:bookmarkEnd w:id="12"/>
    </w:p>
    <w:p w14:paraId="0A1E7229" w14:textId="730CAA0A" w:rsidR="0098555D" w:rsidRDefault="0098555D" w:rsidP="00794D58">
      <w:pPr>
        <w:pStyle w:val="Heading2"/>
        <w:numPr>
          <w:ilvl w:val="1"/>
          <w:numId w:val="2"/>
        </w:numPr>
      </w:pPr>
      <w:bookmarkStart w:id="13" w:name="_Toc181215517"/>
      <w:bookmarkStart w:id="14" w:name="_Toc126865547"/>
      <w:bookmarkStart w:id="15" w:name="_Toc127730470"/>
      <w:r>
        <w:t>MOOCs</w:t>
      </w:r>
      <w:bookmarkEnd w:id="13"/>
      <w:r>
        <w:t xml:space="preserve"> </w:t>
      </w:r>
    </w:p>
    <w:p w14:paraId="40223ED9" w14:textId="34FBB32F" w:rsidR="0098555D" w:rsidRDefault="0098555D" w:rsidP="0098555D">
      <w:pPr>
        <w:pStyle w:val="Heading3"/>
        <w:numPr>
          <w:ilvl w:val="2"/>
          <w:numId w:val="2"/>
        </w:numPr>
        <w:spacing w:before="120" w:after="120"/>
      </w:pPr>
      <w:bookmarkStart w:id="16" w:name="_Toc181215518"/>
      <w:r>
        <w:t>Giới thiệu về MOOCs</w:t>
      </w:r>
      <w:bookmarkEnd w:id="16"/>
    </w:p>
    <w:p w14:paraId="0563B8F3" w14:textId="7755D5BD" w:rsidR="0098555D" w:rsidRPr="002A3165" w:rsidRDefault="004774CA" w:rsidP="002A3165">
      <w:pPr>
        <w:pStyle w:val="NoSpacing"/>
        <w:ind w:firstLine="720"/>
        <w:rPr>
          <w:b/>
          <w:bCs/>
        </w:rPr>
      </w:pPr>
      <w:r>
        <w:rPr>
          <w:b/>
          <w:bCs/>
        </w:rPr>
        <w:t xml:space="preserve">Giới thiệu về </w:t>
      </w:r>
      <w:r w:rsidR="0098555D" w:rsidRPr="002A3165">
        <w:rPr>
          <w:b/>
          <w:bCs/>
        </w:rPr>
        <w:t>MOOC</w:t>
      </w:r>
      <w:r w:rsidR="002A3165">
        <w:rPr>
          <w:b/>
          <w:bCs/>
          <w:szCs w:val="26"/>
        </w:rPr>
        <w:t>s</w:t>
      </w:r>
      <w:r>
        <w:rPr>
          <w:b/>
          <w:bCs/>
        </w:rPr>
        <w:t>:</w:t>
      </w:r>
    </w:p>
    <w:p w14:paraId="6ECEA6A9" w14:textId="51802854" w:rsidR="002A3165" w:rsidRDefault="002A3165" w:rsidP="002A3165">
      <w:pPr>
        <w:pStyle w:val="NoSpacing"/>
        <w:ind w:firstLine="720"/>
      </w:pPr>
      <w:r w:rsidRPr="002A3165">
        <w:rPr>
          <w:lang w:val="vi-VN"/>
        </w:rPr>
        <w:t xml:space="preserve">MOOC là viết tắt của Massive Open Online Course, tức </w:t>
      </w:r>
      <w:r w:rsidR="004774CA">
        <w:t>K</w:t>
      </w:r>
      <w:r w:rsidRPr="002A3165">
        <w:rPr>
          <w:lang w:val="vi-VN"/>
        </w:rPr>
        <w:t>hóa học trực tuyến đại chúng mở. Các khóa học này được lưu trữ trên các nền tảng giáo dục trực tuyến. MOOCs có rất nhiều tài liệu đọc, bài giảng và video để người dùng có thể tham khảo, nâng cao khả năng học tập của mình.  Nhiều cơ sở giáo dục đại học nổi tiếng, bao gồm Đại học Harvard và Viện Công nghệ Massachusetts, cung cấp các khóa học trực tuyến về nhiều chủ đề và ở nhiều cấp độ giáo dục khác nhau. </w:t>
      </w:r>
      <w:r>
        <w:t>Người dùng</w:t>
      </w:r>
      <w:r w:rsidRPr="002A3165">
        <w:rPr>
          <w:lang w:val="vi-VN"/>
        </w:rPr>
        <w:t xml:space="preserve"> có thể tham gia một lớp học duy nhất để nghiên cứu sâu về một chủ đề cụ thể hoặc tham gia một chuỗi các khóa học để có được kiến thức toàn diện về một lĩnh vực nghiên cứu.</w:t>
      </w:r>
    </w:p>
    <w:p w14:paraId="3AC002FF" w14:textId="77777777" w:rsidR="0094379C" w:rsidRDefault="0094379C" w:rsidP="0094379C">
      <w:pPr>
        <w:keepNext/>
        <w:jc w:val="center"/>
      </w:pPr>
      <w:r>
        <w:rPr>
          <w:noProof/>
        </w:rPr>
        <w:drawing>
          <wp:inline distT="0" distB="0" distL="0" distR="0" wp14:anchorId="7DA730F4" wp14:editId="03D832F4">
            <wp:extent cx="3636759" cy="1974850"/>
            <wp:effectExtent l="0" t="0" r="1905" b="6350"/>
            <wp:docPr id="21102469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46907" name="Picture 21102469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9907" cy="1981990"/>
                    </a:xfrm>
                    <a:prstGeom prst="rect">
                      <a:avLst/>
                    </a:prstGeom>
                  </pic:spPr>
                </pic:pic>
              </a:graphicData>
            </a:graphic>
          </wp:inline>
        </w:drawing>
      </w:r>
    </w:p>
    <w:p w14:paraId="71FE297A" w14:textId="45EE0071" w:rsidR="0094379C" w:rsidRDefault="0094379C" w:rsidP="0094379C">
      <w:pPr>
        <w:pStyle w:val="Caption"/>
      </w:pPr>
      <w:bookmarkStart w:id="17" w:name="_Toc179881129"/>
      <w:r>
        <w:t xml:space="preserve">Hình </w:t>
      </w:r>
      <w:fldSimple w:instr=" STYLEREF 1 \s ">
        <w:r w:rsidR="000C09B3">
          <w:rPr>
            <w:noProof/>
          </w:rPr>
          <w:t>2</w:t>
        </w:r>
      </w:fldSimple>
      <w:r w:rsidR="00922610">
        <w:t>.</w:t>
      </w:r>
      <w:fldSimple w:instr=" SEQ Hình \* ARABIC \s 1 ">
        <w:r w:rsidR="000C09B3">
          <w:rPr>
            <w:noProof/>
          </w:rPr>
          <w:t>1</w:t>
        </w:r>
      </w:fldSimple>
      <w:r>
        <w:t xml:space="preserve"> MOOC</w:t>
      </w:r>
      <w:r w:rsidR="002A3165">
        <w:t>s</w:t>
      </w:r>
      <w:bookmarkEnd w:id="17"/>
    </w:p>
    <w:p w14:paraId="0548AC29" w14:textId="05E26B3D" w:rsidR="002A3165" w:rsidRPr="002A3165" w:rsidRDefault="002A3165" w:rsidP="002A3165">
      <w:pPr>
        <w:pStyle w:val="NoSpacing"/>
        <w:ind w:firstLine="720"/>
      </w:pPr>
      <w:r w:rsidRPr="002A3165">
        <w:t>MOOCs lần đầu tiên được giới thiệu vào năm 2008 bởi George Siemens và Stephen Downs và được gọi là “Chủ nghĩa kết nối và kiến thức kết nối / 2008 (</w:t>
      </w:r>
      <w:r w:rsidRPr="002A3165">
        <w:rPr>
          <w:b/>
          <w:bCs/>
        </w:rPr>
        <w:t>Connectivism and Connective Knowledge/2008</w:t>
      </w:r>
      <w:r w:rsidRPr="002A3165">
        <w:t>)” hoặc CCK08. Khi đó nó được tạo ra như một khóa học tín chỉ cho Đại học Manitoba. CCK08 có 25 học viên đã đóng phí cho khóa học và khoảng 2200 học viên tham gia khóa học miễn phí.</w:t>
      </w:r>
    </w:p>
    <w:p w14:paraId="142BFA02" w14:textId="0EF6D0E2" w:rsidR="002A3165" w:rsidRPr="002A3165" w:rsidRDefault="002A3165" w:rsidP="002A3165">
      <w:pPr>
        <w:pStyle w:val="NoSpacing"/>
        <w:ind w:firstLine="720"/>
      </w:pPr>
      <w:r w:rsidRPr="002A3165">
        <w:t xml:space="preserve">MOOCs cho phép </w:t>
      </w:r>
      <w:r>
        <w:t>người học</w:t>
      </w:r>
      <w:r w:rsidRPr="002A3165">
        <w:t xml:space="preserve"> học theo tốc độ của riêng </w:t>
      </w:r>
      <w:r>
        <w:t>họ</w:t>
      </w:r>
      <w:r w:rsidRPr="002A3165">
        <w:t>. Người học có thể đăng nhập vào nền tảng khóa học trực tuyến bất cứ khi nào họ muốn và truy cập vào khóa học. Sự phát triển của MOOCs được thực hiện nhờ việc trao đổi thông tin trực tuyến của các chuyên gia thông qua các nền tảng mạng xã hội. </w:t>
      </w:r>
    </w:p>
    <w:p w14:paraId="7E2EC832" w14:textId="2460D21A" w:rsidR="0098555D" w:rsidRDefault="0098555D" w:rsidP="004774CA">
      <w:pPr>
        <w:pStyle w:val="NoSpacing"/>
        <w:ind w:firstLine="720"/>
        <w:rPr>
          <w:b/>
          <w:bCs/>
        </w:rPr>
      </w:pPr>
      <w:r w:rsidRPr="002A3165">
        <w:rPr>
          <w:b/>
          <w:bCs/>
        </w:rPr>
        <w:t>Lợi ích của MOOC</w:t>
      </w:r>
      <w:r w:rsidR="002A3165" w:rsidRPr="002A3165">
        <w:rPr>
          <w:b/>
          <w:bCs/>
        </w:rPr>
        <w:t>s</w:t>
      </w:r>
    </w:p>
    <w:p w14:paraId="57648B87" w14:textId="2838A0BB" w:rsidR="002A3165" w:rsidRPr="002A3165" w:rsidRDefault="002A3165" w:rsidP="004774CA">
      <w:pPr>
        <w:pStyle w:val="NoSpacing"/>
        <w:ind w:firstLine="720"/>
      </w:pPr>
      <w:r>
        <w:rPr>
          <w:rFonts w:eastAsia="SimSun"/>
        </w:rPr>
        <w:t>Người dùng</w:t>
      </w:r>
      <w:r w:rsidRPr="002A3165">
        <w:rPr>
          <w:rFonts w:eastAsia="SimSun"/>
        </w:rPr>
        <w:t xml:space="preserve"> có thể học hỏi từ người học khác thông qua nền tảng mạng xã hội.</w:t>
      </w:r>
    </w:p>
    <w:p w14:paraId="47499741" w14:textId="4EFD4B0F" w:rsidR="002A3165" w:rsidRPr="002A3165" w:rsidRDefault="002A3165" w:rsidP="004774CA">
      <w:pPr>
        <w:pStyle w:val="NoSpacing"/>
        <w:ind w:firstLine="720"/>
      </w:pPr>
      <w:r w:rsidRPr="002A3165">
        <w:rPr>
          <w:rFonts w:eastAsia="SimSun"/>
        </w:rPr>
        <w:lastRenderedPageBreak/>
        <w:t>Quyền truy cập vào </w:t>
      </w:r>
      <w:hyperlink r:id="rId17" w:tgtFrame="_blank" w:history="1">
        <w:r w:rsidRPr="002A3165">
          <w:rPr>
            <w:rStyle w:val="Hyperlink"/>
            <w:rFonts w:eastAsia="SimSun"/>
            <w:color w:val="auto"/>
            <w:u w:val="none"/>
          </w:rPr>
          <w:t>khóa học miễn phí</w:t>
        </w:r>
      </w:hyperlink>
      <w:r>
        <w:rPr>
          <w:rFonts w:eastAsia="SimSun"/>
        </w:rPr>
        <w:t>.</w:t>
      </w:r>
    </w:p>
    <w:p w14:paraId="6D3C70F4" w14:textId="77777777" w:rsidR="002A3165" w:rsidRPr="002A3165" w:rsidRDefault="002A3165" w:rsidP="004774CA">
      <w:pPr>
        <w:pStyle w:val="NoSpacing"/>
        <w:ind w:firstLine="720"/>
      </w:pPr>
      <w:r w:rsidRPr="002A3165">
        <w:rPr>
          <w:rFonts w:eastAsia="SimSun"/>
        </w:rPr>
        <w:t>Các tài liệu khóa học của MOOCs đã được lựa chọn bởi các giáo sư hàng đầu trong các trường đại học.</w:t>
      </w:r>
    </w:p>
    <w:p w14:paraId="42C62066" w14:textId="7C46209E" w:rsidR="002A3165" w:rsidRPr="002A3165" w:rsidRDefault="002A3165" w:rsidP="004774CA">
      <w:pPr>
        <w:pStyle w:val="NoSpacing"/>
        <w:ind w:firstLine="720"/>
      </w:pPr>
      <w:r w:rsidRPr="002A3165">
        <w:rPr>
          <w:rFonts w:eastAsia="SimSun"/>
        </w:rPr>
        <w:t xml:space="preserve">Cho phép </w:t>
      </w:r>
      <w:r>
        <w:rPr>
          <w:rFonts w:eastAsia="SimSun"/>
        </w:rPr>
        <w:t>người học</w:t>
      </w:r>
      <w:r w:rsidRPr="002A3165">
        <w:rPr>
          <w:rFonts w:eastAsia="SimSun"/>
        </w:rPr>
        <w:t xml:space="preserve"> học các ngôn ngữ khác nhau. Và vì học tập dựa trên ngôn ngữ cũng có sẵn trong MOOCs, các nhà cung cấp khóa học chuẩn bị cho sinh viên cho các bài kiểm tra đầu vào bằng nhiều ngôn ngữ khác nhau.</w:t>
      </w:r>
    </w:p>
    <w:p w14:paraId="70F878FE" w14:textId="398747E9" w:rsidR="002A3165" w:rsidRPr="002A3165" w:rsidRDefault="002A3165" w:rsidP="004774CA">
      <w:pPr>
        <w:pStyle w:val="NoSpacing"/>
        <w:ind w:firstLine="720"/>
      </w:pPr>
      <w:r w:rsidRPr="002A3165">
        <w:rPr>
          <w:rFonts w:eastAsia="SimSun"/>
        </w:rPr>
        <w:t>Các khóa học cung cấp cho mọi người: MOOC</w:t>
      </w:r>
      <w:r w:rsidR="004774CA">
        <w:rPr>
          <w:rFonts w:eastAsia="SimSun"/>
        </w:rPr>
        <w:t>s</w:t>
      </w:r>
      <w:r w:rsidRPr="002A3165">
        <w:rPr>
          <w:rFonts w:eastAsia="SimSun"/>
        </w:rPr>
        <w:t xml:space="preserve"> có sẵn cho tất cả những ai không thể tham gia các khóa học thông thường do hạn chế về thời gian hoặc tài chính. </w:t>
      </w:r>
    </w:p>
    <w:p w14:paraId="7BEF6486" w14:textId="15DE7C88" w:rsidR="002A3165" w:rsidRPr="002A3165" w:rsidRDefault="002A3165" w:rsidP="004774CA">
      <w:pPr>
        <w:pStyle w:val="NoSpacing"/>
        <w:ind w:firstLine="720"/>
        <w:rPr>
          <w:b/>
          <w:bCs/>
        </w:rPr>
      </w:pPr>
      <w:r w:rsidRPr="002A3165">
        <w:rPr>
          <w:rFonts w:eastAsia="SimSun"/>
        </w:rPr>
        <w:t>Giúp chọn một chuyên ngành: nếu người học không thể quyết định chuyên ngành học ở trường đại học, thì có thể tự kiểm tra mình trong MOOC</w:t>
      </w:r>
      <w:r w:rsidR="004774CA">
        <w:rPr>
          <w:rFonts w:eastAsia="SimSun"/>
        </w:rPr>
        <w:t>s</w:t>
      </w:r>
      <w:r w:rsidRPr="002A3165">
        <w:rPr>
          <w:rFonts w:eastAsia="SimSun"/>
        </w:rPr>
        <w:t xml:space="preserve"> trước. Điều này sẽ cung cấp cho người học kiến ​​thức đầu tiên về chủ đề muốn học ở đại học. </w:t>
      </w:r>
    </w:p>
    <w:p w14:paraId="674FAA1A" w14:textId="38A50EB2" w:rsidR="0098555D" w:rsidRPr="00295673" w:rsidRDefault="0098555D" w:rsidP="004774CA">
      <w:pPr>
        <w:pStyle w:val="NoSpacing"/>
        <w:ind w:firstLine="720"/>
        <w:rPr>
          <w:b/>
          <w:bCs/>
        </w:rPr>
      </w:pPr>
      <w:r w:rsidRPr="00295673">
        <w:rPr>
          <w:b/>
          <w:bCs/>
        </w:rPr>
        <w:t>Tiềm năng của MOOCs</w:t>
      </w:r>
    </w:p>
    <w:p w14:paraId="5400E4C1" w14:textId="26789214" w:rsidR="00295673" w:rsidRDefault="00295673" w:rsidP="00295673">
      <w:pPr>
        <w:pStyle w:val="NoSpacing"/>
        <w:ind w:firstLine="720"/>
      </w:pPr>
      <w:r w:rsidRPr="00295673">
        <w:rPr>
          <w:i/>
          <w:iCs/>
        </w:rPr>
        <w:t>Tiếp cận rộng rãi</w:t>
      </w:r>
      <w:r>
        <w:t>: MOOCs giúp học viên ở mọi nơi trên thế giới có cơ hội tiếp cận với các khóa học chất lượng từ các trường đại học hàng đầu mà không bị rào cản về địa lý hay tài chính.</w:t>
      </w:r>
    </w:p>
    <w:p w14:paraId="695D4C60" w14:textId="67C879C8" w:rsidR="00295673" w:rsidRDefault="00295673" w:rsidP="00295673">
      <w:pPr>
        <w:pStyle w:val="NoSpacing"/>
        <w:ind w:firstLine="720"/>
      </w:pPr>
      <w:r w:rsidRPr="00295673">
        <w:rPr>
          <w:i/>
          <w:iCs/>
        </w:rPr>
        <w:t>Học linh hoạt:</w:t>
      </w:r>
      <w:r>
        <w:t xml:space="preserve"> Người học có thể học theo tốc độ của riêng mình, lựa chọn thời gian và địa điểm học phù hợp với lịch trình cá nhân.</w:t>
      </w:r>
    </w:p>
    <w:p w14:paraId="502EE0AF" w14:textId="2FAB0C14" w:rsidR="00295673" w:rsidRDefault="00295673" w:rsidP="00295673">
      <w:pPr>
        <w:pStyle w:val="NoSpacing"/>
        <w:ind w:firstLine="720"/>
      </w:pPr>
      <w:r w:rsidRPr="00295673">
        <w:rPr>
          <w:i/>
          <w:iCs/>
        </w:rPr>
        <w:t>Nâng cao kỹ năng:</w:t>
      </w:r>
      <w:r>
        <w:t xml:space="preserve"> MOOCs thường cung cấp những khóa học chuyên sâu về các lĩnh vực cụ thể, giúp người học nâng cao kỹ năng và kiến thức cần thiết cho sự nghiệp.</w:t>
      </w:r>
    </w:p>
    <w:p w14:paraId="763470D5" w14:textId="33137B5E" w:rsidR="00295673" w:rsidRDefault="00295673" w:rsidP="00295673">
      <w:pPr>
        <w:pStyle w:val="NoSpacing"/>
        <w:ind w:firstLine="720"/>
      </w:pPr>
      <w:r w:rsidRPr="00295673">
        <w:rPr>
          <w:i/>
          <w:iCs/>
        </w:rPr>
        <w:t>Tính tương tác cao:</w:t>
      </w:r>
      <w:r>
        <w:t xml:space="preserve"> Nhiều MOOCs có các diễn đàn thảo luận, bài tập nhóm và dự án, khuyến khích sự tương tác giữa học viên và giảng viên, cũng như giữa các học viên với nhau.</w:t>
      </w:r>
    </w:p>
    <w:p w14:paraId="37B75CF8" w14:textId="6F0FC23A" w:rsidR="00295673" w:rsidRDefault="00295673" w:rsidP="00295673">
      <w:pPr>
        <w:pStyle w:val="NoSpacing"/>
        <w:ind w:firstLine="720"/>
      </w:pPr>
      <w:r w:rsidRPr="00295673">
        <w:rPr>
          <w:i/>
          <w:iCs/>
        </w:rPr>
        <w:t>Đổi mới trong giáo dục:</w:t>
      </w:r>
      <w:r>
        <w:t xml:space="preserve"> MOOCs thúc đẩy việc phát triển và thử nghiệm các phương pháp giảng dạy mới, bao gồm việc sử dụng công nghệ và các phương pháp học tập hiện đại.</w:t>
      </w:r>
    </w:p>
    <w:p w14:paraId="27A5F88C" w14:textId="4C760A5E" w:rsidR="00295673" w:rsidRDefault="00295673" w:rsidP="00295673">
      <w:pPr>
        <w:pStyle w:val="NoSpacing"/>
        <w:ind w:firstLine="720"/>
      </w:pPr>
      <w:r w:rsidRPr="00295673">
        <w:rPr>
          <w:i/>
          <w:iCs/>
        </w:rPr>
        <w:t>Cơ hội học tập suốt đời</w:t>
      </w:r>
      <w:r>
        <w:t>: MOOCs khuyến khích văn hóa học tập suốt đời, cho phép người học không ngừng cập nhật kiến thức và kỹ năng trong một thế giới thay đổi nhanh chóng.</w:t>
      </w:r>
    </w:p>
    <w:p w14:paraId="4D778290" w14:textId="253CCA29" w:rsidR="00295673" w:rsidRPr="00295673" w:rsidRDefault="00295673" w:rsidP="00295673">
      <w:pPr>
        <w:pStyle w:val="NoSpacing"/>
        <w:ind w:firstLine="720"/>
      </w:pPr>
      <w:r w:rsidRPr="00295673">
        <w:rPr>
          <w:i/>
          <w:iCs/>
        </w:rPr>
        <w:t>Chứng nhận và bằng cấp:</w:t>
      </w:r>
      <w:r>
        <w:t xml:space="preserve"> Nhiều nền tảng MOOCs cung cấp chứng nhận hoàn thành khóa học, giúp người học có thể chứng minh kiến thức và kỹ năng của mình với nhà tuyển dụng.</w:t>
      </w:r>
    </w:p>
    <w:p w14:paraId="7E865C2B" w14:textId="094E57B3" w:rsidR="00DA4DC2" w:rsidRDefault="00DA4DC2" w:rsidP="0098555D">
      <w:pPr>
        <w:pStyle w:val="Heading3"/>
        <w:numPr>
          <w:ilvl w:val="2"/>
          <w:numId w:val="2"/>
        </w:numPr>
        <w:spacing w:before="120" w:after="120"/>
      </w:pPr>
      <w:bookmarkStart w:id="18" w:name="_Toc181215519"/>
      <w:r>
        <w:lastRenderedPageBreak/>
        <w:t>Sự khác nhau giữa nền tảng MOOCs và LMS</w:t>
      </w:r>
      <w:bookmarkEnd w:id="18"/>
    </w:p>
    <w:p w14:paraId="0131B231" w14:textId="2A6C31D9" w:rsidR="004774CA" w:rsidRDefault="004774CA" w:rsidP="004774CA">
      <w:pPr>
        <w:pStyle w:val="NoSpacing"/>
        <w:ind w:firstLine="720"/>
      </w:pPr>
      <w:r>
        <w:t xml:space="preserve">MOOCs cung cấp cơ hội tiếp cận giáo dục chất lượng cao trên toàn cầu, trong khi nền tảng LMS đảm bảo quá trình học tập được tổ chức hợp lý và hiệu quả </w:t>
      </w:r>
      <w:r w:rsidR="002F337E">
        <w:t>Bảng sau s</w:t>
      </w:r>
      <w:r w:rsidR="00295673" w:rsidRPr="00295673">
        <w:t>o sánh chi tiết giữa hai hình thức giáo dục này</w:t>
      </w:r>
      <w:r w:rsidR="00295673">
        <w:t>:</w:t>
      </w:r>
      <w:bookmarkStart w:id="19" w:name="_Toc179871958"/>
      <w:r w:rsidRPr="004774CA">
        <w:t xml:space="preserve"> </w:t>
      </w:r>
    </w:p>
    <w:p w14:paraId="0D3C48DE" w14:textId="30CE5802" w:rsidR="00295673" w:rsidRDefault="004774CA" w:rsidP="004774CA">
      <w:pPr>
        <w:pStyle w:val="Caption"/>
        <w:jc w:val="left"/>
      </w:pPr>
      <w:r>
        <w:t xml:space="preserve">Bảng </w:t>
      </w:r>
      <w:fldSimple w:instr=" STYLEREF 1 \s ">
        <w:r w:rsidR="000C09B3">
          <w:rPr>
            <w:noProof/>
          </w:rPr>
          <w:t>2</w:t>
        </w:r>
      </w:fldSimple>
      <w:r>
        <w:t>.</w:t>
      </w:r>
      <w:fldSimple w:instr=" SEQ Bảng \* ARABIC \s 1 ">
        <w:r w:rsidR="000C09B3">
          <w:rPr>
            <w:noProof/>
          </w:rPr>
          <w:t>1</w:t>
        </w:r>
      </w:fldSimple>
      <w:r>
        <w:t xml:space="preserve"> So sánh sự khác nhau giữa MOOCs và LMS</w:t>
      </w:r>
      <w:bookmarkEnd w:id="19"/>
    </w:p>
    <w:tbl>
      <w:tblPr>
        <w:tblW w:w="9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3"/>
        <w:gridCol w:w="1602"/>
        <w:gridCol w:w="2970"/>
        <w:gridCol w:w="4047"/>
      </w:tblGrid>
      <w:tr w:rsidR="00043025" w:rsidRPr="00043025" w14:paraId="7E7989B8" w14:textId="77777777" w:rsidTr="00A65A70">
        <w:trPr>
          <w:tblHeader/>
        </w:trPr>
        <w:tc>
          <w:tcPr>
            <w:tcW w:w="733" w:type="dxa"/>
            <w:shd w:val="clear" w:color="auto" w:fill="FFFFFF"/>
            <w:tcMar>
              <w:top w:w="60" w:type="dxa"/>
              <w:left w:w="120" w:type="dxa"/>
              <w:bottom w:w="60" w:type="dxa"/>
              <w:right w:w="120" w:type="dxa"/>
            </w:tcMar>
            <w:vAlign w:val="center"/>
            <w:hideMark/>
          </w:tcPr>
          <w:p w14:paraId="79EFE339" w14:textId="77777777" w:rsidR="00043025" w:rsidRPr="00043025" w:rsidRDefault="00043025" w:rsidP="00043025">
            <w:pPr>
              <w:pStyle w:val="NoSpacing"/>
              <w:jc w:val="center"/>
              <w:rPr>
                <w:b/>
                <w:bCs/>
              </w:rPr>
            </w:pPr>
            <w:r w:rsidRPr="00043025">
              <w:rPr>
                <w:b/>
                <w:bCs/>
              </w:rPr>
              <w:t>STT</w:t>
            </w:r>
          </w:p>
        </w:tc>
        <w:tc>
          <w:tcPr>
            <w:tcW w:w="1602" w:type="dxa"/>
            <w:shd w:val="clear" w:color="auto" w:fill="FFFFFF"/>
            <w:tcMar>
              <w:top w:w="60" w:type="dxa"/>
              <w:left w:w="120" w:type="dxa"/>
              <w:bottom w:w="60" w:type="dxa"/>
              <w:right w:w="120" w:type="dxa"/>
            </w:tcMar>
            <w:vAlign w:val="center"/>
            <w:hideMark/>
          </w:tcPr>
          <w:p w14:paraId="02ECF6C0" w14:textId="77777777" w:rsidR="00043025" w:rsidRPr="00043025" w:rsidRDefault="00043025" w:rsidP="00043025">
            <w:pPr>
              <w:pStyle w:val="NoSpacing"/>
              <w:jc w:val="center"/>
              <w:rPr>
                <w:b/>
                <w:bCs/>
              </w:rPr>
            </w:pPr>
            <w:r w:rsidRPr="00043025">
              <w:rPr>
                <w:b/>
                <w:bCs/>
              </w:rPr>
              <w:t>Hạng mục</w:t>
            </w:r>
          </w:p>
        </w:tc>
        <w:tc>
          <w:tcPr>
            <w:tcW w:w="2970" w:type="dxa"/>
            <w:shd w:val="clear" w:color="auto" w:fill="FFFFFF"/>
            <w:tcMar>
              <w:top w:w="60" w:type="dxa"/>
              <w:left w:w="120" w:type="dxa"/>
              <w:bottom w:w="60" w:type="dxa"/>
              <w:right w:w="120" w:type="dxa"/>
            </w:tcMar>
            <w:vAlign w:val="center"/>
            <w:hideMark/>
          </w:tcPr>
          <w:p w14:paraId="57C2CCBC" w14:textId="421ACCE1" w:rsidR="00043025" w:rsidRPr="00043025" w:rsidRDefault="00043025" w:rsidP="00043025">
            <w:pPr>
              <w:pStyle w:val="NoSpacing"/>
              <w:jc w:val="center"/>
              <w:rPr>
                <w:b/>
                <w:bCs/>
              </w:rPr>
            </w:pPr>
            <w:r w:rsidRPr="00043025">
              <w:rPr>
                <w:b/>
                <w:bCs/>
              </w:rPr>
              <w:t>MOOC</w:t>
            </w:r>
            <w:r>
              <w:rPr>
                <w:b/>
                <w:bCs/>
              </w:rPr>
              <w:t>s</w:t>
            </w:r>
          </w:p>
        </w:tc>
        <w:tc>
          <w:tcPr>
            <w:tcW w:w="4047" w:type="dxa"/>
            <w:shd w:val="clear" w:color="auto" w:fill="FFFFFF"/>
            <w:tcMar>
              <w:top w:w="60" w:type="dxa"/>
              <w:left w:w="120" w:type="dxa"/>
              <w:bottom w:w="60" w:type="dxa"/>
              <w:right w:w="120" w:type="dxa"/>
            </w:tcMar>
            <w:vAlign w:val="center"/>
            <w:hideMark/>
          </w:tcPr>
          <w:p w14:paraId="67352FD9" w14:textId="77777777" w:rsidR="00043025" w:rsidRPr="00043025" w:rsidRDefault="00043025" w:rsidP="00043025">
            <w:pPr>
              <w:pStyle w:val="NoSpacing"/>
              <w:jc w:val="center"/>
              <w:rPr>
                <w:b/>
                <w:bCs/>
              </w:rPr>
            </w:pPr>
            <w:r w:rsidRPr="00043025">
              <w:rPr>
                <w:b/>
                <w:bCs/>
              </w:rPr>
              <w:t>LMS</w:t>
            </w:r>
          </w:p>
        </w:tc>
      </w:tr>
      <w:tr w:rsidR="00043025" w:rsidRPr="00106F83" w14:paraId="5DB2B668" w14:textId="77777777" w:rsidTr="00043025">
        <w:tc>
          <w:tcPr>
            <w:tcW w:w="733" w:type="dxa"/>
            <w:shd w:val="clear" w:color="auto" w:fill="FFFFFF"/>
            <w:tcMar>
              <w:top w:w="60" w:type="dxa"/>
              <w:left w:w="120" w:type="dxa"/>
              <w:bottom w:w="60" w:type="dxa"/>
              <w:right w:w="120" w:type="dxa"/>
            </w:tcMar>
            <w:vAlign w:val="center"/>
            <w:hideMark/>
          </w:tcPr>
          <w:p w14:paraId="17A55BA5" w14:textId="77777777" w:rsidR="00043025" w:rsidRPr="00106F83" w:rsidRDefault="00043025" w:rsidP="00043025">
            <w:pPr>
              <w:pStyle w:val="NoSpacing"/>
            </w:pPr>
            <w:r w:rsidRPr="00106F83">
              <w:t>1</w:t>
            </w:r>
          </w:p>
        </w:tc>
        <w:tc>
          <w:tcPr>
            <w:tcW w:w="1602" w:type="dxa"/>
            <w:shd w:val="clear" w:color="auto" w:fill="FFFFFF"/>
            <w:tcMar>
              <w:top w:w="60" w:type="dxa"/>
              <w:left w:w="120" w:type="dxa"/>
              <w:bottom w:w="60" w:type="dxa"/>
              <w:right w:w="120" w:type="dxa"/>
            </w:tcMar>
            <w:vAlign w:val="center"/>
            <w:hideMark/>
          </w:tcPr>
          <w:p w14:paraId="3DB98FE6" w14:textId="77777777" w:rsidR="00043025" w:rsidRPr="00106F83" w:rsidRDefault="00043025" w:rsidP="00043025">
            <w:pPr>
              <w:pStyle w:val="NoSpacing"/>
            </w:pPr>
            <w:r w:rsidRPr="00106F83">
              <w:t>Mục đích</w:t>
            </w:r>
          </w:p>
        </w:tc>
        <w:tc>
          <w:tcPr>
            <w:tcW w:w="2970" w:type="dxa"/>
            <w:shd w:val="clear" w:color="auto" w:fill="FFFFFF"/>
            <w:tcMar>
              <w:top w:w="60" w:type="dxa"/>
              <w:left w:w="120" w:type="dxa"/>
              <w:bottom w:w="60" w:type="dxa"/>
              <w:right w:w="120" w:type="dxa"/>
            </w:tcMar>
            <w:vAlign w:val="center"/>
            <w:hideMark/>
          </w:tcPr>
          <w:p w14:paraId="12D244EC" w14:textId="4ABA3814" w:rsidR="00043025" w:rsidRPr="00106F83" w:rsidRDefault="00043025" w:rsidP="00043025">
            <w:pPr>
              <w:pStyle w:val="NoSpacing"/>
            </w:pPr>
            <w:r w:rsidRPr="00106F83">
              <w:t>Thương mại hóa các khóa học</w:t>
            </w:r>
            <w:r>
              <w:t>.</w:t>
            </w:r>
          </w:p>
        </w:tc>
        <w:tc>
          <w:tcPr>
            <w:tcW w:w="4047" w:type="dxa"/>
            <w:shd w:val="clear" w:color="auto" w:fill="FFFFFF"/>
            <w:tcMar>
              <w:top w:w="60" w:type="dxa"/>
              <w:left w:w="120" w:type="dxa"/>
              <w:bottom w:w="60" w:type="dxa"/>
              <w:right w:w="120" w:type="dxa"/>
            </w:tcMar>
            <w:vAlign w:val="center"/>
            <w:hideMark/>
          </w:tcPr>
          <w:p w14:paraId="27AAC776" w14:textId="5BDFE848" w:rsidR="00043025" w:rsidRPr="00106F83" w:rsidRDefault="00043025" w:rsidP="00043025">
            <w:pPr>
              <w:pStyle w:val="NoSpacing"/>
            </w:pPr>
            <w:r w:rsidRPr="00106F83">
              <w:t>Tổ chức, quản lý đào tạo theo khóa học/ môn học cho một đối tượng cụ thể (tổ chức/ doanh nghiệp)</w:t>
            </w:r>
            <w:r>
              <w:t>.</w:t>
            </w:r>
          </w:p>
        </w:tc>
      </w:tr>
      <w:tr w:rsidR="00043025" w:rsidRPr="00106F83" w14:paraId="353B8F06" w14:textId="77777777" w:rsidTr="00043025">
        <w:tc>
          <w:tcPr>
            <w:tcW w:w="733" w:type="dxa"/>
            <w:shd w:val="clear" w:color="auto" w:fill="FFFFFF"/>
            <w:tcMar>
              <w:top w:w="60" w:type="dxa"/>
              <w:left w:w="120" w:type="dxa"/>
              <w:bottom w:w="60" w:type="dxa"/>
              <w:right w:w="120" w:type="dxa"/>
            </w:tcMar>
            <w:vAlign w:val="center"/>
            <w:hideMark/>
          </w:tcPr>
          <w:p w14:paraId="2C0CAAFE" w14:textId="77777777" w:rsidR="00043025" w:rsidRPr="00106F83" w:rsidRDefault="00043025" w:rsidP="00043025">
            <w:pPr>
              <w:pStyle w:val="NoSpacing"/>
            </w:pPr>
            <w:r w:rsidRPr="00106F83">
              <w:t>2</w:t>
            </w:r>
          </w:p>
        </w:tc>
        <w:tc>
          <w:tcPr>
            <w:tcW w:w="1602" w:type="dxa"/>
            <w:shd w:val="clear" w:color="auto" w:fill="FFFFFF"/>
            <w:tcMar>
              <w:top w:w="60" w:type="dxa"/>
              <w:left w:w="120" w:type="dxa"/>
              <w:bottom w:w="60" w:type="dxa"/>
              <w:right w:w="120" w:type="dxa"/>
            </w:tcMar>
            <w:vAlign w:val="center"/>
            <w:hideMark/>
          </w:tcPr>
          <w:p w14:paraId="7D08ABBC" w14:textId="77777777" w:rsidR="00043025" w:rsidRPr="00106F83" w:rsidRDefault="00043025" w:rsidP="00043025">
            <w:pPr>
              <w:pStyle w:val="NoSpacing"/>
            </w:pPr>
            <w:r w:rsidRPr="00106F83">
              <w:t>Mục tiêu</w:t>
            </w:r>
          </w:p>
        </w:tc>
        <w:tc>
          <w:tcPr>
            <w:tcW w:w="2970" w:type="dxa"/>
            <w:shd w:val="clear" w:color="auto" w:fill="FFFFFF"/>
            <w:tcMar>
              <w:top w:w="60" w:type="dxa"/>
              <w:left w:w="120" w:type="dxa"/>
              <w:bottom w:w="60" w:type="dxa"/>
              <w:right w:w="120" w:type="dxa"/>
            </w:tcMar>
            <w:vAlign w:val="center"/>
            <w:hideMark/>
          </w:tcPr>
          <w:p w14:paraId="50B146DA" w14:textId="5BCE8D11" w:rsidR="00043025" w:rsidRPr="00106F83" w:rsidRDefault="00043025" w:rsidP="00043025">
            <w:pPr>
              <w:pStyle w:val="NoSpacing"/>
            </w:pPr>
            <w:r w:rsidRPr="00106F83">
              <w:t>Cung cấp khoá học trực tuyến cho số lượng lớn người học trên Internet</w:t>
            </w:r>
            <w:r>
              <w:t>.</w:t>
            </w:r>
            <w:r w:rsidRPr="00106F83">
              <w:br/>
              <w:t>Mở rộng sự tiếp cận giáo dục và đào tạo mang tính cộng đồng</w:t>
            </w:r>
            <w:r>
              <w:t>.</w:t>
            </w:r>
          </w:p>
        </w:tc>
        <w:tc>
          <w:tcPr>
            <w:tcW w:w="4047" w:type="dxa"/>
            <w:shd w:val="clear" w:color="auto" w:fill="FFFFFF"/>
            <w:tcMar>
              <w:top w:w="60" w:type="dxa"/>
              <w:left w:w="120" w:type="dxa"/>
              <w:bottom w:w="60" w:type="dxa"/>
              <w:right w:w="120" w:type="dxa"/>
            </w:tcMar>
            <w:vAlign w:val="center"/>
            <w:hideMark/>
          </w:tcPr>
          <w:p w14:paraId="232AC977" w14:textId="77777777" w:rsidR="00043025" w:rsidRDefault="00043025" w:rsidP="00043025">
            <w:pPr>
              <w:pStyle w:val="NoSpacing"/>
            </w:pPr>
            <w:r w:rsidRPr="00106F83">
              <w:t>Quản lý, theo dõi và báo cáo khoá học, nội dung đào tạo trong một tổ chức cụ thể</w:t>
            </w:r>
            <w:r>
              <w:t>.</w:t>
            </w:r>
          </w:p>
          <w:p w14:paraId="3BF80744" w14:textId="5CBDFAEC" w:rsidR="00043025" w:rsidRPr="00106F83" w:rsidRDefault="00043025" w:rsidP="00043025">
            <w:pPr>
              <w:pStyle w:val="NoSpacing"/>
            </w:pPr>
            <w:r w:rsidRPr="00106F83">
              <w:t>Mang tính chuyên môn và chuyên biệt</w:t>
            </w:r>
            <w:r>
              <w:t>.</w:t>
            </w:r>
          </w:p>
        </w:tc>
      </w:tr>
      <w:tr w:rsidR="00043025" w:rsidRPr="00106F83" w14:paraId="3C139DB3" w14:textId="77777777" w:rsidTr="00043025">
        <w:tc>
          <w:tcPr>
            <w:tcW w:w="733" w:type="dxa"/>
            <w:shd w:val="clear" w:color="auto" w:fill="FFFFFF"/>
            <w:tcMar>
              <w:top w:w="60" w:type="dxa"/>
              <w:left w:w="120" w:type="dxa"/>
              <w:bottom w:w="60" w:type="dxa"/>
              <w:right w:w="120" w:type="dxa"/>
            </w:tcMar>
            <w:vAlign w:val="center"/>
            <w:hideMark/>
          </w:tcPr>
          <w:p w14:paraId="48EAB26B" w14:textId="77777777" w:rsidR="00043025" w:rsidRPr="00106F83" w:rsidRDefault="00043025" w:rsidP="00043025">
            <w:pPr>
              <w:pStyle w:val="NoSpacing"/>
            </w:pPr>
            <w:r w:rsidRPr="00106F83">
              <w:t>3</w:t>
            </w:r>
          </w:p>
        </w:tc>
        <w:tc>
          <w:tcPr>
            <w:tcW w:w="1602" w:type="dxa"/>
            <w:shd w:val="clear" w:color="auto" w:fill="FFFFFF"/>
            <w:tcMar>
              <w:top w:w="60" w:type="dxa"/>
              <w:left w:w="120" w:type="dxa"/>
              <w:bottom w:w="60" w:type="dxa"/>
              <w:right w:w="120" w:type="dxa"/>
            </w:tcMar>
            <w:vAlign w:val="center"/>
            <w:hideMark/>
          </w:tcPr>
          <w:p w14:paraId="6ECB9985" w14:textId="77777777" w:rsidR="00043025" w:rsidRPr="00106F83" w:rsidRDefault="00043025" w:rsidP="00043025">
            <w:pPr>
              <w:pStyle w:val="NoSpacing"/>
            </w:pPr>
            <w:r w:rsidRPr="00106F83">
              <w:t>Đối tượng</w:t>
            </w:r>
          </w:p>
        </w:tc>
        <w:tc>
          <w:tcPr>
            <w:tcW w:w="2970" w:type="dxa"/>
            <w:shd w:val="clear" w:color="auto" w:fill="FFFFFF"/>
            <w:tcMar>
              <w:top w:w="60" w:type="dxa"/>
              <w:left w:w="120" w:type="dxa"/>
              <w:bottom w:w="60" w:type="dxa"/>
              <w:right w:w="120" w:type="dxa"/>
            </w:tcMar>
            <w:vAlign w:val="center"/>
            <w:hideMark/>
          </w:tcPr>
          <w:p w14:paraId="13CD7DAD" w14:textId="00A29BED" w:rsidR="00043025" w:rsidRPr="00106F83" w:rsidRDefault="00043025" w:rsidP="00043025">
            <w:pPr>
              <w:pStyle w:val="NoSpacing"/>
            </w:pPr>
            <w:r w:rsidRPr="00106F83">
              <w:t>Không hạn chế đối tượng người học</w:t>
            </w:r>
            <w:r>
              <w:t>.</w:t>
            </w:r>
          </w:p>
        </w:tc>
        <w:tc>
          <w:tcPr>
            <w:tcW w:w="4047" w:type="dxa"/>
            <w:shd w:val="clear" w:color="auto" w:fill="FFFFFF"/>
            <w:tcMar>
              <w:top w:w="60" w:type="dxa"/>
              <w:left w:w="120" w:type="dxa"/>
              <w:bottom w:w="60" w:type="dxa"/>
              <w:right w:w="120" w:type="dxa"/>
            </w:tcMar>
            <w:vAlign w:val="center"/>
            <w:hideMark/>
          </w:tcPr>
          <w:p w14:paraId="4D5B2126" w14:textId="2E56707D" w:rsidR="00043025" w:rsidRPr="00106F83" w:rsidRDefault="00043025" w:rsidP="00043025">
            <w:pPr>
              <w:pStyle w:val="NoSpacing"/>
            </w:pPr>
            <w:r w:rsidRPr="00106F83">
              <w:t>Dành cho đối tượng cụ thể, người học nội bộ của một tổ chức (như sinh viên của trường, nhân viên của công ty)</w:t>
            </w:r>
            <w:r>
              <w:t>.</w:t>
            </w:r>
          </w:p>
        </w:tc>
      </w:tr>
      <w:tr w:rsidR="00043025" w:rsidRPr="00106F83" w14:paraId="11301279" w14:textId="77777777" w:rsidTr="00043025">
        <w:tc>
          <w:tcPr>
            <w:tcW w:w="733" w:type="dxa"/>
            <w:shd w:val="clear" w:color="auto" w:fill="FFFFFF"/>
            <w:tcMar>
              <w:top w:w="60" w:type="dxa"/>
              <w:left w:w="120" w:type="dxa"/>
              <w:bottom w:w="60" w:type="dxa"/>
              <w:right w:w="120" w:type="dxa"/>
            </w:tcMar>
            <w:vAlign w:val="center"/>
            <w:hideMark/>
          </w:tcPr>
          <w:p w14:paraId="5795AF46" w14:textId="77777777" w:rsidR="00043025" w:rsidRPr="00106F83" w:rsidRDefault="00043025" w:rsidP="00043025">
            <w:pPr>
              <w:pStyle w:val="NoSpacing"/>
            </w:pPr>
            <w:r w:rsidRPr="00106F83">
              <w:t>4</w:t>
            </w:r>
          </w:p>
        </w:tc>
        <w:tc>
          <w:tcPr>
            <w:tcW w:w="1602" w:type="dxa"/>
            <w:shd w:val="clear" w:color="auto" w:fill="FFFFFF"/>
            <w:tcMar>
              <w:top w:w="60" w:type="dxa"/>
              <w:left w:w="120" w:type="dxa"/>
              <w:bottom w:w="60" w:type="dxa"/>
              <w:right w:w="120" w:type="dxa"/>
            </w:tcMar>
            <w:vAlign w:val="center"/>
            <w:hideMark/>
          </w:tcPr>
          <w:p w14:paraId="2471E2B4" w14:textId="77777777" w:rsidR="00043025" w:rsidRPr="00106F83" w:rsidRDefault="00043025" w:rsidP="00043025">
            <w:pPr>
              <w:pStyle w:val="NoSpacing"/>
            </w:pPr>
            <w:r w:rsidRPr="00106F83">
              <w:t>Quy mô</w:t>
            </w:r>
          </w:p>
        </w:tc>
        <w:tc>
          <w:tcPr>
            <w:tcW w:w="2970" w:type="dxa"/>
            <w:shd w:val="clear" w:color="auto" w:fill="FFFFFF"/>
            <w:tcMar>
              <w:top w:w="60" w:type="dxa"/>
              <w:left w:w="120" w:type="dxa"/>
              <w:bottom w:w="60" w:type="dxa"/>
              <w:right w:w="120" w:type="dxa"/>
            </w:tcMar>
            <w:vAlign w:val="center"/>
            <w:hideMark/>
          </w:tcPr>
          <w:p w14:paraId="4012D7CD" w14:textId="462774CC" w:rsidR="00043025" w:rsidRPr="00106F83" w:rsidRDefault="00043025" w:rsidP="00043025">
            <w:pPr>
              <w:pStyle w:val="NoSpacing"/>
            </w:pPr>
            <w:r w:rsidRPr="00106F83">
              <w:t>Lớn đến rất lớn</w:t>
            </w:r>
            <w:r>
              <w:t>.</w:t>
            </w:r>
          </w:p>
        </w:tc>
        <w:tc>
          <w:tcPr>
            <w:tcW w:w="4047" w:type="dxa"/>
            <w:shd w:val="clear" w:color="auto" w:fill="FFFFFF"/>
            <w:tcMar>
              <w:top w:w="60" w:type="dxa"/>
              <w:left w:w="120" w:type="dxa"/>
              <w:bottom w:w="60" w:type="dxa"/>
              <w:right w:w="120" w:type="dxa"/>
            </w:tcMar>
            <w:vAlign w:val="center"/>
            <w:hideMark/>
          </w:tcPr>
          <w:p w14:paraId="2DEDA718" w14:textId="13698A21" w:rsidR="00043025" w:rsidRPr="00106F83" w:rsidRDefault="00043025" w:rsidP="00043025">
            <w:pPr>
              <w:pStyle w:val="NoSpacing"/>
            </w:pPr>
            <w:r w:rsidRPr="00106F83">
              <w:t>Tuỳ theo yêu cầu của tổ chức nên quy mô đa dạng từ nhỏ, vừa đến lớn</w:t>
            </w:r>
            <w:r>
              <w:t>.</w:t>
            </w:r>
          </w:p>
        </w:tc>
      </w:tr>
      <w:tr w:rsidR="00043025" w:rsidRPr="00106F83" w14:paraId="15F8F214" w14:textId="77777777" w:rsidTr="00043025">
        <w:tc>
          <w:tcPr>
            <w:tcW w:w="733" w:type="dxa"/>
            <w:shd w:val="clear" w:color="auto" w:fill="FFFFFF"/>
            <w:tcMar>
              <w:top w:w="60" w:type="dxa"/>
              <w:left w:w="120" w:type="dxa"/>
              <w:bottom w:w="60" w:type="dxa"/>
              <w:right w:w="120" w:type="dxa"/>
            </w:tcMar>
            <w:vAlign w:val="center"/>
            <w:hideMark/>
          </w:tcPr>
          <w:p w14:paraId="7C415BC2" w14:textId="77777777" w:rsidR="00043025" w:rsidRPr="00106F83" w:rsidRDefault="00043025" w:rsidP="00043025">
            <w:pPr>
              <w:pStyle w:val="NoSpacing"/>
            </w:pPr>
            <w:r w:rsidRPr="00106F83">
              <w:t>5</w:t>
            </w:r>
          </w:p>
        </w:tc>
        <w:tc>
          <w:tcPr>
            <w:tcW w:w="1602" w:type="dxa"/>
            <w:shd w:val="clear" w:color="auto" w:fill="FFFFFF"/>
            <w:tcMar>
              <w:top w:w="60" w:type="dxa"/>
              <w:left w:w="120" w:type="dxa"/>
              <w:bottom w:w="60" w:type="dxa"/>
              <w:right w:w="120" w:type="dxa"/>
            </w:tcMar>
            <w:vAlign w:val="center"/>
            <w:hideMark/>
          </w:tcPr>
          <w:p w14:paraId="726A1D55" w14:textId="77777777" w:rsidR="00043025" w:rsidRPr="00106F83" w:rsidRDefault="00043025" w:rsidP="00043025">
            <w:pPr>
              <w:pStyle w:val="NoSpacing"/>
            </w:pPr>
            <w:r w:rsidRPr="00106F83">
              <w:t>Chi phí</w:t>
            </w:r>
          </w:p>
        </w:tc>
        <w:tc>
          <w:tcPr>
            <w:tcW w:w="2970" w:type="dxa"/>
            <w:shd w:val="clear" w:color="auto" w:fill="FFFFFF"/>
            <w:tcMar>
              <w:top w:w="60" w:type="dxa"/>
              <w:left w:w="120" w:type="dxa"/>
              <w:bottom w:w="60" w:type="dxa"/>
              <w:right w:w="120" w:type="dxa"/>
            </w:tcMar>
            <w:vAlign w:val="center"/>
            <w:hideMark/>
          </w:tcPr>
          <w:p w14:paraId="6BF42975" w14:textId="550A7816" w:rsidR="00043025" w:rsidRPr="00106F83" w:rsidRDefault="00043025" w:rsidP="00043025">
            <w:pPr>
              <w:pStyle w:val="NoSpacing"/>
            </w:pPr>
            <w:r w:rsidRPr="00106F83">
              <w:t>Miễn phí hoặc có phí tuỳ theo nội dung từng khoá học trên hệ thống</w:t>
            </w:r>
            <w:r>
              <w:t>.</w:t>
            </w:r>
          </w:p>
        </w:tc>
        <w:tc>
          <w:tcPr>
            <w:tcW w:w="4047" w:type="dxa"/>
            <w:shd w:val="clear" w:color="auto" w:fill="FFFFFF"/>
            <w:tcMar>
              <w:top w:w="60" w:type="dxa"/>
              <w:left w:w="120" w:type="dxa"/>
              <w:bottom w:w="60" w:type="dxa"/>
              <w:right w:w="120" w:type="dxa"/>
            </w:tcMar>
            <w:vAlign w:val="center"/>
            <w:hideMark/>
          </w:tcPr>
          <w:p w14:paraId="10E756C8" w14:textId="4A79C04B" w:rsidR="00A65A70" w:rsidRPr="00106F83" w:rsidRDefault="00043025" w:rsidP="00043025">
            <w:pPr>
              <w:pStyle w:val="NoSpacing"/>
            </w:pPr>
            <w:r w:rsidRPr="00106F83">
              <w:t>Tuỳ thuộc vào yêu cầu của người quản lý</w:t>
            </w:r>
            <w:r>
              <w:t>.</w:t>
            </w:r>
          </w:p>
        </w:tc>
      </w:tr>
      <w:tr w:rsidR="00043025" w:rsidRPr="00106F83" w14:paraId="40316290" w14:textId="77777777" w:rsidTr="00043025">
        <w:tc>
          <w:tcPr>
            <w:tcW w:w="733" w:type="dxa"/>
            <w:shd w:val="clear" w:color="auto" w:fill="FFFFFF"/>
            <w:tcMar>
              <w:top w:w="60" w:type="dxa"/>
              <w:left w:w="120" w:type="dxa"/>
              <w:bottom w:w="60" w:type="dxa"/>
              <w:right w:w="120" w:type="dxa"/>
            </w:tcMar>
            <w:vAlign w:val="center"/>
            <w:hideMark/>
          </w:tcPr>
          <w:p w14:paraId="0A6B9E52" w14:textId="77777777" w:rsidR="00043025" w:rsidRPr="00106F83" w:rsidRDefault="00043025" w:rsidP="00043025">
            <w:pPr>
              <w:pStyle w:val="NoSpacing"/>
            </w:pPr>
            <w:r w:rsidRPr="00106F83">
              <w:t>6</w:t>
            </w:r>
          </w:p>
        </w:tc>
        <w:tc>
          <w:tcPr>
            <w:tcW w:w="1602" w:type="dxa"/>
            <w:shd w:val="clear" w:color="auto" w:fill="FFFFFF"/>
            <w:tcMar>
              <w:top w:w="60" w:type="dxa"/>
              <w:left w:w="120" w:type="dxa"/>
              <w:bottom w:w="60" w:type="dxa"/>
              <w:right w:w="120" w:type="dxa"/>
            </w:tcMar>
            <w:vAlign w:val="center"/>
            <w:hideMark/>
          </w:tcPr>
          <w:p w14:paraId="5DA553FA" w14:textId="77777777" w:rsidR="00043025" w:rsidRPr="00106F83" w:rsidRDefault="00043025" w:rsidP="00043025">
            <w:pPr>
              <w:pStyle w:val="NoSpacing"/>
            </w:pPr>
            <w:r w:rsidRPr="00106F83">
              <w:t>Nội dung và cấu trúc</w:t>
            </w:r>
          </w:p>
        </w:tc>
        <w:tc>
          <w:tcPr>
            <w:tcW w:w="2970" w:type="dxa"/>
            <w:shd w:val="clear" w:color="auto" w:fill="FFFFFF"/>
            <w:tcMar>
              <w:top w:w="60" w:type="dxa"/>
              <w:left w:w="120" w:type="dxa"/>
              <w:bottom w:w="60" w:type="dxa"/>
              <w:right w:w="120" w:type="dxa"/>
            </w:tcMar>
            <w:vAlign w:val="center"/>
            <w:hideMark/>
          </w:tcPr>
          <w:p w14:paraId="5FC6925F" w14:textId="77777777" w:rsidR="00043025" w:rsidRDefault="00043025" w:rsidP="00043025">
            <w:pPr>
              <w:pStyle w:val="NoSpacing"/>
            </w:pPr>
            <w:r w:rsidRPr="00106F83">
              <w:t>Thường có cấu trúc mở, nội dung sáng tạo và mang tính cá nhân (phụ thuộc vào người dạy)</w:t>
            </w:r>
            <w:r>
              <w:t>.</w:t>
            </w:r>
          </w:p>
          <w:p w14:paraId="2A9393C2" w14:textId="3FDFE200" w:rsidR="00043025" w:rsidRPr="00106F83" w:rsidRDefault="00043025" w:rsidP="00043025">
            <w:pPr>
              <w:pStyle w:val="NoSpacing"/>
            </w:pPr>
            <w:r w:rsidRPr="00106F83">
              <w:lastRenderedPageBreak/>
              <w:t>Bao gồm video giảng, bài giảng, và các hoạt động tương tác trực tuyến</w:t>
            </w:r>
          </w:p>
        </w:tc>
        <w:tc>
          <w:tcPr>
            <w:tcW w:w="4047" w:type="dxa"/>
            <w:shd w:val="clear" w:color="auto" w:fill="FFFFFF"/>
            <w:tcMar>
              <w:top w:w="60" w:type="dxa"/>
              <w:left w:w="120" w:type="dxa"/>
              <w:bottom w:w="60" w:type="dxa"/>
              <w:right w:w="120" w:type="dxa"/>
            </w:tcMar>
            <w:vAlign w:val="center"/>
            <w:hideMark/>
          </w:tcPr>
          <w:p w14:paraId="7A984F91" w14:textId="4DDA8849" w:rsidR="00043025" w:rsidRPr="00106F83" w:rsidRDefault="00043025" w:rsidP="00043025">
            <w:pPr>
              <w:pStyle w:val="NoSpacing"/>
            </w:pPr>
            <w:r w:rsidRPr="00106F83">
              <w:lastRenderedPageBreak/>
              <w:t>Thường được sử dụng để quản lý các khóa học có cấu trúc, với các chức năng như theo dõi tiến trình học tập, quản lý bài kiểm tra, và giao tiếp nội dung một cách có tổ chức</w:t>
            </w:r>
            <w:r>
              <w:t>.</w:t>
            </w:r>
          </w:p>
        </w:tc>
      </w:tr>
      <w:tr w:rsidR="00043025" w:rsidRPr="00106F83" w14:paraId="336C736F" w14:textId="77777777" w:rsidTr="00043025">
        <w:tc>
          <w:tcPr>
            <w:tcW w:w="733" w:type="dxa"/>
            <w:shd w:val="clear" w:color="auto" w:fill="FFFFFF"/>
            <w:tcMar>
              <w:top w:w="60" w:type="dxa"/>
              <w:left w:w="120" w:type="dxa"/>
              <w:bottom w:w="60" w:type="dxa"/>
              <w:right w:w="120" w:type="dxa"/>
            </w:tcMar>
            <w:vAlign w:val="center"/>
            <w:hideMark/>
          </w:tcPr>
          <w:p w14:paraId="419F15F0" w14:textId="77777777" w:rsidR="00043025" w:rsidRPr="00106F83" w:rsidRDefault="00043025" w:rsidP="00043025">
            <w:pPr>
              <w:pStyle w:val="NoSpacing"/>
            </w:pPr>
            <w:r w:rsidRPr="00106F83">
              <w:t>7</w:t>
            </w:r>
          </w:p>
        </w:tc>
        <w:tc>
          <w:tcPr>
            <w:tcW w:w="1602" w:type="dxa"/>
            <w:shd w:val="clear" w:color="auto" w:fill="FFFFFF"/>
            <w:tcMar>
              <w:top w:w="60" w:type="dxa"/>
              <w:left w:w="120" w:type="dxa"/>
              <w:bottom w:w="60" w:type="dxa"/>
              <w:right w:w="120" w:type="dxa"/>
            </w:tcMar>
            <w:vAlign w:val="center"/>
            <w:hideMark/>
          </w:tcPr>
          <w:p w14:paraId="0F197A0C" w14:textId="77777777" w:rsidR="00043025" w:rsidRPr="00106F83" w:rsidRDefault="00043025" w:rsidP="00043025">
            <w:pPr>
              <w:pStyle w:val="NoSpacing"/>
              <w:jc w:val="left"/>
            </w:pPr>
            <w:r w:rsidRPr="00106F83">
              <w:t>Chứng chỉ và đánh giá</w:t>
            </w:r>
          </w:p>
        </w:tc>
        <w:tc>
          <w:tcPr>
            <w:tcW w:w="2970" w:type="dxa"/>
            <w:shd w:val="clear" w:color="auto" w:fill="FFFFFF"/>
            <w:tcMar>
              <w:top w:w="60" w:type="dxa"/>
              <w:left w:w="120" w:type="dxa"/>
              <w:bottom w:w="60" w:type="dxa"/>
              <w:right w:w="120" w:type="dxa"/>
            </w:tcMar>
            <w:vAlign w:val="center"/>
            <w:hideMark/>
          </w:tcPr>
          <w:p w14:paraId="7E0E4796" w14:textId="77777777" w:rsidR="00043025" w:rsidRDefault="00043025" w:rsidP="00043025">
            <w:pPr>
              <w:pStyle w:val="NoSpacing"/>
            </w:pPr>
            <w:r w:rsidRPr="00106F83">
              <w:t>Cung cấp các chứng chỉ tuỳ chọn cho từng khoá học, cuộc thi cụ thể</w:t>
            </w:r>
            <w:r>
              <w:t>.</w:t>
            </w:r>
          </w:p>
          <w:p w14:paraId="5F6BDA60" w14:textId="74E60241" w:rsidR="00043025" w:rsidRPr="00106F83" w:rsidRDefault="00043025" w:rsidP="00043025">
            <w:pPr>
              <w:pStyle w:val="NoSpacing"/>
            </w:pPr>
            <w:r w:rsidRPr="00106F83">
              <w:t>Các chứng chỉ mang tính cộng đồng</w:t>
            </w:r>
            <w:r>
              <w:t>.</w:t>
            </w:r>
          </w:p>
        </w:tc>
        <w:tc>
          <w:tcPr>
            <w:tcW w:w="4047" w:type="dxa"/>
            <w:shd w:val="clear" w:color="auto" w:fill="FFFFFF"/>
            <w:tcMar>
              <w:top w:w="60" w:type="dxa"/>
              <w:left w:w="120" w:type="dxa"/>
              <w:bottom w:w="60" w:type="dxa"/>
              <w:right w:w="120" w:type="dxa"/>
            </w:tcMar>
            <w:vAlign w:val="center"/>
            <w:hideMark/>
          </w:tcPr>
          <w:p w14:paraId="47A581AC" w14:textId="7765715B" w:rsidR="00043025" w:rsidRPr="00106F83" w:rsidRDefault="00043025" w:rsidP="00043025">
            <w:pPr>
              <w:pStyle w:val="NoSpacing"/>
            </w:pPr>
            <w:r w:rsidRPr="00106F83">
              <w:t>Việc cấp chứng chỉ có thể được áp dụng cho toàn bộ quá trình đào tạo</w:t>
            </w:r>
            <w:r>
              <w:t>.</w:t>
            </w:r>
            <w:r w:rsidRPr="00106F83">
              <w:br/>
            </w:r>
            <w:r>
              <w:t>C</w:t>
            </w:r>
            <w:r w:rsidRPr="00106F83">
              <w:t>hứng chỉ mang tính cục bộ</w:t>
            </w:r>
            <w:r>
              <w:t>.</w:t>
            </w:r>
          </w:p>
        </w:tc>
      </w:tr>
      <w:tr w:rsidR="00043025" w:rsidRPr="00106F83" w14:paraId="11846F33" w14:textId="77777777" w:rsidTr="00043025">
        <w:tc>
          <w:tcPr>
            <w:tcW w:w="733" w:type="dxa"/>
            <w:shd w:val="clear" w:color="auto" w:fill="FFFFFF"/>
            <w:tcMar>
              <w:top w:w="60" w:type="dxa"/>
              <w:left w:w="120" w:type="dxa"/>
              <w:bottom w:w="60" w:type="dxa"/>
              <w:right w:w="120" w:type="dxa"/>
            </w:tcMar>
            <w:vAlign w:val="center"/>
            <w:hideMark/>
          </w:tcPr>
          <w:p w14:paraId="62953BE5" w14:textId="77777777" w:rsidR="00043025" w:rsidRPr="00106F83" w:rsidRDefault="00043025" w:rsidP="00043025">
            <w:pPr>
              <w:pStyle w:val="NoSpacing"/>
            </w:pPr>
            <w:r w:rsidRPr="00106F83">
              <w:t>8</w:t>
            </w:r>
          </w:p>
        </w:tc>
        <w:tc>
          <w:tcPr>
            <w:tcW w:w="1602" w:type="dxa"/>
            <w:shd w:val="clear" w:color="auto" w:fill="FFFFFF"/>
            <w:tcMar>
              <w:top w:w="60" w:type="dxa"/>
              <w:left w:w="120" w:type="dxa"/>
              <w:bottom w:w="60" w:type="dxa"/>
              <w:right w:w="120" w:type="dxa"/>
            </w:tcMar>
            <w:vAlign w:val="center"/>
            <w:hideMark/>
          </w:tcPr>
          <w:p w14:paraId="1227A07A" w14:textId="77777777" w:rsidR="00043025" w:rsidRPr="00106F83" w:rsidRDefault="00043025" w:rsidP="00043025">
            <w:pPr>
              <w:pStyle w:val="NoSpacing"/>
            </w:pPr>
            <w:r w:rsidRPr="00106F83">
              <w:t>Công cụ tạo và quản lý nội dung</w:t>
            </w:r>
          </w:p>
        </w:tc>
        <w:tc>
          <w:tcPr>
            <w:tcW w:w="2970" w:type="dxa"/>
            <w:shd w:val="clear" w:color="auto" w:fill="FFFFFF"/>
            <w:tcMar>
              <w:top w:w="60" w:type="dxa"/>
              <w:left w:w="120" w:type="dxa"/>
              <w:bottom w:w="60" w:type="dxa"/>
              <w:right w:w="120" w:type="dxa"/>
            </w:tcMar>
            <w:vAlign w:val="center"/>
            <w:hideMark/>
          </w:tcPr>
          <w:p w14:paraId="15442B76" w14:textId="7FC7A0AF" w:rsidR="00043025" w:rsidRPr="00106F83" w:rsidRDefault="00043025" w:rsidP="00043025">
            <w:pPr>
              <w:pStyle w:val="NoSpacing"/>
            </w:pPr>
            <w:r w:rsidRPr="00106F83">
              <w:t>Linh hoạt và mang tính mở rộng. Tuy nhiên khả năng quản lý toàn diện về nội dung khá hạn chế</w:t>
            </w:r>
          </w:p>
        </w:tc>
        <w:tc>
          <w:tcPr>
            <w:tcW w:w="4047" w:type="dxa"/>
            <w:shd w:val="clear" w:color="auto" w:fill="FFFFFF"/>
            <w:tcMar>
              <w:top w:w="60" w:type="dxa"/>
              <w:left w:w="120" w:type="dxa"/>
              <w:bottom w:w="60" w:type="dxa"/>
              <w:right w:w="120" w:type="dxa"/>
            </w:tcMar>
            <w:vAlign w:val="center"/>
            <w:hideMark/>
          </w:tcPr>
          <w:p w14:paraId="7343F7C0" w14:textId="79CCA56F" w:rsidR="00043025" w:rsidRPr="00106F83" w:rsidRDefault="00043025" w:rsidP="00043025">
            <w:pPr>
              <w:pStyle w:val="NoSpacing"/>
            </w:pPr>
            <w:r w:rsidRPr="00106F83">
              <w:t>Tập trung vào việc quản lý, theo dõi quá trình học, báo cáo kết quả định kỳ của người học</w:t>
            </w:r>
          </w:p>
        </w:tc>
      </w:tr>
      <w:tr w:rsidR="00043025" w:rsidRPr="00106F83" w14:paraId="042844D0" w14:textId="77777777" w:rsidTr="00043025">
        <w:tc>
          <w:tcPr>
            <w:tcW w:w="733" w:type="dxa"/>
            <w:shd w:val="clear" w:color="auto" w:fill="FFFFFF"/>
            <w:tcMar>
              <w:top w:w="60" w:type="dxa"/>
              <w:left w:w="120" w:type="dxa"/>
              <w:bottom w:w="60" w:type="dxa"/>
              <w:right w:w="120" w:type="dxa"/>
            </w:tcMar>
            <w:vAlign w:val="center"/>
            <w:hideMark/>
          </w:tcPr>
          <w:p w14:paraId="20AAA11D" w14:textId="77777777" w:rsidR="00043025" w:rsidRPr="00106F83" w:rsidRDefault="00043025" w:rsidP="00043025">
            <w:pPr>
              <w:pStyle w:val="NoSpacing"/>
            </w:pPr>
            <w:r w:rsidRPr="00106F83">
              <w:t>9</w:t>
            </w:r>
          </w:p>
        </w:tc>
        <w:tc>
          <w:tcPr>
            <w:tcW w:w="1602" w:type="dxa"/>
            <w:shd w:val="clear" w:color="auto" w:fill="FFFFFF"/>
            <w:tcMar>
              <w:top w:w="60" w:type="dxa"/>
              <w:left w:w="120" w:type="dxa"/>
              <w:bottom w:w="60" w:type="dxa"/>
              <w:right w:w="120" w:type="dxa"/>
            </w:tcMar>
            <w:vAlign w:val="center"/>
            <w:hideMark/>
          </w:tcPr>
          <w:p w14:paraId="4CF3A81B" w14:textId="5C584DA0" w:rsidR="00043025" w:rsidRPr="00106F83" w:rsidRDefault="00043025" w:rsidP="00043025">
            <w:pPr>
              <w:pStyle w:val="NoSpacing"/>
              <w:jc w:val="left"/>
            </w:pPr>
            <w:r w:rsidRPr="00106F83">
              <w:t xml:space="preserve">Hệ thống giám sát </w:t>
            </w:r>
            <w:r w:rsidR="00A65A70">
              <w:t>và</w:t>
            </w:r>
            <w:r w:rsidRPr="00106F83">
              <w:t xml:space="preserve"> báo cáo</w:t>
            </w:r>
          </w:p>
        </w:tc>
        <w:tc>
          <w:tcPr>
            <w:tcW w:w="2970" w:type="dxa"/>
            <w:shd w:val="clear" w:color="auto" w:fill="FFFFFF"/>
            <w:tcMar>
              <w:top w:w="60" w:type="dxa"/>
              <w:left w:w="120" w:type="dxa"/>
              <w:bottom w:w="60" w:type="dxa"/>
              <w:right w:w="120" w:type="dxa"/>
            </w:tcMar>
            <w:vAlign w:val="center"/>
            <w:hideMark/>
          </w:tcPr>
          <w:p w14:paraId="1DF2F683" w14:textId="77777777" w:rsidR="00043025" w:rsidRDefault="00043025" w:rsidP="00043025">
            <w:pPr>
              <w:pStyle w:val="NoSpacing"/>
            </w:pPr>
            <w:r w:rsidRPr="00106F83">
              <w:t>Mang tính tổng quan (như lượt xem, đăng ký, theo dõi khoá học)</w:t>
            </w:r>
            <w:r>
              <w:t>.</w:t>
            </w:r>
          </w:p>
          <w:p w14:paraId="3A84F418" w14:textId="2A4BC99C" w:rsidR="00043025" w:rsidRPr="00106F83" w:rsidRDefault="00043025" w:rsidP="00043025">
            <w:pPr>
              <w:pStyle w:val="NoSpacing"/>
            </w:pPr>
            <w:r w:rsidRPr="00106F83">
              <w:t>Tiêu chuẩn giám sát, báo cáo mang tính cộng đồng, không chi tiết</w:t>
            </w:r>
            <w:r>
              <w:t>.</w:t>
            </w:r>
          </w:p>
        </w:tc>
        <w:tc>
          <w:tcPr>
            <w:tcW w:w="4047" w:type="dxa"/>
            <w:shd w:val="clear" w:color="auto" w:fill="FFFFFF"/>
            <w:tcMar>
              <w:top w:w="60" w:type="dxa"/>
              <w:left w:w="120" w:type="dxa"/>
              <w:bottom w:w="60" w:type="dxa"/>
              <w:right w:w="120" w:type="dxa"/>
            </w:tcMar>
            <w:vAlign w:val="center"/>
            <w:hideMark/>
          </w:tcPr>
          <w:p w14:paraId="1994FFDB" w14:textId="5AC42B17" w:rsidR="00043025" w:rsidRPr="00106F83" w:rsidRDefault="00043025" w:rsidP="00043025">
            <w:pPr>
              <w:pStyle w:val="NoSpacing"/>
            </w:pPr>
            <w:r w:rsidRPr="00106F83">
              <w:t>Cung cấp hệ thống giám sát cụ thể hơn, chú trọng vào theo dõi quá trình học của người học đối với từng khoá học</w:t>
            </w:r>
            <w:r>
              <w:t>.</w:t>
            </w:r>
            <w:r w:rsidRPr="00106F83">
              <w:br/>
              <w:t>Cung cấp các báo cáo chi tiết về tiến trình học tập của từng người học (như điểm số, thời gian học, kết quả kiểm tra)</w:t>
            </w:r>
            <w:r>
              <w:t>.</w:t>
            </w:r>
          </w:p>
        </w:tc>
      </w:tr>
      <w:tr w:rsidR="00043025" w:rsidRPr="00106F83" w14:paraId="4C71FD69" w14:textId="77777777" w:rsidTr="00043025">
        <w:tc>
          <w:tcPr>
            <w:tcW w:w="733" w:type="dxa"/>
            <w:shd w:val="clear" w:color="auto" w:fill="FFFFFF"/>
            <w:tcMar>
              <w:top w:w="60" w:type="dxa"/>
              <w:left w:w="120" w:type="dxa"/>
              <w:bottom w:w="60" w:type="dxa"/>
              <w:right w:w="120" w:type="dxa"/>
            </w:tcMar>
            <w:vAlign w:val="center"/>
            <w:hideMark/>
          </w:tcPr>
          <w:p w14:paraId="17E48148" w14:textId="77777777" w:rsidR="00043025" w:rsidRPr="00106F83" w:rsidRDefault="00043025" w:rsidP="00043025">
            <w:pPr>
              <w:pStyle w:val="NoSpacing"/>
            </w:pPr>
            <w:r w:rsidRPr="00106F83">
              <w:t>10</w:t>
            </w:r>
          </w:p>
        </w:tc>
        <w:tc>
          <w:tcPr>
            <w:tcW w:w="1602" w:type="dxa"/>
            <w:shd w:val="clear" w:color="auto" w:fill="FFFFFF"/>
            <w:tcMar>
              <w:top w:w="60" w:type="dxa"/>
              <w:left w:w="120" w:type="dxa"/>
              <w:bottom w:w="60" w:type="dxa"/>
              <w:right w:w="120" w:type="dxa"/>
            </w:tcMar>
            <w:vAlign w:val="center"/>
            <w:hideMark/>
          </w:tcPr>
          <w:p w14:paraId="344076F5" w14:textId="77777777" w:rsidR="00043025" w:rsidRPr="00106F83" w:rsidRDefault="00043025" w:rsidP="00043025">
            <w:pPr>
              <w:pStyle w:val="NoSpacing"/>
              <w:jc w:val="left"/>
            </w:pPr>
            <w:r w:rsidRPr="00106F83">
              <w:t>Khả năng tích hợp</w:t>
            </w:r>
          </w:p>
        </w:tc>
        <w:tc>
          <w:tcPr>
            <w:tcW w:w="2970" w:type="dxa"/>
            <w:shd w:val="clear" w:color="auto" w:fill="FFFFFF"/>
            <w:tcMar>
              <w:top w:w="60" w:type="dxa"/>
              <w:left w:w="120" w:type="dxa"/>
              <w:bottom w:w="60" w:type="dxa"/>
              <w:right w:w="120" w:type="dxa"/>
            </w:tcMar>
            <w:vAlign w:val="center"/>
            <w:hideMark/>
          </w:tcPr>
          <w:p w14:paraId="282059A4" w14:textId="6ED81B31" w:rsidR="00043025" w:rsidRPr="00106F83" w:rsidRDefault="00043025" w:rsidP="00043025">
            <w:pPr>
              <w:pStyle w:val="NoSpacing"/>
            </w:pPr>
            <w:r w:rsidRPr="00106F83">
              <w:t>Cao và linh hoạt, có khả năng kết nối với các hệ thống video học tập, hệ thống xác thực, và các ứng dụng học trực tuyến khác thông qua các API hoặc giao thức khác nhau</w:t>
            </w:r>
            <w:r>
              <w:t>.</w:t>
            </w:r>
          </w:p>
        </w:tc>
        <w:tc>
          <w:tcPr>
            <w:tcW w:w="4047" w:type="dxa"/>
            <w:shd w:val="clear" w:color="auto" w:fill="FFFFFF"/>
            <w:tcMar>
              <w:top w:w="60" w:type="dxa"/>
              <w:left w:w="120" w:type="dxa"/>
              <w:bottom w:w="60" w:type="dxa"/>
              <w:right w:w="120" w:type="dxa"/>
            </w:tcMar>
            <w:vAlign w:val="center"/>
            <w:hideMark/>
          </w:tcPr>
          <w:p w14:paraId="7C1BAABD" w14:textId="7C0337AF" w:rsidR="00043025" w:rsidRPr="00106F83" w:rsidRDefault="00043025" w:rsidP="00043025">
            <w:pPr>
              <w:pStyle w:val="NoSpacing"/>
            </w:pPr>
            <w:r w:rsidRPr="00106F83">
              <w:t>– Cần có yêu cầu và kiến trúc cụ thể, thường được kết nối với hệ thống quản lý nhân sự, hệ thống thư điện tử, và các ứng dụng quản lý tài nguyên học tập</w:t>
            </w:r>
            <w:r>
              <w:t>.</w:t>
            </w:r>
          </w:p>
        </w:tc>
      </w:tr>
      <w:tr w:rsidR="00043025" w:rsidRPr="00106F83" w14:paraId="3DBB72A0" w14:textId="77777777" w:rsidTr="00043025">
        <w:tc>
          <w:tcPr>
            <w:tcW w:w="733" w:type="dxa"/>
            <w:shd w:val="clear" w:color="auto" w:fill="FFFFFF"/>
            <w:tcMar>
              <w:top w:w="60" w:type="dxa"/>
              <w:left w:w="120" w:type="dxa"/>
              <w:bottom w:w="60" w:type="dxa"/>
              <w:right w:w="120" w:type="dxa"/>
            </w:tcMar>
            <w:vAlign w:val="center"/>
            <w:hideMark/>
          </w:tcPr>
          <w:p w14:paraId="4C137C96" w14:textId="77777777" w:rsidR="00043025" w:rsidRPr="00106F83" w:rsidRDefault="00043025" w:rsidP="00043025">
            <w:pPr>
              <w:pStyle w:val="NoSpacing"/>
            </w:pPr>
            <w:r w:rsidRPr="00106F83">
              <w:lastRenderedPageBreak/>
              <w:t>11</w:t>
            </w:r>
          </w:p>
        </w:tc>
        <w:tc>
          <w:tcPr>
            <w:tcW w:w="1602" w:type="dxa"/>
            <w:shd w:val="clear" w:color="auto" w:fill="FFFFFF"/>
            <w:tcMar>
              <w:top w:w="60" w:type="dxa"/>
              <w:left w:w="120" w:type="dxa"/>
              <w:bottom w:w="60" w:type="dxa"/>
              <w:right w:w="120" w:type="dxa"/>
            </w:tcMar>
            <w:vAlign w:val="center"/>
            <w:hideMark/>
          </w:tcPr>
          <w:p w14:paraId="229F5F5C" w14:textId="77777777" w:rsidR="00043025" w:rsidRPr="00106F83" w:rsidRDefault="00043025" w:rsidP="00043025">
            <w:pPr>
              <w:pStyle w:val="NoSpacing"/>
            </w:pPr>
            <w:r w:rsidRPr="00106F83">
              <w:t>Tính di động và ứng dụng di động</w:t>
            </w:r>
          </w:p>
        </w:tc>
        <w:tc>
          <w:tcPr>
            <w:tcW w:w="2970" w:type="dxa"/>
            <w:shd w:val="clear" w:color="auto" w:fill="FFFFFF"/>
            <w:tcMar>
              <w:top w:w="60" w:type="dxa"/>
              <w:left w:w="120" w:type="dxa"/>
              <w:bottom w:w="60" w:type="dxa"/>
              <w:right w:w="120" w:type="dxa"/>
            </w:tcMar>
            <w:vAlign w:val="center"/>
            <w:hideMark/>
          </w:tcPr>
          <w:p w14:paraId="571A103B" w14:textId="016B429C" w:rsidR="00043025" w:rsidRPr="00106F83" w:rsidRDefault="00043025" w:rsidP="00043025">
            <w:pPr>
              <w:pStyle w:val="NoSpacing"/>
            </w:pPr>
            <w:r w:rsidRPr="00106F83">
              <w:t>Cao, hỗ trợ web và các ứng dụng di động đa dạng</w:t>
            </w:r>
            <w:r>
              <w:t>.</w:t>
            </w:r>
          </w:p>
        </w:tc>
        <w:tc>
          <w:tcPr>
            <w:tcW w:w="4047" w:type="dxa"/>
            <w:shd w:val="clear" w:color="auto" w:fill="FFFFFF"/>
            <w:tcMar>
              <w:top w:w="60" w:type="dxa"/>
              <w:left w:w="120" w:type="dxa"/>
              <w:bottom w:w="60" w:type="dxa"/>
              <w:right w:w="120" w:type="dxa"/>
            </w:tcMar>
            <w:vAlign w:val="center"/>
            <w:hideMark/>
          </w:tcPr>
          <w:p w14:paraId="1DED9009" w14:textId="556B2979" w:rsidR="00043025" w:rsidRPr="00106F83" w:rsidRDefault="00043025" w:rsidP="00043025">
            <w:pPr>
              <w:pStyle w:val="NoSpacing"/>
            </w:pPr>
            <w:r w:rsidRPr="00106F83">
              <w:t>Tương đối, thường sử dụng trên web hoặc các ứng dụng chuyên biệt dành mà tổ chức tự xây dựng</w:t>
            </w:r>
            <w:r>
              <w:t>.</w:t>
            </w:r>
          </w:p>
        </w:tc>
      </w:tr>
      <w:tr w:rsidR="00043025" w:rsidRPr="00106F83" w14:paraId="39636683" w14:textId="77777777" w:rsidTr="00043025">
        <w:tc>
          <w:tcPr>
            <w:tcW w:w="733" w:type="dxa"/>
            <w:shd w:val="clear" w:color="auto" w:fill="FFFFFF"/>
            <w:tcMar>
              <w:top w:w="60" w:type="dxa"/>
              <w:left w:w="120" w:type="dxa"/>
              <w:bottom w:w="60" w:type="dxa"/>
              <w:right w:w="120" w:type="dxa"/>
            </w:tcMar>
            <w:vAlign w:val="center"/>
            <w:hideMark/>
          </w:tcPr>
          <w:p w14:paraId="5B29374B" w14:textId="77777777" w:rsidR="00043025" w:rsidRPr="00106F83" w:rsidRDefault="00043025" w:rsidP="00043025">
            <w:pPr>
              <w:pStyle w:val="NoSpacing"/>
            </w:pPr>
            <w:r w:rsidRPr="00106F83">
              <w:t>12</w:t>
            </w:r>
          </w:p>
        </w:tc>
        <w:tc>
          <w:tcPr>
            <w:tcW w:w="1602" w:type="dxa"/>
            <w:shd w:val="clear" w:color="auto" w:fill="FFFFFF"/>
            <w:tcMar>
              <w:top w:w="60" w:type="dxa"/>
              <w:left w:w="120" w:type="dxa"/>
              <w:bottom w:w="60" w:type="dxa"/>
              <w:right w:w="120" w:type="dxa"/>
            </w:tcMar>
            <w:vAlign w:val="center"/>
            <w:hideMark/>
          </w:tcPr>
          <w:p w14:paraId="573B29E9" w14:textId="77777777" w:rsidR="00043025" w:rsidRPr="00106F83" w:rsidRDefault="00043025" w:rsidP="00043025">
            <w:pPr>
              <w:pStyle w:val="NoSpacing"/>
              <w:jc w:val="left"/>
            </w:pPr>
            <w:r w:rsidRPr="00106F83">
              <w:t>Tính liên quan</w:t>
            </w:r>
          </w:p>
        </w:tc>
        <w:tc>
          <w:tcPr>
            <w:tcW w:w="2970" w:type="dxa"/>
            <w:shd w:val="clear" w:color="auto" w:fill="FFFFFF"/>
            <w:tcMar>
              <w:top w:w="60" w:type="dxa"/>
              <w:left w:w="120" w:type="dxa"/>
              <w:bottom w:w="60" w:type="dxa"/>
              <w:right w:w="120" w:type="dxa"/>
            </w:tcMar>
            <w:vAlign w:val="center"/>
            <w:hideMark/>
          </w:tcPr>
          <w:p w14:paraId="13C3BE8B" w14:textId="168ECB5A" w:rsidR="00043025" w:rsidRPr="00106F83" w:rsidRDefault="00043025" w:rsidP="00043025">
            <w:pPr>
              <w:pStyle w:val="NoSpacing"/>
            </w:pPr>
            <w:r w:rsidRPr="00106F83">
              <w:t>Liên quan đến việc cung cấp khóa học trực tuyến mở rộng, có thể truy cập được bởi hàng triệu học viên từ mọi nơi, có thể tích hợp các khóa học MOOCs vào các hệ thống LMS</w:t>
            </w:r>
            <w:r>
              <w:t>.</w:t>
            </w:r>
          </w:p>
        </w:tc>
        <w:tc>
          <w:tcPr>
            <w:tcW w:w="4047" w:type="dxa"/>
            <w:shd w:val="clear" w:color="auto" w:fill="FFFFFF"/>
            <w:tcMar>
              <w:top w:w="60" w:type="dxa"/>
              <w:left w:w="120" w:type="dxa"/>
              <w:bottom w:w="60" w:type="dxa"/>
              <w:right w:w="120" w:type="dxa"/>
            </w:tcMar>
            <w:vAlign w:val="center"/>
            <w:hideMark/>
          </w:tcPr>
          <w:p w14:paraId="57718761" w14:textId="00DD2D6E" w:rsidR="00043025" w:rsidRPr="00106F83" w:rsidRDefault="00043025" w:rsidP="00043025">
            <w:pPr>
              <w:pStyle w:val="NoSpacing"/>
            </w:pPr>
            <w:r w:rsidRPr="00106F83">
              <w:t>Liên quan mật thiết đến việc tổ chức, quản lý và triển khai các khóa học trực tuyến trong một tổ chức giáo dục. Các nội dung trong LMS có thể liên quan, tái sử dụng vào các hệ thống học trực tuyến khác và có thể tích hợp các tính năng của MOOCs vào LMS</w:t>
            </w:r>
            <w:r>
              <w:t>.</w:t>
            </w:r>
          </w:p>
        </w:tc>
      </w:tr>
      <w:tr w:rsidR="00043025" w:rsidRPr="00106F83" w14:paraId="587F27F8" w14:textId="77777777" w:rsidTr="00043025">
        <w:tc>
          <w:tcPr>
            <w:tcW w:w="733" w:type="dxa"/>
            <w:shd w:val="clear" w:color="auto" w:fill="FFFFFF"/>
            <w:tcMar>
              <w:top w:w="60" w:type="dxa"/>
              <w:left w:w="120" w:type="dxa"/>
              <w:bottom w:w="60" w:type="dxa"/>
              <w:right w:w="120" w:type="dxa"/>
            </w:tcMar>
            <w:vAlign w:val="center"/>
            <w:hideMark/>
          </w:tcPr>
          <w:p w14:paraId="35607400" w14:textId="77777777" w:rsidR="00043025" w:rsidRPr="00106F83" w:rsidRDefault="00043025" w:rsidP="00043025">
            <w:pPr>
              <w:pStyle w:val="NoSpacing"/>
            </w:pPr>
            <w:r w:rsidRPr="00106F83">
              <w:t>13</w:t>
            </w:r>
          </w:p>
        </w:tc>
        <w:tc>
          <w:tcPr>
            <w:tcW w:w="1602" w:type="dxa"/>
            <w:shd w:val="clear" w:color="auto" w:fill="FFFFFF"/>
            <w:tcMar>
              <w:top w:w="60" w:type="dxa"/>
              <w:left w:w="120" w:type="dxa"/>
              <w:bottom w:w="60" w:type="dxa"/>
              <w:right w:w="120" w:type="dxa"/>
            </w:tcMar>
            <w:vAlign w:val="center"/>
            <w:hideMark/>
          </w:tcPr>
          <w:p w14:paraId="504EF79F" w14:textId="77777777" w:rsidR="00043025" w:rsidRPr="00106F83" w:rsidRDefault="00043025" w:rsidP="00043025">
            <w:pPr>
              <w:pStyle w:val="NoSpacing"/>
              <w:jc w:val="left"/>
            </w:pPr>
            <w:r w:rsidRPr="00106F83">
              <w:t>Tính phụ thuộc</w:t>
            </w:r>
          </w:p>
        </w:tc>
        <w:tc>
          <w:tcPr>
            <w:tcW w:w="2970" w:type="dxa"/>
            <w:shd w:val="clear" w:color="auto" w:fill="FFFFFF"/>
            <w:tcMar>
              <w:top w:w="60" w:type="dxa"/>
              <w:left w:w="120" w:type="dxa"/>
              <w:bottom w:w="60" w:type="dxa"/>
              <w:right w:w="120" w:type="dxa"/>
            </w:tcMar>
            <w:vAlign w:val="center"/>
            <w:hideMark/>
          </w:tcPr>
          <w:p w14:paraId="007E5D84" w14:textId="270AFF9C" w:rsidR="00043025" w:rsidRPr="00106F83" w:rsidRDefault="00043025" w:rsidP="00043025">
            <w:pPr>
              <w:pStyle w:val="NoSpacing"/>
            </w:pPr>
            <w:r w:rsidRPr="00106F83">
              <w:t>Phụ thuộc vào mô hình kinh doanh và chiến lược của tổ chức hoặc cá nhân cung cấp khóa học, vào nhu cầu của học viên muốn tiếp cận các khóa học trực tuyến và phụ thuộc nhiều vào hạ tầng, công nghệ</w:t>
            </w:r>
            <w:r>
              <w:t>.</w:t>
            </w:r>
          </w:p>
        </w:tc>
        <w:tc>
          <w:tcPr>
            <w:tcW w:w="4047" w:type="dxa"/>
            <w:shd w:val="clear" w:color="auto" w:fill="FFFFFF"/>
            <w:tcMar>
              <w:top w:w="60" w:type="dxa"/>
              <w:left w:w="120" w:type="dxa"/>
              <w:bottom w:w="60" w:type="dxa"/>
              <w:right w:w="120" w:type="dxa"/>
            </w:tcMar>
            <w:vAlign w:val="center"/>
            <w:hideMark/>
          </w:tcPr>
          <w:p w14:paraId="0AD640C3" w14:textId="26799EBF" w:rsidR="00043025" w:rsidRPr="00106F83" w:rsidRDefault="00043025" w:rsidP="00043025">
            <w:pPr>
              <w:pStyle w:val="NoSpacing"/>
            </w:pPr>
            <w:r w:rsidRPr="00106F83">
              <w:t>Phụ thuộc vào quy mô, tổ chức giáo dục cụ thể và các mục tiêu nội bộ. Ít phụ thuộc vào đầu tư hạ tầng</w:t>
            </w:r>
            <w:r>
              <w:t>.</w:t>
            </w:r>
          </w:p>
        </w:tc>
      </w:tr>
      <w:tr w:rsidR="00043025" w:rsidRPr="00106F83" w14:paraId="30514A76" w14:textId="77777777" w:rsidTr="00043025">
        <w:tc>
          <w:tcPr>
            <w:tcW w:w="733" w:type="dxa"/>
            <w:shd w:val="clear" w:color="auto" w:fill="FFFFFF"/>
            <w:tcMar>
              <w:top w:w="60" w:type="dxa"/>
              <w:left w:w="120" w:type="dxa"/>
              <w:bottom w:w="60" w:type="dxa"/>
              <w:right w:w="120" w:type="dxa"/>
            </w:tcMar>
            <w:vAlign w:val="center"/>
            <w:hideMark/>
          </w:tcPr>
          <w:p w14:paraId="212D441A" w14:textId="77777777" w:rsidR="00043025" w:rsidRPr="00106F83" w:rsidRDefault="00043025" w:rsidP="00043025">
            <w:pPr>
              <w:pStyle w:val="NoSpacing"/>
            </w:pPr>
            <w:r w:rsidRPr="00106F83">
              <w:t>14</w:t>
            </w:r>
          </w:p>
        </w:tc>
        <w:tc>
          <w:tcPr>
            <w:tcW w:w="1602" w:type="dxa"/>
            <w:shd w:val="clear" w:color="auto" w:fill="FFFFFF"/>
            <w:tcMar>
              <w:top w:w="60" w:type="dxa"/>
              <w:left w:w="120" w:type="dxa"/>
              <w:bottom w:w="60" w:type="dxa"/>
              <w:right w:w="120" w:type="dxa"/>
            </w:tcMar>
            <w:vAlign w:val="center"/>
            <w:hideMark/>
          </w:tcPr>
          <w:p w14:paraId="609A63EC" w14:textId="77777777" w:rsidR="00043025" w:rsidRPr="00106F83" w:rsidRDefault="00043025" w:rsidP="00043025">
            <w:pPr>
              <w:pStyle w:val="NoSpacing"/>
            </w:pPr>
            <w:r w:rsidRPr="00106F83">
              <w:t>Tính kế thừa</w:t>
            </w:r>
          </w:p>
        </w:tc>
        <w:tc>
          <w:tcPr>
            <w:tcW w:w="2970" w:type="dxa"/>
            <w:shd w:val="clear" w:color="auto" w:fill="FFFFFF"/>
            <w:tcMar>
              <w:top w:w="60" w:type="dxa"/>
              <w:left w:w="120" w:type="dxa"/>
              <w:bottom w:w="60" w:type="dxa"/>
              <w:right w:w="120" w:type="dxa"/>
            </w:tcMar>
            <w:vAlign w:val="center"/>
            <w:hideMark/>
          </w:tcPr>
          <w:p w14:paraId="1DF843B5" w14:textId="4C904D07" w:rsidR="00043025" w:rsidRPr="00106F83" w:rsidRDefault="00043025" w:rsidP="00043025">
            <w:pPr>
              <w:pStyle w:val="NoSpacing"/>
            </w:pPr>
            <w:r w:rsidRPr="00106F83">
              <w:t>Được coi là sự kế thừa từ các hệ thống LMS, các nội dung đào tạo có tính kế thừa, tái sử dụng và cung cấp một cách tiếp cận rộng lớn hơn đến giáo dục trực tuyến cho các học viên từ mọi nơi</w:t>
            </w:r>
            <w:r>
              <w:t>.</w:t>
            </w:r>
          </w:p>
        </w:tc>
        <w:tc>
          <w:tcPr>
            <w:tcW w:w="4047" w:type="dxa"/>
            <w:shd w:val="clear" w:color="auto" w:fill="FFFFFF"/>
            <w:tcMar>
              <w:top w:w="60" w:type="dxa"/>
              <w:left w:w="120" w:type="dxa"/>
              <w:bottom w:w="60" w:type="dxa"/>
              <w:right w:w="120" w:type="dxa"/>
            </w:tcMar>
            <w:vAlign w:val="center"/>
            <w:hideMark/>
          </w:tcPr>
          <w:p w14:paraId="584A2A9A" w14:textId="655CD2CE" w:rsidR="00043025" w:rsidRPr="00106F83" w:rsidRDefault="00043025" w:rsidP="00043025">
            <w:pPr>
              <w:pStyle w:val="NoSpacing"/>
              <w:keepNext/>
            </w:pPr>
            <w:r w:rsidRPr="00106F83">
              <w:t>Được coi là nền tảng cơ bản để triển khai các khóa học trực tuyến mở rộng như các hệ thống MOOCs</w:t>
            </w:r>
            <w:r>
              <w:t>.</w:t>
            </w:r>
          </w:p>
        </w:tc>
      </w:tr>
    </w:tbl>
    <w:p w14:paraId="2DF296B3" w14:textId="452383DC" w:rsidR="0098555D" w:rsidRDefault="0098555D" w:rsidP="0098555D">
      <w:pPr>
        <w:pStyle w:val="Heading3"/>
        <w:numPr>
          <w:ilvl w:val="2"/>
          <w:numId w:val="2"/>
        </w:numPr>
        <w:spacing w:before="120" w:after="120"/>
      </w:pPr>
      <w:bookmarkStart w:id="20" w:name="_Toc181215520"/>
      <w:r>
        <w:lastRenderedPageBreak/>
        <w:t>Các nền tảng MOOCs</w:t>
      </w:r>
      <w:bookmarkEnd w:id="20"/>
    </w:p>
    <w:p w14:paraId="28CD9846" w14:textId="065B1D92" w:rsidR="001C26BE" w:rsidRDefault="001C26BE" w:rsidP="001C26BE">
      <w:pPr>
        <w:pStyle w:val="NoSpacing"/>
        <w:ind w:firstLine="720"/>
      </w:pPr>
      <w:r>
        <w:t xml:space="preserve">Các nền tảng học trực tuyến như Coursera, edX và Udemy đã phát triển mạnh mẽ từ mô hình Khóa học trực tuyến mở rộng đại chúng (MOOC), được xem là một cách tiếp cận đổi mới trong giáo dục trực tuyến. </w:t>
      </w:r>
    </w:p>
    <w:p w14:paraId="193D8455" w14:textId="05EB9253" w:rsidR="00E04A4F" w:rsidRDefault="00E04A4F" w:rsidP="00E04A4F">
      <w:pPr>
        <w:pStyle w:val="NoSpacing"/>
        <w:numPr>
          <w:ilvl w:val="0"/>
          <w:numId w:val="96"/>
        </w:numPr>
        <w:rPr>
          <w:b/>
          <w:bCs/>
        </w:rPr>
      </w:pPr>
      <w:r w:rsidRPr="00E04A4F">
        <w:rPr>
          <w:b/>
          <w:bCs/>
        </w:rPr>
        <w:t xml:space="preserve">Nền tảng </w:t>
      </w:r>
      <w:r>
        <w:rPr>
          <w:b/>
          <w:bCs/>
        </w:rPr>
        <w:t xml:space="preserve">học trực tuyến </w:t>
      </w:r>
      <w:r w:rsidR="00DA4DC2" w:rsidRPr="00E04A4F">
        <w:rPr>
          <w:b/>
          <w:bCs/>
        </w:rPr>
        <w:t>Coursera</w:t>
      </w:r>
    </w:p>
    <w:p w14:paraId="7B22BF13" w14:textId="7F092DB7" w:rsidR="001C26BE" w:rsidRDefault="001C26BE" w:rsidP="001C26BE">
      <w:pPr>
        <w:pStyle w:val="NoSpacing"/>
        <w:ind w:firstLine="720"/>
        <w:rPr>
          <w:b/>
          <w:bCs/>
        </w:rPr>
      </w:pPr>
      <w:r>
        <w:t>Coursera được thành lập vào năm 2012 bởi các giáo sư tại Stanford và đã nhanh chóng trở thành nền tảng MOOC lớn nhất thế giới với hơn 100 triệu người dùng. Nền tảng này hợp tác với hơn 150 trường đại học hàng đầu để cung cấp một loạt các khóa học, từ khoa học máy tính đến phát triển cá nhân. Mặc dù ban đầu Coursera tập trung vào việc cung cấp miễn phí các khóa học, nhưng đã chuyển sang mô hình kinh doanh ngày càng ẩn chứa nhiều nội dung tính phí, phản ánh xu hướng ngày càng gia tăng trong việc kiếm tiền từ các khóa học trực tuyến (Shah, 2015; Pappano, 2012).</w:t>
      </w:r>
    </w:p>
    <w:p w14:paraId="6BCCC56D" w14:textId="77777777" w:rsidR="00E04A4F" w:rsidRDefault="00E04A4F" w:rsidP="00E04A4F">
      <w:pPr>
        <w:pStyle w:val="NoSpacing"/>
        <w:keepNext/>
        <w:jc w:val="center"/>
      </w:pPr>
      <w:r w:rsidRPr="00E04A4F">
        <w:rPr>
          <w:b/>
          <w:bCs/>
          <w:noProof/>
        </w:rPr>
        <w:drawing>
          <wp:inline distT="0" distB="0" distL="0" distR="0" wp14:anchorId="51D44B3F" wp14:editId="449ED56D">
            <wp:extent cx="5676900" cy="2976363"/>
            <wp:effectExtent l="0" t="0" r="0" b="0"/>
            <wp:docPr id="129701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18652" name="Picture 1" descr="A screenshot of a computer&#10;&#10;Description automatically generated"/>
                    <pic:cNvPicPr/>
                  </pic:nvPicPr>
                  <pic:blipFill rotWithShape="1">
                    <a:blip r:embed="rId18"/>
                    <a:srcRect l="2245" t="14708" r="3153" b="5934"/>
                    <a:stretch/>
                  </pic:blipFill>
                  <pic:spPr bwMode="auto">
                    <a:xfrm>
                      <a:off x="0" y="0"/>
                      <a:ext cx="5677125" cy="2976481"/>
                    </a:xfrm>
                    <a:prstGeom prst="rect">
                      <a:avLst/>
                    </a:prstGeom>
                    <a:ln>
                      <a:noFill/>
                    </a:ln>
                    <a:extLst>
                      <a:ext uri="{53640926-AAD7-44D8-BBD7-CCE9431645EC}">
                        <a14:shadowObscured xmlns:a14="http://schemas.microsoft.com/office/drawing/2010/main"/>
                      </a:ext>
                    </a:extLst>
                  </pic:spPr>
                </pic:pic>
              </a:graphicData>
            </a:graphic>
          </wp:inline>
        </w:drawing>
      </w:r>
    </w:p>
    <w:p w14:paraId="7818077A" w14:textId="67F9C5D9" w:rsidR="00E04A4F" w:rsidRPr="00E04A4F" w:rsidRDefault="00E04A4F" w:rsidP="00E04A4F">
      <w:pPr>
        <w:pStyle w:val="Caption"/>
        <w:rPr>
          <w:b/>
          <w:bCs/>
        </w:rPr>
      </w:pPr>
      <w:bookmarkStart w:id="21" w:name="_Toc179881130"/>
      <w:r>
        <w:t xml:space="preserve">Hình </w:t>
      </w:r>
      <w:fldSimple w:instr=" STYLEREF 1 \s ">
        <w:r w:rsidR="000C09B3">
          <w:rPr>
            <w:noProof/>
          </w:rPr>
          <w:t>2</w:t>
        </w:r>
      </w:fldSimple>
      <w:r w:rsidR="00922610">
        <w:t>.</w:t>
      </w:r>
      <w:fldSimple w:instr=" SEQ Hình \* ARABIC \s 1 ">
        <w:r w:rsidR="000C09B3">
          <w:rPr>
            <w:noProof/>
          </w:rPr>
          <w:t>2</w:t>
        </w:r>
      </w:fldSimple>
      <w:r>
        <w:t xml:space="preserve"> </w:t>
      </w:r>
      <w:r w:rsidR="00706E04">
        <w:t>Trang chủ n</w:t>
      </w:r>
      <w:r w:rsidRPr="00E04A4F">
        <w:t xml:space="preserve">ền tảng </w:t>
      </w:r>
      <w:r w:rsidR="00706E04">
        <w:t xml:space="preserve">học trực tuyến </w:t>
      </w:r>
      <w:r w:rsidRPr="00E04A4F">
        <w:t>Coursera</w:t>
      </w:r>
      <w:bookmarkEnd w:id="21"/>
    </w:p>
    <w:p w14:paraId="41CA1187" w14:textId="77777777" w:rsidR="00706E04" w:rsidRPr="00706E04" w:rsidRDefault="00706E04" w:rsidP="001C26BE">
      <w:pPr>
        <w:pStyle w:val="NoSpacing"/>
        <w:ind w:firstLine="720"/>
        <w:rPr>
          <w:b/>
          <w:bCs/>
        </w:rPr>
      </w:pPr>
      <w:r w:rsidRPr="00706E04">
        <w:rPr>
          <w:b/>
          <w:bCs/>
        </w:rPr>
        <w:t>Những điểm nổi bật của Coursera</w:t>
      </w:r>
    </w:p>
    <w:p w14:paraId="651A245E" w14:textId="3518A69B" w:rsidR="00706E04" w:rsidRDefault="00706E04" w:rsidP="00706E04">
      <w:pPr>
        <w:pStyle w:val="NoSpacing"/>
        <w:ind w:firstLine="720"/>
      </w:pPr>
      <w:r>
        <w:t>Coursera không chỉ đơn thuần là một nền tảng học trực tuyến, mà còn là một cộng đồng học tập sôi động, nơi người học có thể tương tác với các học viên khác, trao đổi ý kiến, và học hỏi lẫn nhau. Với những ưu điểm sau, Coursera đã và đang khẳng định vị thế của mình trong lĩnh vực giáo dục trực tuyến:</w:t>
      </w:r>
    </w:p>
    <w:p w14:paraId="36F20437" w14:textId="5C3B21FF" w:rsidR="00706E04" w:rsidRDefault="00706E04" w:rsidP="00706E04">
      <w:pPr>
        <w:pStyle w:val="NoSpacing"/>
        <w:ind w:firstLine="720"/>
      </w:pPr>
      <w:r w:rsidRPr="00706E04">
        <w:rPr>
          <w:i/>
          <w:iCs/>
        </w:rPr>
        <w:t>Nội dung chất lượng cao</w:t>
      </w:r>
      <w:r>
        <w:t xml:space="preserve">: Các khóa học trên Coursera được thiết kế và giảng dạy bởi các chuyên gia và giáo sư hàng đầu từ các trường đại học và công ty đối tác. Điều này </w:t>
      </w:r>
      <w:r>
        <w:lastRenderedPageBreak/>
        <w:t>đảm bảo người học sẽ nhận được kiến thức và kỹ năng chất lượng cao, cập nhật và có giá trị thực tiễn.</w:t>
      </w:r>
    </w:p>
    <w:p w14:paraId="7D987FD4" w14:textId="02C5B54B" w:rsidR="00706E04" w:rsidRDefault="00706E04" w:rsidP="00706E04">
      <w:pPr>
        <w:pStyle w:val="NoSpacing"/>
        <w:ind w:firstLine="720"/>
      </w:pPr>
      <w:r w:rsidRPr="00706E04">
        <w:rPr>
          <w:i/>
          <w:iCs/>
        </w:rPr>
        <w:t>Đa dạng về chủ đề và hình thức học:</w:t>
      </w:r>
      <w:r>
        <w:t xml:space="preserve"> Coursera cung cấp nhiều hình thức học khác nhau, bao gồm các khóa học riêng lẻ như Chuyên ngành (Specializations), Chứng chỉ Chuyên nghiệp, bằng cấp và các dự án hướng dẫn. </w:t>
      </w:r>
    </w:p>
    <w:p w14:paraId="5E6CDDA7" w14:textId="1832EA85" w:rsidR="00706E04" w:rsidRDefault="00706E04" w:rsidP="00706E04">
      <w:pPr>
        <w:pStyle w:val="NoSpacing"/>
        <w:ind w:firstLine="720"/>
      </w:pPr>
      <w:r w:rsidRPr="00706E04">
        <w:rPr>
          <w:i/>
          <w:iCs/>
        </w:rPr>
        <w:t>Linh hoạt về thời gian:</w:t>
      </w:r>
      <w:r>
        <w:t xml:space="preserve"> Hầu hết các khóa học trên Coursera đều diễn ra không đồng bộ, có nghĩa là người học có thể truy cập nội dung khóa học và tài liệu bất cứ lúc nào, từ bất cứ đâu. </w:t>
      </w:r>
    </w:p>
    <w:p w14:paraId="11803067" w14:textId="126B1EC6" w:rsidR="00706E04" w:rsidRDefault="00706E04" w:rsidP="00706E04">
      <w:pPr>
        <w:pStyle w:val="NoSpacing"/>
        <w:ind w:firstLine="720"/>
      </w:pPr>
      <w:r w:rsidRPr="00706E04">
        <w:rPr>
          <w:i/>
          <w:iCs/>
        </w:rPr>
        <w:t>Cộng đồng học tập sinh động:</w:t>
      </w:r>
      <w:r>
        <w:t xml:space="preserve"> Coursera có một cộng đồng học tập sôi động, nơi người học có thể tương tác với các học viên khác, trao đổi ý kiến, đặt câu hỏi và chia sẻ kinh nghiệm học tập.</w:t>
      </w:r>
    </w:p>
    <w:p w14:paraId="0A90B165" w14:textId="528A145B" w:rsidR="00706E04" w:rsidRDefault="00706E04" w:rsidP="00706E04">
      <w:pPr>
        <w:pStyle w:val="NoSpacing"/>
        <w:ind w:firstLine="720"/>
      </w:pPr>
      <w:r w:rsidRPr="00706E04">
        <w:rPr>
          <w:i/>
          <w:iCs/>
        </w:rPr>
        <w:t>Chứng chỉ có giá trị</w:t>
      </w:r>
      <w:r>
        <w:t>: Sau khi hoàn thành khóa học, người học sẽ nhận được chứng chỉ từ Coursera hoặc từ trường đại học/công ty đối tác. Chứng chỉ này có giá trị trong việc chứng minh năng lực của người học với nhà tuyển dụng hoặc các tổ chức giáo dục.</w:t>
      </w:r>
    </w:p>
    <w:p w14:paraId="3E49BAC5" w14:textId="28391766" w:rsidR="00706E04" w:rsidRPr="00706E04" w:rsidRDefault="00706E04" w:rsidP="00706E04">
      <w:pPr>
        <w:pStyle w:val="NoSpacing"/>
        <w:numPr>
          <w:ilvl w:val="0"/>
          <w:numId w:val="96"/>
        </w:numPr>
        <w:rPr>
          <w:b/>
          <w:bCs/>
        </w:rPr>
      </w:pPr>
      <w:r w:rsidRPr="00706E04">
        <w:rPr>
          <w:b/>
          <w:bCs/>
        </w:rPr>
        <w:t>Nền tảng học trực tuyến edX</w:t>
      </w:r>
    </w:p>
    <w:p w14:paraId="54495341" w14:textId="77777777" w:rsidR="001C26BE" w:rsidRDefault="001C26BE" w:rsidP="001C26BE">
      <w:pPr>
        <w:pStyle w:val="NoSpacing"/>
        <w:ind w:firstLine="720"/>
      </w:pPr>
      <w:r>
        <w:t>edX, cũng ra mắt vào năm 2012 bởi MIT và Harvard, đã phát triển thành một sáng kiến phi lợi nhuận nhằm mở rộng khả năng tiếp cận giáo dục chất lượng cao trên toàn cầu. EdX hiện có khoảng 50 triệu người học và hơn 100 đối tác, cung cấp nhiều khóa học miễn phí và có phí. Giống như Coursera, edX đã điều chỉnh mô hình định giá của mình, giới thiệu các tính năng cho phép người học kiếm tín chỉ để chuyển đổi sang các chương trình cấp bằng (Agarwal, 2015; Shi et al., 2017).</w:t>
      </w:r>
    </w:p>
    <w:p w14:paraId="623D52A8" w14:textId="6CF1D015" w:rsidR="00706E04" w:rsidRDefault="00706E04" w:rsidP="00A65A70">
      <w:pPr>
        <w:pStyle w:val="NoSpacing"/>
        <w:ind w:firstLine="720"/>
      </w:pPr>
      <w:r>
        <w:t>Thông qua edX giúp các nhà nghiên cứu có thể lên kế hoạch và nghiên cứu về quá trình học tập và giáo dục từ xa như thế nào, bên cạnh đó là cung cấp đến người dùng những khóa học khác nhau và kinh phí chi trả cho khoa học cũng không quá cao.</w:t>
      </w:r>
      <w:r w:rsidR="00A65A70">
        <w:t xml:space="preserve"> </w:t>
      </w:r>
    </w:p>
    <w:p w14:paraId="405D6282" w14:textId="77777777" w:rsidR="00706E04" w:rsidRDefault="00706E04" w:rsidP="00706E04"/>
    <w:p w14:paraId="0E0E05BD" w14:textId="77777777" w:rsidR="00706E04" w:rsidRDefault="00706E04" w:rsidP="00706E04">
      <w:pPr>
        <w:keepNext/>
      </w:pPr>
      <w:r w:rsidRPr="00706E04">
        <w:rPr>
          <w:noProof/>
        </w:rPr>
        <w:lastRenderedPageBreak/>
        <w:drawing>
          <wp:inline distT="0" distB="0" distL="0" distR="0" wp14:anchorId="0C354A61" wp14:editId="7C92EEE1">
            <wp:extent cx="5842000" cy="2952750"/>
            <wp:effectExtent l="0" t="0" r="6350" b="0"/>
            <wp:docPr id="87350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6037" name="Picture 1" descr="A screenshot of a computer&#10;&#10;Description automatically generated"/>
                    <pic:cNvPicPr/>
                  </pic:nvPicPr>
                  <pic:blipFill rotWithShape="1">
                    <a:blip r:embed="rId19"/>
                    <a:srcRect t="14879" r="1657" b="5592"/>
                    <a:stretch/>
                  </pic:blipFill>
                  <pic:spPr bwMode="auto">
                    <a:xfrm>
                      <a:off x="0" y="0"/>
                      <a:ext cx="5842000" cy="2952750"/>
                    </a:xfrm>
                    <a:prstGeom prst="rect">
                      <a:avLst/>
                    </a:prstGeom>
                    <a:ln>
                      <a:noFill/>
                    </a:ln>
                    <a:extLst>
                      <a:ext uri="{53640926-AAD7-44D8-BBD7-CCE9431645EC}">
                        <a14:shadowObscured xmlns:a14="http://schemas.microsoft.com/office/drawing/2010/main"/>
                      </a:ext>
                    </a:extLst>
                  </pic:spPr>
                </pic:pic>
              </a:graphicData>
            </a:graphic>
          </wp:inline>
        </w:drawing>
      </w:r>
    </w:p>
    <w:p w14:paraId="33974D75" w14:textId="5A53508D" w:rsidR="00706E04" w:rsidRDefault="00706E04" w:rsidP="00706E04">
      <w:pPr>
        <w:pStyle w:val="Caption"/>
      </w:pPr>
      <w:bookmarkStart w:id="22" w:name="_Toc179881131"/>
      <w:r>
        <w:t xml:space="preserve">Hình </w:t>
      </w:r>
      <w:fldSimple w:instr=" STYLEREF 1 \s ">
        <w:r w:rsidR="000C09B3">
          <w:rPr>
            <w:noProof/>
          </w:rPr>
          <w:t>2</w:t>
        </w:r>
      </w:fldSimple>
      <w:r w:rsidR="00922610">
        <w:t>.</w:t>
      </w:r>
      <w:fldSimple w:instr=" SEQ Hình \* ARABIC \s 1 ">
        <w:r w:rsidR="000C09B3">
          <w:rPr>
            <w:noProof/>
          </w:rPr>
          <w:t>3</w:t>
        </w:r>
      </w:fldSimple>
      <w:r>
        <w:t xml:space="preserve"> Trang chủ n</w:t>
      </w:r>
      <w:r w:rsidRPr="00E04A4F">
        <w:t xml:space="preserve">ền tảng </w:t>
      </w:r>
      <w:r>
        <w:t xml:space="preserve">học trực tuyến </w:t>
      </w:r>
      <w:r w:rsidRPr="00DA4DC2">
        <w:t>edX</w:t>
      </w:r>
      <w:bookmarkEnd w:id="22"/>
    </w:p>
    <w:p w14:paraId="47106B6F" w14:textId="24C3B58A" w:rsidR="001C26BE" w:rsidRPr="001C26BE" w:rsidRDefault="00147882" w:rsidP="001C26BE">
      <w:pPr>
        <w:pStyle w:val="ListParagraph"/>
        <w:numPr>
          <w:ilvl w:val="0"/>
          <w:numId w:val="96"/>
        </w:numPr>
        <w:spacing w:line="360" w:lineRule="auto"/>
        <w:rPr>
          <w:b/>
          <w:bCs/>
        </w:rPr>
      </w:pPr>
      <w:r w:rsidRPr="00147882">
        <w:rPr>
          <w:b/>
          <w:bCs/>
        </w:rPr>
        <w:t>Nền tảng học trực tuyến Udemy</w:t>
      </w:r>
    </w:p>
    <w:p w14:paraId="5BF64BCD" w14:textId="50FFE051" w:rsidR="001C26BE" w:rsidRDefault="001C26BE" w:rsidP="001C26BE">
      <w:pPr>
        <w:pStyle w:val="NoSpacing"/>
        <w:ind w:firstLine="360"/>
      </w:pPr>
      <w:r>
        <w:t>Udemy, mặc dù ra mắt trước nhiều MOOCs truyền thống, nhưng đã chấp nhận mô hình MOOCs bằng cách cho phép một loạt giảng viên tạo và bán khóa học. Nền tảng này có hàng ngàn khóa học, trong đó một số được cung cấp miễn phí và nổi bật với khả năng tiếp cận cho cả người học và giáo viên (Ryan &amp; Williams, 2014).</w:t>
      </w:r>
    </w:p>
    <w:p w14:paraId="42F834DA" w14:textId="77777777" w:rsidR="001C26BE" w:rsidRPr="00147882" w:rsidRDefault="001C26BE" w:rsidP="001C26BE">
      <w:pPr>
        <w:pStyle w:val="ListParagraph"/>
        <w:spacing w:line="360" w:lineRule="auto"/>
        <w:rPr>
          <w:b/>
          <w:bCs/>
        </w:rPr>
      </w:pPr>
    </w:p>
    <w:p w14:paraId="6891431A" w14:textId="77777777" w:rsidR="00147882" w:rsidRDefault="00147882" w:rsidP="00147882">
      <w:pPr>
        <w:pStyle w:val="NoSpacing"/>
        <w:keepNext/>
        <w:jc w:val="center"/>
      </w:pPr>
      <w:r w:rsidRPr="00147882">
        <w:rPr>
          <w:noProof/>
        </w:rPr>
        <w:drawing>
          <wp:inline distT="0" distB="0" distL="0" distR="0" wp14:anchorId="3FBEE39C" wp14:editId="3ADD4594">
            <wp:extent cx="5727700" cy="2908300"/>
            <wp:effectExtent l="0" t="0" r="6350" b="6350"/>
            <wp:docPr id="1860857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57601" name="Picture 1" descr="A screenshot of a computer&#10;&#10;Description automatically generated"/>
                    <pic:cNvPicPr/>
                  </pic:nvPicPr>
                  <pic:blipFill rotWithShape="1">
                    <a:blip r:embed="rId20"/>
                    <a:srcRect l="1391" t="15734" r="2191" b="5935"/>
                    <a:stretch/>
                  </pic:blipFill>
                  <pic:spPr bwMode="auto">
                    <a:xfrm>
                      <a:off x="0" y="0"/>
                      <a:ext cx="5727700" cy="2908300"/>
                    </a:xfrm>
                    <a:prstGeom prst="rect">
                      <a:avLst/>
                    </a:prstGeom>
                    <a:ln>
                      <a:noFill/>
                    </a:ln>
                    <a:extLst>
                      <a:ext uri="{53640926-AAD7-44D8-BBD7-CCE9431645EC}">
                        <a14:shadowObscured xmlns:a14="http://schemas.microsoft.com/office/drawing/2010/main"/>
                      </a:ext>
                    </a:extLst>
                  </pic:spPr>
                </pic:pic>
              </a:graphicData>
            </a:graphic>
          </wp:inline>
        </w:drawing>
      </w:r>
    </w:p>
    <w:p w14:paraId="272E85D5" w14:textId="7D0A2D40" w:rsidR="00147882" w:rsidRPr="00147882" w:rsidRDefault="00147882" w:rsidP="00860E8C">
      <w:pPr>
        <w:pStyle w:val="Caption"/>
        <w:ind w:left="720" w:firstLine="0"/>
        <w:rPr>
          <w:b/>
          <w:bCs/>
        </w:rPr>
      </w:pPr>
      <w:bookmarkStart w:id="23" w:name="_Toc179881132"/>
      <w:r>
        <w:t xml:space="preserve">Hình </w:t>
      </w:r>
      <w:fldSimple w:instr=" STYLEREF 1 \s ">
        <w:r w:rsidR="000C09B3">
          <w:rPr>
            <w:noProof/>
          </w:rPr>
          <w:t>2</w:t>
        </w:r>
      </w:fldSimple>
      <w:r w:rsidR="00922610">
        <w:t>.</w:t>
      </w:r>
      <w:fldSimple w:instr=" SEQ Hình \* ARABIC \s 1 ">
        <w:r w:rsidR="000C09B3">
          <w:rPr>
            <w:noProof/>
          </w:rPr>
          <w:t>4</w:t>
        </w:r>
      </w:fldSimple>
      <w:r>
        <w:t xml:space="preserve"> Trang chủ n</w:t>
      </w:r>
      <w:r w:rsidRPr="00147882">
        <w:t>ền tảng học trực tuyến Udemy</w:t>
      </w:r>
      <w:bookmarkEnd w:id="23"/>
    </w:p>
    <w:p w14:paraId="085B6D19" w14:textId="27CD9FA3" w:rsidR="00147882" w:rsidRDefault="00147882" w:rsidP="00147882">
      <w:pPr>
        <w:pStyle w:val="NoSpacing"/>
        <w:ind w:firstLine="360"/>
      </w:pPr>
      <w:r w:rsidRPr="00147882">
        <w:rPr>
          <w:b/>
          <w:bCs/>
        </w:rPr>
        <w:t>Udemy</w:t>
      </w:r>
      <w:r>
        <w:t xml:space="preserve"> là trang web cung cấp các khóa học trực tuyến, được thành lập vào năm 2010 do Gagan Biyani, Oktay Caglar và Eren Bali thành lập. Tên Udemy là sự kết hợp từ “You” </w:t>
      </w:r>
      <w:r>
        <w:lastRenderedPageBreak/>
        <w:t>(bạn, người dùng Udemy) và “Academy” (học viện). Udemy là một nền tảng học tập trực tuyến hướng đến đối tượng người học là tất cả mọi người.</w:t>
      </w:r>
    </w:p>
    <w:p w14:paraId="3E184F04" w14:textId="284A74D1" w:rsidR="000E57E8" w:rsidRPr="00147882" w:rsidRDefault="00147882" w:rsidP="0009734E">
      <w:pPr>
        <w:pStyle w:val="NoSpacing"/>
        <w:ind w:firstLine="360"/>
        <w:rPr>
          <w:b/>
          <w:bCs/>
        </w:rPr>
      </w:pPr>
      <w:r>
        <w:t>Hiện nay, Udemy là một trong số những nền tảng học trực tuyến đồ sộ nhất thế giới, từ số lượng khóa học, học viên đến số ngôn ngữ được hỗ trợ (có khá nhiều khóa học tiếng Việt trên nền tảng này</w:t>
      </w:r>
      <w:r w:rsidRPr="000E57E8">
        <w:t>).</w:t>
      </w:r>
    </w:p>
    <w:p w14:paraId="245FFCA3" w14:textId="77777777" w:rsidR="00147882" w:rsidRPr="00147882" w:rsidRDefault="00147882" w:rsidP="00147882">
      <w:pPr>
        <w:pStyle w:val="NoSpacing"/>
      </w:pPr>
      <w:r w:rsidRPr="00147882">
        <w:rPr>
          <w:b/>
          <w:bCs/>
        </w:rPr>
        <w:t>Ưu điểm</w:t>
      </w:r>
    </w:p>
    <w:p w14:paraId="116BB0E4" w14:textId="77777777" w:rsidR="00147882" w:rsidRPr="00147882" w:rsidRDefault="00147882" w:rsidP="00147882">
      <w:pPr>
        <w:pStyle w:val="NoSpacing"/>
        <w:ind w:firstLine="720"/>
      </w:pPr>
      <w:r w:rsidRPr="00147882">
        <w:t>Udemy cung cấp đa dạng khóa học lên đến hơn 180.000 với nhiều lĩnh vực khác nhau từ khoa học - kỹ thuật đến nghệ thuật. Ngoài ra, Udemy cung cấp cả những khóa học kỹ năng mềm, tâm lý giúp người đọc phát triển toàn diện cả về kiến thức và kỹ năng mềm. </w:t>
      </w:r>
    </w:p>
    <w:p w14:paraId="6B6DCCBA" w14:textId="7D8CE292" w:rsidR="00147882" w:rsidRPr="00147882" w:rsidRDefault="00147882" w:rsidP="00147882">
      <w:pPr>
        <w:pStyle w:val="NoSpacing"/>
        <w:ind w:firstLine="720"/>
      </w:pPr>
      <w:r w:rsidRPr="00147882">
        <w:t>Về ngôn ngữ, các khóa học trên Udemy được xuất bản với hơn 65 ngôn ngữ. Nền tảng này cũng có khá nhiều khóa học tiếng việt. </w:t>
      </w:r>
    </w:p>
    <w:p w14:paraId="6E53FAB9" w14:textId="77777777" w:rsidR="00147882" w:rsidRPr="00147882" w:rsidRDefault="00147882" w:rsidP="00147882">
      <w:pPr>
        <w:pStyle w:val="NoSpacing"/>
        <w:ind w:firstLine="720"/>
      </w:pPr>
      <w:r w:rsidRPr="00147882">
        <w:t>Đối với các khóa học miễn phí hoặc phải trả phí thì học viên sẽ được truy cập vào tất cả nội dung khóa học (bao gồm video, tài liệu, bài tập…) không giới hạn số lần - bạn chỉ cần phải trả phí một lần duy nhất và học vĩnh viễn bao gồm cả những nội dung sẽ cập nhật trong tương lai. </w:t>
      </w:r>
    </w:p>
    <w:p w14:paraId="26C66E7D" w14:textId="64B0D907" w:rsidR="00147882" w:rsidRPr="00147882" w:rsidRDefault="00147882" w:rsidP="00147882">
      <w:pPr>
        <w:pStyle w:val="NoSpacing"/>
        <w:ind w:firstLine="720"/>
      </w:pPr>
      <w:r w:rsidRPr="00147882">
        <w:t xml:space="preserve">Ngoài ra, </w:t>
      </w:r>
      <w:r>
        <w:t>người học</w:t>
      </w:r>
      <w:r w:rsidRPr="00147882">
        <w:t xml:space="preserve"> cũng không cần lo lắng về việc sẽ mất tiền oan từ những khóa học không đảm bảo do Udemy có chính sách hoàn tiền trong 30 ngày nếu học viên không hài lòng với chất lượng của khóa học mình đã mua. </w:t>
      </w:r>
    </w:p>
    <w:p w14:paraId="25897ED0" w14:textId="77777777" w:rsidR="00147882" w:rsidRPr="00147882" w:rsidRDefault="00147882" w:rsidP="00147882">
      <w:pPr>
        <w:pStyle w:val="NoSpacing"/>
        <w:ind w:firstLine="360"/>
      </w:pPr>
      <w:r w:rsidRPr="00147882">
        <w:t>Bên cạnh đó, hiện nay Udemy đang có những gói dành riêng cho các doanh nghiệp, trường địa học, viên nghiên cứu. Với ưu điểm được thiết kế những khóa học phù hợp với đặc điểm, nhu cầu của từng đơn vị giúp khai thác tối đa nguồn cơ sở dữ liệu phục vụ cho người học.</w:t>
      </w:r>
    </w:p>
    <w:p w14:paraId="2D6CD7EC" w14:textId="1CB54E0C" w:rsidR="00147882" w:rsidRDefault="00147882" w:rsidP="00147882">
      <w:pPr>
        <w:pStyle w:val="NoSpacing"/>
        <w:numPr>
          <w:ilvl w:val="0"/>
          <w:numId w:val="97"/>
        </w:numPr>
        <w:rPr>
          <w:b/>
          <w:bCs/>
        </w:rPr>
      </w:pPr>
      <w:r w:rsidRPr="00147882">
        <w:rPr>
          <w:b/>
          <w:bCs/>
        </w:rPr>
        <w:t>Nền tảng học trực tuyến Khan Academy</w:t>
      </w:r>
    </w:p>
    <w:p w14:paraId="4AC200AD" w14:textId="77777777" w:rsidR="001C26BE" w:rsidRDefault="001C26BE" w:rsidP="001C26BE">
      <w:pPr>
        <w:pStyle w:val="NoSpacing"/>
        <w:ind w:firstLine="720"/>
      </w:pPr>
      <w:r w:rsidRPr="001C26BE">
        <w:t>Khan Academy là một nền tảng học tập trực tuyến phi lợi nhuận, cung cấp nhiều tài nguyên học tập miễn phí cho người dùng trên toàn thế giới. Khan Academy nổi bật với các video hướng dẫn và bài tập tương tác, đặc biệt trong các lĩnh vực như toán học, khoa học và nghệ thuật. Mặc dù không hoàn toàn giống với mô hình MOOC truyền thống, Khan Academy đã đóng góp tích cực vào việc mở rộng khả năng tiếp cận giáo dục và nâng cao kỹ năng cho người học (Aparicio et al., 2014; Rosenberg, 2005).</w:t>
      </w:r>
    </w:p>
    <w:p w14:paraId="29BCCAEF" w14:textId="77777777" w:rsidR="001C26BE" w:rsidRPr="00147882" w:rsidRDefault="001C26BE" w:rsidP="001C26BE">
      <w:pPr>
        <w:pStyle w:val="NoSpacing"/>
        <w:rPr>
          <w:b/>
          <w:bCs/>
        </w:rPr>
      </w:pPr>
    </w:p>
    <w:p w14:paraId="60E2FED5" w14:textId="77777777" w:rsidR="00147882" w:rsidRDefault="00147882" w:rsidP="0009734E">
      <w:pPr>
        <w:pStyle w:val="NoSpacing"/>
        <w:keepNext/>
        <w:jc w:val="center"/>
      </w:pPr>
      <w:r w:rsidRPr="00147882">
        <w:rPr>
          <w:noProof/>
        </w:rPr>
        <w:lastRenderedPageBreak/>
        <w:drawing>
          <wp:inline distT="0" distB="0" distL="0" distR="0" wp14:anchorId="017EC2F8" wp14:editId="47BF1156">
            <wp:extent cx="5639681" cy="2841319"/>
            <wp:effectExtent l="0" t="0" r="0" b="0"/>
            <wp:docPr id="67649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3185" name="Picture 1" descr="A screenshot of a computer&#10;&#10;Description automatically generated"/>
                    <pic:cNvPicPr/>
                  </pic:nvPicPr>
                  <pic:blipFill rotWithShape="1">
                    <a:blip r:embed="rId21"/>
                    <a:srcRect t="14708" r="1764" b="6105"/>
                    <a:stretch/>
                  </pic:blipFill>
                  <pic:spPr bwMode="auto">
                    <a:xfrm>
                      <a:off x="0" y="0"/>
                      <a:ext cx="5642601" cy="2842790"/>
                    </a:xfrm>
                    <a:prstGeom prst="rect">
                      <a:avLst/>
                    </a:prstGeom>
                    <a:ln>
                      <a:noFill/>
                    </a:ln>
                    <a:extLst>
                      <a:ext uri="{53640926-AAD7-44D8-BBD7-CCE9431645EC}">
                        <a14:shadowObscured xmlns:a14="http://schemas.microsoft.com/office/drawing/2010/main"/>
                      </a:ext>
                    </a:extLst>
                  </pic:spPr>
                </pic:pic>
              </a:graphicData>
            </a:graphic>
          </wp:inline>
        </w:drawing>
      </w:r>
    </w:p>
    <w:p w14:paraId="7DB18186" w14:textId="575A51DA" w:rsidR="0098555D" w:rsidRDefault="00147882" w:rsidP="00147882">
      <w:pPr>
        <w:pStyle w:val="Caption"/>
      </w:pPr>
      <w:bookmarkStart w:id="24" w:name="_Toc179881133"/>
      <w:r>
        <w:t xml:space="preserve">Hình </w:t>
      </w:r>
      <w:fldSimple w:instr=" STYLEREF 1 \s ">
        <w:r w:rsidR="000C09B3">
          <w:rPr>
            <w:noProof/>
          </w:rPr>
          <w:t>2</w:t>
        </w:r>
      </w:fldSimple>
      <w:r w:rsidR="00922610">
        <w:t>.</w:t>
      </w:r>
      <w:fldSimple w:instr=" SEQ Hình \* ARABIC \s 1 ">
        <w:r w:rsidR="000C09B3">
          <w:rPr>
            <w:noProof/>
          </w:rPr>
          <w:t>5</w:t>
        </w:r>
      </w:fldSimple>
      <w:r>
        <w:t xml:space="preserve"> Trang chủ nền tảng học trực tuyến Khan Academy</w:t>
      </w:r>
      <w:bookmarkEnd w:id="24"/>
    </w:p>
    <w:p w14:paraId="1A973A46" w14:textId="3D283610" w:rsidR="00147882" w:rsidRDefault="00147882" w:rsidP="00147882">
      <w:pPr>
        <w:pStyle w:val="NoSpacing"/>
        <w:ind w:firstLine="720"/>
      </w:pPr>
      <w:r>
        <w:t xml:space="preserve">Tính đến hết năm 2023, đã có 1.242 </w:t>
      </w:r>
      <w:r w:rsidR="001C26BE">
        <w:t>t</w:t>
      </w:r>
      <w:r>
        <w:t xml:space="preserve">rường học mở KAV khắp cả nước, gần 50 phòng giáo dục được hỗ trợ tập huấn và hơn 10.000 giáo viên sử dụng Khan Academy, hơn 40 </w:t>
      </w:r>
      <w:r w:rsidR="001C26BE">
        <w:t>l</w:t>
      </w:r>
      <w:r>
        <w:t>ớp học mở KAV được tạo lập, 1 triệu tài khoản đăng ký học tập… Với những con số ấn tượng trên, Việt Nam đã trở thành quốc gia đứng thứ 3 trên thế giới (ngoại trừ Hoa Kỳ), sử dụng Khan Academy trong việc giảng dạy và học tập.</w:t>
      </w:r>
    </w:p>
    <w:p w14:paraId="3E85E34A" w14:textId="1BA50E42" w:rsidR="0098555D" w:rsidRDefault="0098555D" w:rsidP="00794D58">
      <w:pPr>
        <w:pStyle w:val="Heading2"/>
        <w:numPr>
          <w:ilvl w:val="1"/>
          <w:numId w:val="2"/>
        </w:numPr>
      </w:pPr>
      <w:bookmarkStart w:id="25" w:name="_Toc181215521"/>
      <w:r>
        <w:t xml:space="preserve">Nền tảng </w:t>
      </w:r>
      <w:r w:rsidR="00F05C3B">
        <w:t>OpenedX</w:t>
      </w:r>
      <w:bookmarkEnd w:id="25"/>
    </w:p>
    <w:p w14:paraId="27B0D20B" w14:textId="1DC5D9E0" w:rsidR="00DA4DC2" w:rsidRPr="00365E07" w:rsidRDefault="005B3E61" w:rsidP="00DA4DC2">
      <w:pPr>
        <w:pStyle w:val="Heading3"/>
        <w:numPr>
          <w:ilvl w:val="2"/>
          <w:numId w:val="2"/>
        </w:numPr>
      </w:pPr>
      <w:bookmarkStart w:id="26" w:name="_Toc181215522"/>
      <w:r>
        <w:t xml:space="preserve">Sơ lược về </w:t>
      </w:r>
      <w:r w:rsidR="00F05C3B">
        <w:t>OpenedX</w:t>
      </w:r>
      <w:bookmarkEnd w:id="26"/>
      <w:r w:rsidR="00DA4DC2">
        <w:t xml:space="preserve"> </w:t>
      </w:r>
    </w:p>
    <w:p w14:paraId="4576C99C" w14:textId="63C202A2" w:rsidR="00DA4DC2" w:rsidRDefault="00DA4DC2" w:rsidP="00DA4DC2">
      <w:pPr>
        <w:pStyle w:val="NoSpacing"/>
        <w:keepNext/>
        <w:ind w:firstLine="720"/>
      </w:pPr>
      <w:r>
        <w:t xml:space="preserve">Dự án </w:t>
      </w:r>
      <w:r w:rsidR="00F05C3B">
        <w:t>OpenedX</w:t>
      </w:r>
      <w:r>
        <w:t>® là công nghệ phần mềm học tập nguồn mở hàng đầu hỗ trợ các khóa học trên edx.org, trên các nền tảng dành cho các quốc gia như Israel</w:t>
      </w:r>
      <w:r w:rsidR="005B3E61">
        <w:t>,</w:t>
      </w:r>
      <w:r>
        <w:t xml:space="preserve"> Pháp, và cho các tổ chức trên toàn thế giới như Microsoft</w:t>
      </w:r>
      <w:r w:rsidR="005B3E61">
        <w:t>,</w:t>
      </w:r>
      <w:r>
        <w:t xml:space="preserve"> IBM. Nó có khả năng mở rộng cao, đáng tin cậy và có thể tùy chỉnh để đáp ứng các mục tiêu học tập trực tuyến của bất kỳ tổ chức nào. Nó được quản lý bởi Axim Collaborative, một tổ chức phi lợi nhuận.</w:t>
      </w:r>
      <w:r w:rsidRPr="00FA2739">
        <w:t xml:space="preserve"> </w:t>
      </w:r>
    </w:p>
    <w:p w14:paraId="792148CD" w14:textId="0565C1F2" w:rsidR="00DA4DC2" w:rsidRDefault="00DA4DC2" w:rsidP="00DA4DC2">
      <w:pPr>
        <w:pStyle w:val="NoSpacing"/>
        <w:keepNext/>
        <w:ind w:firstLine="720"/>
      </w:pPr>
      <w:r>
        <w:t xml:space="preserve">Ned Batchelder (edX/2U) tại buổi họp mặt từ xa </w:t>
      </w:r>
      <w:r w:rsidR="00F05C3B">
        <w:t>OpenedX</w:t>
      </w:r>
      <w:r>
        <w:t xml:space="preserve"> ngày 18 tháng 3 năm 2021</w:t>
      </w:r>
      <w:r w:rsidR="004635F3">
        <w:t xml:space="preserve"> cho biết rằng</w:t>
      </w:r>
      <w:r>
        <w:t>:</w:t>
      </w:r>
    </w:p>
    <w:p w14:paraId="0CF2C63B" w14:textId="3F965353" w:rsidR="00DA4DC2" w:rsidRDefault="00DA4DC2" w:rsidP="00DA4DC2">
      <w:pPr>
        <w:pStyle w:val="NoSpacing"/>
        <w:keepNext/>
        <w:ind w:firstLine="720"/>
      </w:pPr>
      <w:r>
        <w:t xml:space="preserve">Ở cấp độ cơ bản, </w:t>
      </w:r>
      <w:r w:rsidR="00F05C3B">
        <w:t>OpenedX</w:t>
      </w:r>
      <w:r>
        <w:t xml:space="preserve"> là phần mềm </w:t>
      </w:r>
      <w:r w:rsidR="00DE2286">
        <w:t>người quản lý khóa học</w:t>
      </w:r>
      <w:r>
        <w:t xml:space="preserve"> và học trực tuyến tạo nên nền tảng </w:t>
      </w:r>
      <w:r w:rsidR="00F05C3B">
        <w:t>OpenedX</w:t>
      </w:r>
      <w:r>
        <w:t xml:space="preserve">. Đây là phần mềm mã nguồn mở, do đó, các nhà phát triển có thể sử dụng để học và giảng dạy trực tuyến. Không cần sở hữu edX, các nhà phát triển vẫn có thể sử dụng phần mềm này mà không mất phí, </w:t>
      </w:r>
      <w:r w:rsidR="004635F3">
        <w:t xml:space="preserve">vậy nên </w:t>
      </w:r>
      <w:r>
        <w:t xml:space="preserve">phần mềm này hoàn toàn miễn </w:t>
      </w:r>
      <w:r>
        <w:lastRenderedPageBreak/>
        <w:t>phí và cũng không cần xin phép về bản quyền sử dụng phần mềm này vì nhà sản xuất đã phát hành phần mềm này cho công chúng và hiện có trên GitHub.</w:t>
      </w:r>
    </w:p>
    <w:p w14:paraId="58AB6C52" w14:textId="0702AEEB" w:rsidR="00DA4DC2" w:rsidRDefault="00DA4DC2" w:rsidP="00DA4DC2">
      <w:pPr>
        <w:pStyle w:val="NoSpacing"/>
        <w:keepNext/>
        <w:ind w:firstLine="720"/>
      </w:pPr>
      <w:r>
        <w:t xml:space="preserve">Nhiều loại tổ chức khác nhau sử dụng phần mềm </w:t>
      </w:r>
      <w:r w:rsidR="00F05C3B">
        <w:t>OpenedX</w:t>
      </w:r>
      <w:r>
        <w:t>: trường đại học, tập đoàn, tổ chức phi chính phủ, thậm chí cả chính phủ quốc gia. Không thể có được số liệu chính xác, nhưng có hơn 1500 trang web đang chạy 30.000 khóa học bằng hơn 50 ngôn ngữ, từ 110 quốc gia trên toàn thế giới.</w:t>
      </w:r>
    </w:p>
    <w:p w14:paraId="43676A0B" w14:textId="662CB324" w:rsidR="00DA4DC2" w:rsidRDefault="00DA4DC2" w:rsidP="00DA4DC2">
      <w:pPr>
        <w:pStyle w:val="NoSpacing"/>
        <w:keepNext/>
        <w:ind w:firstLine="720"/>
      </w:pPr>
      <w:r w:rsidRPr="00365E07">
        <w:t xml:space="preserve">Sergey Cujba (Raccoon Gang) </w:t>
      </w:r>
      <w:r w:rsidR="004635F3">
        <w:t xml:space="preserve">đăng </w:t>
      </w:r>
      <w:r w:rsidRPr="00365E07">
        <w:t xml:space="preserve">trên blog chính thức của họ: </w:t>
      </w:r>
      <w:r w:rsidR="00F05C3B">
        <w:t>OpenedX</w:t>
      </w:r>
      <w:r w:rsidRPr="00365E07">
        <w:t xml:space="preserve"> là một nền tảng học tập nguồn mở do Đại học Harvard và Viện Công nghệ Massachusetts (MIT) tạo ra cho cổng thông tin học tập trực tuyến nổi tiếng nhất thế giới – edx.org.</w:t>
      </w:r>
    </w:p>
    <w:p w14:paraId="715C032E" w14:textId="77777777" w:rsidR="00DA4DC2" w:rsidRDefault="00DA4DC2" w:rsidP="00DA4DC2">
      <w:pPr>
        <w:pStyle w:val="NoSpacing"/>
        <w:keepNext/>
        <w:ind w:firstLine="720"/>
        <w:jc w:val="center"/>
      </w:pPr>
      <w:r>
        <w:rPr>
          <w:noProof/>
        </w:rPr>
        <w:drawing>
          <wp:inline distT="0" distB="0" distL="0" distR="0" wp14:anchorId="3B001040" wp14:editId="0C7C2DE9">
            <wp:extent cx="2523490" cy="734695"/>
            <wp:effectExtent l="0" t="0" r="0" b="8255"/>
            <wp:docPr id="714429763"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9704" name="Picture 4" descr="A black and white logo&#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3490" cy="734695"/>
                    </a:xfrm>
                    <a:prstGeom prst="rect">
                      <a:avLst/>
                    </a:prstGeom>
                    <a:noFill/>
                    <a:ln>
                      <a:noFill/>
                    </a:ln>
                  </pic:spPr>
                </pic:pic>
              </a:graphicData>
            </a:graphic>
          </wp:inline>
        </w:drawing>
      </w:r>
    </w:p>
    <w:p w14:paraId="71F2FE15" w14:textId="2FC9C73E" w:rsidR="00DA4DC2" w:rsidRDefault="00DA4DC2" w:rsidP="00DA4DC2">
      <w:pPr>
        <w:pStyle w:val="Caption"/>
      </w:pPr>
      <w:bookmarkStart w:id="27" w:name="_Toc179881134"/>
      <w:r>
        <w:t xml:space="preserve">Hình </w:t>
      </w:r>
      <w:fldSimple w:instr=" STYLEREF 1 \s ">
        <w:r w:rsidR="000C09B3">
          <w:rPr>
            <w:noProof/>
          </w:rPr>
          <w:t>2</w:t>
        </w:r>
      </w:fldSimple>
      <w:r w:rsidR="00922610">
        <w:t>.</w:t>
      </w:r>
      <w:fldSimple w:instr=" SEQ Hình \* ARABIC \s 1 ">
        <w:r w:rsidR="000C09B3">
          <w:rPr>
            <w:noProof/>
          </w:rPr>
          <w:t>6</w:t>
        </w:r>
      </w:fldSimple>
      <w:r w:rsidRPr="00C3316B">
        <w:t xml:space="preserve"> </w:t>
      </w:r>
      <w:r>
        <w:t xml:space="preserve">Logo </w:t>
      </w:r>
      <w:r w:rsidR="00F05C3B">
        <w:t>OpenedX</w:t>
      </w:r>
      <w:bookmarkEnd w:id="27"/>
    </w:p>
    <w:p w14:paraId="5E40ECEB" w14:textId="4334D019" w:rsidR="00DA4DC2" w:rsidRPr="008400D1" w:rsidRDefault="00DA4DC2" w:rsidP="00DA4DC2">
      <w:pPr>
        <w:pStyle w:val="NoSpacing"/>
        <w:ind w:firstLine="720"/>
      </w:pPr>
      <w:r>
        <w:t xml:space="preserve">Nhờ có các giải pháp tùy chỉnh, phát triển doanh nghiệp và nhiều trang web - cũng như các điểm mở rộng tích hợp của LTI Advantage và XBlocks - nền tảng này cung cấp cho </w:t>
      </w:r>
      <w:r w:rsidR="004635F3">
        <w:t>người dùng</w:t>
      </w:r>
      <w:r>
        <w:t xml:space="preserve"> cơ hội tạo các nền tảng eLearning được cá nhân hóa với tính linh hoạt cực kỳ cao. Ngày nay, hơn 55 triệu </w:t>
      </w:r>
      <w:r w:rsidR="0029353D">
        <w:t>n</w:t>
      </w:r>
      <w:r>
        <w:t xml:space="preserve">gười </w:t>
      </w:r>
      <w:r w:rsidR="0029353D">
        <w:t>học</w:t>
      </w:r>
      <w:r>
        <w:t xml:space="preserve"> sử dụng phần mềm </w:t>
      </w:r>
      <w:r w:rsidR="00F05C3B">
        <w:t>OpenedX</w:t>
      </w:r>
      <w:r>
        <w:t xml:space="preserve"> để phát triển các kỹ năng theo nhu cầu và kiếm được các chứng chỉ mới.</w:t>
      </w:r>
    </w:p>
    <w:p w14:paraId="7BCDEE53" w14:textId="14726779" w:rsidR="00DA4DC2" w:rsidRDefault="005B3E61" w:rsidP="00DA4DC2">
      <w:pPr>
        <w:pStyle w:val="Heading3"/>
        <w:numPr>
          <w:ilvl w:val="2"/>
          <w:numId w:val="2"/>
        </w:numPr>
      </w:pPr>
      <w:bookmarkStart w:id="28" w:name="_Toc181215523"/>
      <w:r>
        <w:t>Các mốc lịch sử phát triển quan trọng của OpenedX</w:t>
      </w:r>
      <w:bookmarkEnd w:id="28"/>
    </w:p>
    <w:p w14:paraId="263CE921" w14:textId="77777777" w:rsidR="00DA4DC2" w:rsidRPr="00907901" w:rsidRDefault="00DA4DC2" w:rsidP="005B3E61">
      <w:pPr>
        <w:pStyle w:val="Heading4"/>
        <w:numPr>
          <w:ilvl w:val="0"/>
          <w:numId w:val="97"/>
        </w:numPr>
      </w:pPr>
      <w:r w:rsidRPr="00907901">
        <w:t>Các cột mốc quan trọng</w:t>
      </w:r>
    </w:p>
    <w:p w14:paraId="09C85DF3" w14:textId="593ED25C" w:rsidR="00DA4DC2" w:rsidRPr="00365E07" w:rsidRDefault="0029353D" w:rsidP="00DA4DC2">
      <w:pPr>
        <w:pStyle w:val="NoSpacing"/>
        <w:ind w:firstLine="630"/>
      </w:pPr>
      <w:r w:rsidRPr="0029353D">
        <w:rPr>
          <w:b/>
          <w:bCs/>
        </w:rPr>
        <w:t xml:space="preserve">Năm </w:t>
      </w:r>
      <w:r w:rsidR="00DA4DC2" w:rsidRPr="0029353D">
        <w:rPr>
          <w:b/>
          <w:bCs/>
        </w:rPr>
        <w:t>2012</w:t>
      </w:r>
      <w:r w:rsidR="00DA4DC2" w:rsidRPr="00365E07">
        <w:rPr>
          <w:b/>
          <w:bCs/>
          <w:i/>
          <w:iCs/>
        </w:rPr>
        <w:t>:</w:t>
      </w:r>
      <w:r w:rsidR="00DA4DC2" w:rsidRPr="00365E07">
        <w:t xml:space="preserve"> </w:t>
      </w:r>
      <w:r w:rsidR="00F05C3B">
        <w:t>OpenedX</w:t>
      </w:r>
      <w:r w:rsidR="00DA4DC2" w:rsidRPr="00365E07">
        <w:t xml:space="preserve"> được thành lập như một liên doanh giữa Đại học Harvard và MIT.</w:t>
      </w:r>
      <w:r w:rsidR="00DA4DC2">
        <w:t xml:space="preserve"> </w:t>
      </w:r>
      <w:r w:rsidR="00DA4DC2" w:rsidRPr="00365E07">
        <w:t xml:space="preserve">Thành công vang dội trong khóa học đầu tiên trên edx.org, có hơn 155 nghìn </w:t>
      </w:r>
      <w:r>
        <w:t>người học</w:t>
      </w:r>
      <w:r w:rsidR="00DA4DC2" w:rsidRPr="00365E07">
        <w:t xml:space="preserve"> từ hơn 162 quốc gia.</w:t>
      </w:r>
    </w:p>
    <w:p w14:paraId="66C8E747" w14:textId="0DEAA01F" w:rsidR="00DA4DC2" w:rsidRPr="00365E07" w:rsidRDefault="0029353D" w:rsidP="00DA4DC2">
      <w:pPr>
        <w:pStyle w:val="NoSpacing"/>
        <w:ind w:firstLine="630"/>
      </w:pPr>
      <w:r w:rsidRPr="0029353D">
        <w:rPr>
          <w:b/>
          <w:bCs/>
        </w:rPr>
        <w:t xml:space="preserve">Năm </w:t>
      </w:r>
      <w:r w:rsidR="00DA4DC2" w:rsidRPr="0029353D">
        <w:rPr>
          <w:b/>
          <w:bCs/>
        </w:rPr>
        <w:t>2013</w:t>
      </w:r>
      <w:r w:rsidR="00DA4DC2" w:rsidRPr="00365E07">
        <w:t xml:space="preserve">: Nền tảng </w:t>
      </w:r>
      <w:r w:rsidR="00F05C3B">
        <w:t>OpenedX</w:t>
      </w:r>
      <w:r w:rsidR="00DA4DC2" w:rsidRPr="00365E07">
        <w:t xml:space="preserve"> được phát hành dưới dạng mã nguồn mở.</w:t>
      </w:r>
      <w:r w:rsidR="00DA4DC2">
        <w:t xml:space="preserve"> </w:t>
      </w:r>
    </w:p>
    <w:p w14:paraId="445D6AE1" w14:textId="092B58D8" w:rsidR="00DA4DC2" w:rsidRPr="00365E07" w:rsidRDefault="0029353D" w:rsidP="00DA4DC2">
      <w:pPr>
        <w:pStyle w:val="NoSpacing"/>
        <w:ind w:firstLine="630"/>
      </w:pPr>
      <w:r w:rsidRPr="0029353D">
        <w:rPr>
          <w:b/>
          <w:bCs/>
        </w:rPr>
        <w:t xml:space="preserve">Năm </w:t>
      </w:r>
      <w:r w:rsidR="00DA4DC2" w:rsidRPr="0029353D">
        <w:rPr>
          <w:b/>
          <w:bCs/>
        </w:rPr>
        <w:t>2014 – 2020</w:t>
      </w:r>
      <w:r w:rsidR="00DA4DC2" w:rsidRPr="0029353D">
        <w:t>:</w:t>
      </w:r>
      <w:r w:rsidR="00DA4DC2" w:rsidRPr="00365E07">
        <w:t xml:space="preserve"> Dự án </w:t>
      </w:r>
      <w:r w:rsidR="00F05C3B">
        <w:t>OpenedX</w:t>
      </w:r>
      <w:r w:rsidR="00DA4DC2" w:rsidRPr="00365E07">
        <w:t xml:space="preserve"> chủ yếu tập trung vào edX. Cộng đồng sử dụng dự án đang phát triển nhưng thiếu sự tham gia vào các quyết định về sản phẩm và phát triển.</w:t>
      </w:r>
    </w:p>
    <w:p w14:paraId="4EDA1CA5" w14:textId="069A94A4" w:rsidR="00DA4DC2" w:rsidRPr="00365E07" w:rsidRDefault="0029353D" w:rsidP="00DA4DC2">
      <w:pPr>
        <w:pStyle w:val="NoSpacing"/>
        <w:ind w:firstLine="630"/>
      </w:pPr>
      <w:r w:rsidRPr="0029353D">
        <w:rPr>
          <w:b/>
          <w:bCs/>
        </w:rPr>
        <w:t xml:space="preserve">Năm </w:t>
      </w:r>
      <w:r w:rsidR="00DA4DC2" w:rsidRPr="0029353D">
        <w:rPr>
          <w:b/>
          <w:bCs/>
        </w:rPr>
        <w:t>2020</w:t>
      </w:r>
      <w:r w:rsidR="00DA4DC2" w:rsidRPr="00365E07">
        <w:rPr>
          <w:b/>
          <w:bCs/>
          <w:i/>
          <w:iCs/>
        </w:rPr>
        <w:t>:</w:t>
      </w:r>
      <w:r w:rsidR="00DA4DC2" w:rsidRPr="00365E07">
        <w:t xml:space="preserve"> Chương trình Core Contributor được thành lập, đưa cộng đồng </w:t>
      </w:r>
      <w:r w:rsidR="00F05C3B">
        <w:t>OpenedX</w:t>
      </w:r>
      <w:r w:rsidR="00DA4DC2" w:rsidRPr="00365E07">
        <w:t xml:space="preserve"> đến gần hơn với dự án bằng cách trao quyền cho họ dẫn đầu các dự án và quyết định ảnh hưởng đến phần mềm của dự án. Vào năm 2020, chương trình này bắt đầu với 9 lập trình viên.</w:t>
      </w:r>
    </w:p>
    <w:p w14:paraId="2089B6CB" w14:textId="2291B53F" w:rsidR="00DA4DC2" w:rsidRPr="00365E07" w:rsidRDefault="0029353D" w:rsidP="00DA4DC2">
      <w:pPr>
        <w:pStyle w:val="NoSpacing"/>
        <w:ind w:firstLine="630"/>
      </w:pPr>
      <w:r w:rsidRPr="0029353D">
        <w:rPr>
          <w:b/>
          <w:bCs/>
        </w:rPr>
        <w:lastRenderedPageBreak/>
        <w:t xml:space="preserve">Năm </w:t>
      </w:r>
      <w:r w:rsidR="00DA4DC2" w:rsidRPr="0029353D">
        <w:rPr>
          <w:b/>
          <w:bCs/>
        </w:rPr>
        <w:t>2021</w:t>
      </w:r>
      <w:r w:rsidR="00DA4DC2" w:rsidRPr="00365E07">
        <w:rPr>
          <w:b/>
          <w:bCs/>
          <w:i/>
          <w:iCs/>
        </w:rPr>
        <w:t>:</w:t>
      </w:r>
      <w:r w:rsidR="00DA4DC2" w:rsidRPr="00365E07">
        <w:t xml:space="preserve"> Chương trình Core Contributor được mở rộng để có nhiều vai trò mà các thành viên cộng đồng có thể đảm nhiệm, chẳng hạn như Biên dịch viên, Quản lý sản phẩm, Nhà thiết kế UI/UX, Chuyên gia tiếp thị, Quản lý dự án, </w:t>
      </w:r>
      <w:r w:rsidR="00DA4DC2">
        <w:t>…</w:t>
      </w:r>
    </w:p>
    <w:p w14:paraId="5E363CD8" w14:textId="3B0AE6A8" w:rsidR="00DA4DC2" w:rsidRPr="00365E07" w:rsidRDefault="0029353D" w:rsidP="00DA4DC2">
      <w:pPr>
        <w:pStyle w:val="NoSpacing"/>
        <w:ind w:firstLine="630"/>
      </w:pPr>
      <w:r w:rsidRPr="0029353D">
        <w:rPr>
          <w:b/>
          <w:bCs/>
        </w:rPr>
        <w:t xml:space="preserve">Năm </w:t>
      </w:r>
      <w:r w:rsidR="00DA4DC2" w:rsidRPr="0029353D">
        <w:rPr>
          <w:b/>
          <w:bCs/>
        </w:rPr>
        <w:t>2021</w:t>
      </w:r>
      <w:r w:rsidR="00DA4DC2" w:rsidRPr="00365E07">
        <w:rPr>
          <w:b/>
          <w:bCs/>
          <w:i/>
          <w:iCs/>
        </w:rPr>
        <w:t>:</w:t>
      </w:r>
      <w:r w:rsidR="00DA4DC2" w:rsidRPr="00365E07">
        <w:t xml:space="preserve"> Hoạt động kinh doanh edX đã được bán cho 2U và số tiền thu được đã được sử dụng để tài trợ cho tổ chức phi lợi nhuận đang tiếp tục hoạt động hiện được gọi là Axim Collaborative. Axim tập trung vào việc mở rộng và bình đẳng hóa sự tham gia của cộng đồng nguồn mở vào dự án </w:t>
      </w:r>
      <w:r w:rsidR="00F05C3B">
        <w:t>OpenedX</w:t>
      </w:r>
      <w:r w:rsidR="00DA4DC2" w:rsidRPr="00365E07">
        <w:t>.</w:t>
      </w:r>
    </w:p>
    <w:p w14:paraId="1E8E64B4" w14:textId="1AE0A77C" w:rsidR="00DA4DC2" w:rsidRDefault="00DA4DC2" w:rsidP="0029353D">
      <w:pPr>
        <w:pStyle w:val="NoSpacing"/>
        <w:ind w:firstLine="630"/>
      </w:pPr>
      <w:r w:rsidRPr="0029353D">
        <w:rPr>
          <w:b/>
          <w:bCs/>
        </w:rPr>
        <w:t>Kể từ năm 2021</w:t>
      </w:r>
      <w:r>
        <w:rPr>
          <w:b/>
          <w:bCs/>
          <w:i/>
          <w:iCs/>
        </w:rPr>
        <w:t xml:space="preserve">: </w:t>
      </w:r>
      <w:r w:rsidR="0029353D">
        <w:t>C</w:t>
      </w:r>
      <w:r w:rsidRPr="00365E07">
        <w:t xml:space="preserve">ộng đồng đã trở nên gắn kết hơn nhiều với việc ra quyết định, với các Core Contributor trong các lĩnh vực như mã hóa, quản lý sản phẩm, UI/UX, </w:t>
      </w:r>
      <w:r>
        <w:t>..</w:t>
      </w:r>
      <w:r w:rsidRPr="00365E07">
        <w:t xml:space="preserve">. tham gia vào quá trình cộng tác và đồng sáng tạo các dự án </w:t>
      </w:r>
      <w:r w:rsidR="0029353D">
        <w:t>-</w:t>
      </w:r>
      <w:r w:rsidRPr="00365E07">
        <w:t xml:space="preserve"> tính năng mới và được cải tiến trong hệ sinh thái </w:t>
      </w:r>
      <w:r w:rsidR="00F05C3B">
        <w:t>OpenedX</w:t>
      </w:r>
      <w:r w:rsidRPr="00365E07">
        <w:t>.</w:t>
      </w:r>
    </w:p>
    <w:p w14:paraId="57BA0476" w14:textId="77777777" w:rsidR="00DA4DC2" w:rsidRPr="0029353D" w:rsidRDefault="00DA4DC2" w:rsidP="005B3E61">
      <w:pPr>
        <w:pStyle w:val="Heading4"/>
        <w:numPr>
          <w:ilvl w:val="0"/>
          <w:numId w:val="97"/>
        </w:numPr>
        <w:rPr>
          <w:i w:val="0"/>
          <w:iCs w:val="0"/>
        </w:rPr>
      </w:pPr>
      <w:r w:rsidRPr="0029353D">
        <w:rPr>
          <w:i w:val="0"/>
          <w:iCs w:val="0"/>
        </w:rPr>
        <w:t>Các thành viên chính của cộng đồng phát triển:</w:t>
      </w:r>
    </w:p>
    <w:p w14:paraId="164A101E" w14:textId="77777777" w:rsidR="00DA4DC2" w:rsidRPr="00907901" w:rsidRDefault="00DA4DC2" w:rsidP="00DA4DC2">
      <w:pPr>
        <w:pStyle w:val="NoSpacing"/>
        <w:ind w:firstLine="630"/>
        <w:rPr>
          <w:i/>
          <w:iCs/>
        </w:rPr>
      </w:pPr>
      <w:r w:rsidRPr="00907901">
        <w:rPr>
          <w:i/>
          <w:iCs/>
        </w:rPr>
        <w:t>Axim Collaborative (trước đây là "tCRIL")</w:t>
      </w:r>
    </w:p>
    <w:p w14:paraId="3258FBEE" w14:textId="2A185F21" w:rsidR="00DA4DC2" w:rsidRDefault="00DA4DC2" w:rsidP="00DA4DC2">
      <w:pPr>
        <w:pStyle w:val="NoSpacing"/>
        <w:ind w:firstLine="630"/>
      </w:pPr>
      <w:r>
        <w:t xml:space="preserve">Axim Collaborative là tên của tổ chức phi lợi nhuận trước đây được gọi là edX. Tổ chức này quản lý cơ sở mã và cộng đồng của Dự án </w:t>
      </w:r>
      <w:r w:rsidR="00F05C3B">
        <w:t>OpenedX</w:t>
      </w:r>
      <w:r>
        <w:t>.</w:t>
      </w:r>
    </w:p>
    <w:p w14:paraId="1AC5B9AC" w14:textId="3ADCB5C2" w:rsidR="00DA4DC2" w:rsidRDefault="00DA4DC2" w:rsidP="00DA4DC2">
      <w:pPr>
        <w:pStyle w:val="NoSpacing"/>
        <w:ind w:firstLine="630"/>
      </w:pPr>
      <w:r>
        <w:t>Axim là một tổ chức phi lợi nhuận do Harvard và MIT lãnh đạo, tập trung vào giáo dục và học tập toàn diện. Axim sẽ hợp tác với các tổ chức giáo dục, chính phủ và các tổ chức khác để phát triển và đánh giá các phương pháp tiếp cận mới đối với việc học và phương pháp sư phạm</w:t>
      </w:r>
      <w:r w:rsidR="0029353D">
        <w:t>,</w:t>
      </w:r>
      <w:r>
        <w:t xml:space="preserve"> đầu tư vào các mô hình học tập mới kết hợp những điểm tốt nhất của hình thức học trực tuyến và trực tiếp</w:t>
      </w:r>
      <w:r w:rsidR="0029353D">
        <w:t xml:space="preserve"> </w:t>
      </w:r>
      <w:r>
        <w:t>và thúc đẩy việc áp dụng các phương pháp hay nhất trên toàn bộ chuỗi giáo dục.</w:t>
      </w:r>
    </w:p>
    <w:p w14:paraId="2E70B7A7" w14:textId="2FFF7E1D" w:rsidR="00DA4DC2" w:rsidRPr="00907901" w:rsidRDefault="005B3E61" w:rsidP="00DA4DC2">
      <w:pPr>
        <w:pStyle w:val="NoSpacing"/>
        <w:ind w:firstLine="630"/>
        <w:rPr>
          <w:i/>
          <w:iCs/>
        </w:rPr>
      </w:pPr>
      <w:r>
        <w:rPr>
          <w:i/>
          <w:iCs/>
        </w:rPr>
        <w:t xml:space="preserve">Thành viên </w:t>
      </w:r>
      <w:r w:rsidR="00DA4DC2" w:rsidRPr="00907901">
        <w:rPr>
          <w:i/>
          <w:iCs/>
        </w:rPr>
        <w:t>edX</w:t>
      </w:r>
      <w:r>
        <w:rPr>
          <w:i/>
          <w:iCs/>
        </w:rPr>
        <w:t xml:space="preserve"> thuộc</w:t>
      </w:r>
      <w:r w:rsidR="00DA4DC2" w:rsidRPr="00907901">
        <w:rPr>
          <w:i/>
          <w:iCs/>
        </w:rPr>
        <w:t xml:space="preserve"> công ty 2U</w:t>
      </w:r>
    </w:p>
    <w:p w14:paraId="3542560A" w14:textId="034D5D32" w:rsidR="00DA4DC2" w:rsidRDefault="00DA4DC2" w:rsidP="00DA4DC2">
      <w:pPr>
        <w:pStyle w:val="NoSpacing"/>
        <w:ind w:firstLine="630"/>
      </w:pPr>
      <w:r>
        <w:t>Trên trang web của mình, edx.org, edX cung cấp các khóa học trực tuyến tương tác và MOOC</w:t>
      </w:r>
      <w:r w:rsidR="001C26BE">
        <w:t>s</w:t>
      </w:r>
      <w:r>
        <w:t xml:space="preserve">. Trang web edx.org được hỗ trợ bởi nền tảng </w:t>
      </w:r>
      <w:r w:rsidR="00F05C3B">
        <w:t>OpenedX</w:t>
      </w:r>
      <w:r>
        <w:t>, như đã đề cập trước đó, được phát hành dưới dạng dự án nguồn mở vào năm 2013.</w:t>
      </w:r>
    </w:p>
    <w:p w14:paraId="4CEB8557" w14:textId="4A398FD8" w:rsidR="00DA4DC2" w:rsidRDefault="00DA4DC2" w:rsidP="00DA4DC2">
      <w:pPr>
        <w:pStyle w:val="NoSpacing"/>
        <w:ind w:firstLine="630"/>
      </w:pPr>
      <w:r>
        <w:t xml:space="preserve">Vào cuối năm 2021, 2U đã mua lại doanh nghiệp (bao gồm tên và thương hiệu edX) để tạo ra một trong những nền tảng học tập trực tuyến miễn phí toàn diện nhất thế giới, tiếp cận hơn 40 triệu </w:t>
      </w:r>
      <w:r w:rsidR="0029353D">
        <w:t>n</w:t>
      </w:r>
      <w:r>
        <w:t xml:space="preserve">gười học trên toàn cầu. edX và 2U mong muốn tiếp tục hợp tác chặt chẽ với cộng đồng </w:t>
      </w:r>
      <w:r w:rsidR="00F05C3B">
        <w:t>OpenedX</w:t>
      </w:r>
      <w:r>
        <w:t xml:space="preserve">, với tư cách là một người đóng góp đáng kể về mã </w:t>
      </w:r>
      <w:r w:rsidR="0029353D">
        <w:t xml:space="preserve">nguồn </w:t>
      </w:r>
      <w:r>
        <w:t>và là người tham gia tích cực của cộng đồng.</w:t>
      </w:r>
    </w:p>
    <w:p w14:paraId="02672DEE" w14:textId="77777777" w:rsidR="00DA4DC2" w:rsidRPr="00907901" w:rsidRDefault="00DA4DC2" w:rsidP="00DA4DC2">
      <w:pPr>
        <w:pStyle w:val="NoSpacing"/>
        <w:ind w:firstLine="630"/>
        <w:rPr>
          <w:i/>
          <w:iCs/>
        </w:rPr>
      </w:pPr>
      <w:r w:rsidRPr="00907901">
        <w:rPr>
          <w:i/>
          <w:iCs/>
        </w:rPr>
        <w:t>Harvard &amp; MIT</w:t>
      </w:r>
    </w:p>
    <w:p w14:paraId="4B59B656" w14:textId="261918B4" w:rsidR="00DA4DC2" w:rsidRDefault="00DA4DC2" w:rsidP="00DA4DC2">
      <w:pPr>
        <w:pStyle w:val="NoSpacing"/>
        <w:ind w:firstLine="630"/>
      </w:pPr>
      <w:r>
        <w:lastRenderedPageBreak/>
        <w:t xml:space="preserve">Harvard và MIT đã thành lập edX vào năm 2012. Ngoài việc lãnh đạo Axim Collaborative, các thành viên của mỗi tổ chức này đều là những người đóng góp chính cho dự án </w:t>
      </w:r>
      <w:r w:rsidR="00F05C3B">
        <w:t>OpenedX</w:t>
      </w:r>
      <w:r>
        <w:t>.</w:t>
      </w:r>
    </w:p>
    <w:p w14:paraId="4BB4E7E5" w14:textId="36BED0F9" w:rsidR="00DA4DC2" w:rsidRPr="00907901" w:rsidRDefault="00DA4DC2" w:rsidP="00DA4DC2">
      <w:pPr>
        <w:pStyle w:val="NoSpacing"/>
        <w:ind w:firstLine="630"/>
        <w:rPr>
          <w:i/>
          <w:iCs/>
        </w:rPr>
      </w:pPr>
      <w:r w:rsidRPr="00907901">
        <w:rPr>
          <w:i/>
          <w:iCs/>
        </w:rPr>
        <w:t xml:space="preserve">Nhà cung cấp </w:t>
      </w:r>
      <w:r w:rsidR="00F05C3B">
        <w:rPr>
          <w:i/>
          <w:iCs/>
        </w:rPr>
        <w:t>OpenedX</w:t>
      </w:r>
    </w:p>
    <w:p w14:paraId="1C977A32" w14:textId="032C9845" w:rsidR="00DA4DC2" w:rsidRDefault="00DA4DC2" w:rsidP="00012A4B">
      <w:pPr>
        <w:pStyle w:val="NoSpacing"/>
        <w:ind w:firstLine="630"/>
      </w:pPr>
      <w:r>
        <w:t xml:space="preserve">Có nhiều nhà cung cấp dịch vụ </w:t>
      </w:r>
      <w:r w:rsidR="00F05C3B">
        <w:t>OpenedX</w:t>
      </w:r>
      <w:r>
        <w:t xml:space="preserve">, mỗi nhà cung cấp đều cung cấp nhiều dịch vụ cho các tổ chức áp dụng công nghệ </w:t>
      </w:r>
      <w:r w:rsidR="00F05C3B">
        <w:t>OpenedX</w:t>
      </w:r>
      <w:r>
        <w:t xml:space="preserve"> để xây dựng trải nghiệm học tập kỹ thuật số của họ. Các nhà cung cấp dịch vụ này cung cấp các dịch vụ như trợ giúp cài đặt và lưu trữ nền tảng</w:t>
      </w:r>
      <w:r w:rsidR="0029353D">
        <w:t xml:space="preserve">, </w:t>
      </w:r>
      <w:r>
        <w:t xml:space="preserve">tùy chỉnh trang web và hỗ trợ phát triển nội dung. </w:t>
      </w:r>
    </w:p>
    <w:p w14:paraId="7A37880F" w14:textId="77777777" w:rsidR="00DA4DC2" w:rsidRPr="00907901" w:rsidRDefault="00DA4DC2" w:rsidP="00DA4DC2">
      <w:pPr>
        <w:pStyle w:val="NoSpacing"/>
        <w:ind w:firstLine="630"/>
        <w:rPr>
          <w:i/>
          <w:iCs/>
        </w:rPr>
      </w:pPr>
      <w:r w:rsidRPr="00907901">
        <w:rPr>
          <w:i/>
          <w:iCs/>
        </w:rPr>
        <w:t>Người đóng góp</w:t>
      </w:r>
    </w:p>
    <w:p w14:paraId="3F6B949F" w14:textId="2FD8C470" w:rsidR="00DA4DC2" w:rsidRDefault="00DA4DC2" w:rsidP="00DA4DC2">
      <w:pPr>
        <w:pStyle w:val="NoSpacing"/>
        <w:ind w:firstLine="630"/>
      </w:pPr>
      <w:r>
        <w:t>Những đóng góp đến từ một số lượng lớn thành viên cộng đồng - một số liên kết với các công ty lớn hơn, một số đến từ các công ty rất nhỏ hoặc là những người đóng góp cá nhân</w:t>
      </w:r>
      <w:r w:rsidR="0029353D">
        <w:t xml:space="preserve">. </w:t>
      </w:r>
      <w:r>
        <w:t xml:space="preserve">Nhiều người đóng góp tham gia vào một hoặc nhiều nhóm làm việc </w:t>
      </w:r>
      <w:r w:rsidR="00F05C3B">
        <w:t>OpenedX</w:t>
      </w:r>
      <w:r>
        <w:t xml:space="preserve">. </w:t>
      </w:r>
    </w:p>
    <w:p w14:paraId="1D316444" w14:textId="319A41EC" w:rsidR="00DA4DC2" w:rsidRPr="0029353D" w:rsidRDefault="00DA4DC2" w:rsidP="005B3E61">
      <w:pPr>
        <w:pStyle w:val="Heading4"/>
        <w:numPr>
          <w:ilvl w:val="0"/>
          <w:numId w:val="97"/>
        </w:numPr>
        <w:rPr>
          <w:i w:val="0"/>
          <w:iCs w:val="0"/>
        </w:rPr>
      </w:pPr>
      <w:r w:rsidRPr="0029353D">
        <w:rPr>
          <w:i w:val="0"/>
          <w:iCs w:val="0"/>
        </w:rPr>
        <w:t xml:space="preserve">So sánh giữa nền tảng </w:t>
      </w:r>
      <w:r w:rsidR="00F05C3B">
        <w:rPr>
          <w:i w:val="0"/>
          <w:iCs w:val="0"/>
        </w:rPr>
        <w:t>OpenedX</w:t>
      </w:r>
      <w:r w:rsidRPr="0029353D">
        <w:rPr>
          <w:i w:val="0"/>
          <w:iCs w:val="0"/>
        </w:rPr>
        <w:t xml:space="preserve"> và Moodle</w:t>
      </w:r>
    </w:p>
    <w:p w14:paraId="0AE049A4" w14:textId="49FD0282" w:rsidR="00DA4DC2" w:rsidRDefault="00DA4DC2" w:rsidP="00DA4DC2">
      <w:pPr>
        <w:pStyle w:val="NoSpacing"/>
        <w:ind w:firstLine="720"/>
      </w:pPr>
      <w:r>
        <w:t>Moodle hướng đến các môi trường học tập trực tiếp từ mẫu giáo đến lớp 12</w:t>
      </w:r>
      <w:r w:rsidR="0029353D">
        <w:t xml:space="preserve"> và quy mô khóa học nhỏ</w:t>
      </w:r>
      <w:r>
        <w:t xml:space="preserve"> (</w:t>
      </w:r>
      <w:r w:rsidR="0029353D">
        <w:t xml:space="preserve">khoảng </w:t>
      </w:r>
      <w:r>
        <w:t xml:space="preserve">15-30 học sinh) trong khi nền tảng </w:t>
      </w:r>
      <w:r w:rsidR="00F05C3B">
        <w:t>OpenedX</w:t>
      </w:r>
      <w:r>
        <w:t xml:space="preserve"> được tạo ra cho các khóa học trực tuyến có thể mở rộng (MOOC</w:t>
      </w:r>
      <w:r w:rsidR="001C26BE">
        <w:t>s</w:t>
      </w:r>
      <w:r>
        <w:t xml:space="preserve"> hoặc các khóa học trực tuyến mở rộng).</w:t>
      </w:r>
    </w:p>
    <w:p w14:paraId="5975D040" w14:textId="547D79B2" w:rsidR="00DA4DC2" w:rsidRDefault="00DA4DC2" w:rsidP="00DA4DC2">
      <w:pPr>
        <w:pStyle w:val="NoSpacing"/>
        <w:ind w:firstLine="720"/>
      </w:pPr>
      <w:r>
        <w:t xml:space="preserve">Moodle dựa trên PHP, một ngôn ngữ lập trình cũ hơn. Phần mềm </w:t>
      </w:r>
      <w:r w:rsidR="00F05C3B">
        <w:t>OpenedX</w:t>
      </w:r>
      <w:r>
        <w:t xml:space="preserve"> được xây dựng bằng các ngôn ngữ và khuôn khổ hiện đại hơn là Python/Django và JavaScript/React.</w:t>
      </w:r>
    </w:p>
    <w:p w14:paraId="17C2FF85" w14:textId="1A29C825" w:rsidR="00DA4DC2" w:rsidRDefault="00DA4DC2" w:rsidP="00DA4DC2">
      <w:pPr>
        <w:pStyle w:val="NoSpacing"/>
        <w:ind w:firstLine="720"/>
      </w:pPr>
      <w:r>
        <w:t xml:space="preserve">Cả hai đều là mã nguồn mở, cả hai đều có các loại vấn đề tương tác và cả hai đều có khả năng tùy chỉnh cao. Phần mềm </w:t>
      </w:r>
      <w:r w:rsidR="00F05C3B">
        <w:t>OpenedX</w:t>
      </w:r>
      <w:r>
        <w:t xml:space="preserve"> có khả năng truy cập cao, đáp ứng các tiêu chuẩn tuân thủ WCAG 2.2</w:t>
      </w:r>
    </w:p>
    <w:p w14:paraId="2ED143BF" w14:textId="0B7B13CC" w:rsidR="00DA4DC2" w:rsidRPr="005A50F3" w:rsidRDefault="00DA4DC2" w:rsidP="00DA4DC2">
      <w:pPr>
        <w:pStyle w:val="NoSpacing"/>
        <w:ind w:firstLine="720"/>
      </w:pPr>
      <w:r>
        <w:t xml:space="preserve">Cả hai đều có </w:t>
      </w:r>
      <w:r w:rsidR="0029353D">
        <w:t xml:space="preserve">các </w:t>
      </w:r>
      <w:r>
        <w:t xml:space="preserve">plugin, nhưng </w:t>
      </w:r>
      <w:r w:rsidR="0029353D">
        <w:t xml:space="preserve">các </w:t>
      </w:r>
      <w:r>
        <w:t xml:space="preserve">plugin </w:t>
      </w:r>
      <w:r w:rsidR="00F05C3B">
        <w:t>OpenedX</w:t>
      </w:r>
      <w:r>
        <w:t xml:space="preserve"> rộng hơn và mạnh mẽ hơn. Không giống như nền tảng </w:t>
      </w:r>
      <w:r w:rsidR="00F05C3B">
        <w:t>OpenedX</w:t>
      </w:r>
      <w:r>
        <w:t>, Moodle không cung cấp xác thực/ủy quyền tích hợp.</w:t>
      </w:r>
    </w:p>
    <w:p w14:paraId="2D20B33B" w14:textId="77777777" w:rsidR="00DA4DC2" w:rsidRPr="00667A80" w:rsidRDefault="00DA4DC2" w:rsidP="00DA4DC2"/>
    <w:p w14:paraId="5A88A4CA" w14:textId="77777777" w:rsidR="00DA4DC2" w:rsidRDefault="00DA4DC2" w:rsidP="00DA4DC2">
      <w:pPr>
        <w:pStyle w:val="Heading3"/>
        <w:numPr>
          <w:ilvl w:val="2"/>
          <w:numId w:val="2"/>
        </w:numPr>
      </w:pPr>
      <w:bookmarkStart w:id="29" w:name="_Toc181215524"/>
      <w:r>
        <w:lastRenderedPageBreak/>
        <w:t>Các nền tảng đã sử dụng hệ thống OpenEdx</w:t>
      </w:r>
      <w:bookmarkEnd w:id="29"/>
    </w:p>
    <w:p w14:paraId="4726C8BA" w14:textId="77777777" w:rsidR="00DA4DC2" w:rsidRDefault="00DA4DC2" w:rsidP="00DA4DC2">
      <w:pPr>
        <w:keepNext/>
      </w:pPr>
      <w:r>
        <w:rPr>
          <w:noProof/>
        </w:rPr>
        <w:drawing>
          <wp:inline distT="0" distB="0" distL="0" distR="0" wp14:anchorId="12FA0223" wp14:editId="1C30BEED">
            <wp:extent cx="6132887" cy="3086100"/>
            <wp:effectExtent l="0" t="0" r="1270" b="0"/>
            <wp:docPr id="2004081582" name="Picture 20040815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33713" cy="3086516"/>
                    </a:xfrm>
                    <a:prstGeom prst="rect">
                      <a:avLst/>
                    </a:prstGeom>
                  </pic:spPr>
                </pic:pic>
              </a:graphicData>
            </a:graphic>
          </wp:inline>
        </w:drawing>
      </w:r>
    </w:p>
    <w:p w14:paraId="5828F4A4" w14:textId="570D73F5" w:rsidR="00DA4DC2" w:rsidRPr="00DA4DC2" w:rsidRDefault="00DA4DC2">
      <w:pPr>
        <w:pStyle w:val="Caption"/>
        <w:rPr>
          <w:ins w:id="30" w:author="Bao An Nguyen" w:date="2024-10-14T16:22:00Z"/>
        </w:rPr>
        <w:pPrChange w:id="31" w:author="Bao An Nguyen" w:date="2024-10-14T16:23:00Z">
          <w:pPr>
            <w:pStyle w:val="Heading2"/>
            <w:numPr>
              <w:numId w:val="2"/>
            </w:numPr>
            <w:ind w:left="0" w:firstLine="0"/>
          </w:pPr>
        </w:pPrChange>
      </w:pPr>
      <w:bookmarkStart w:id="32" w:name="_Toc179881135"/>
      <w:r>
        <w:t xml:space="preserve">Hình </w:t>
      </w:r>
      <w:fldSimple w:instr=" STYLEREF 1 \s ">
        <w:r w:rsidR="000C09B3">
          <w:rPr>
            <w:noProof/>
          </w:rPr>
          <w:t>2</w:t>
        </w:r>
      </w:fldSimple>
      <w:r w:rsidR="00922610">
        <w:t>.</w:t>
      </w:r>
      <w:fldSimple w:instr=" SEQ Hình \* ARABIC \s 1 ">
        <w:r w:rsidR="000C09B3">
          <w:rPr>
            <w:noProof/>
          </w:rPr>
          <w:t>7</w:t>
        </w:r>
      </w:fldSimple>
      <w:r w:rsidRPr="00C3316B">
        <w:t xml:space="preserve"> </w:t>
      </w:r>
      <w:r>
        <w:t>Logo các nền tảng E</w:t>
      </w:r>
      <w:r w:rsidR="005B3E61">
        <w:t>-</w:t>
      </w:r>
      <w:r>
        <w:t>learning đã sử dụng OpenEdx để triển khai</w:t>
      </w:r>
      <w:bookmarkEnd w:id="32"/>
      <w:r w:rsidRPr="005A50F3">
        <w:t xml:space="preserve"> </w:t>
      </w:r>
    </w:p>
    <w:p w14:paraId="123A102F" w14:textId="4686DAD4" w:rsidR="00AF4014" w:rsidRPr="00AA0BCA" w:rsidRDefault="008274BF" w:rsidP="00794D58">
      <w:pPr>
        <w:pStyle w:val="Heading2"/>
        <w:numPr>
          <w:ilvl w:val="1"/>
          <w:numId w:val="2"/>
        </w:numPr>
      </w:pPr>
      <w:bookmarkStart w:id="33" w:name="_Toc181215525"/>
      <w:r w:rsidRPr="008274BF">
        <w:t>Framework</w:t>
      </w:r>
      <w:r>
        <w:t xml:space="preserve"> </w:t>
      </w:r>
      <w:r w:rsidR="002B74AB">
        <w:t>Dijango</w:t>
      </w:r>
      <w:bookmarkEnd w:id="33"/>
    </w:p>
    <w:p w14:paraId="588B907F" w14:textId="43D4E507" w:rsidR="00AF4014" w:rsidRPr="00FF291A" w:rsidRDefault="008274BF" w:rsidP="00794D58">
      <w:pPr>
        <w:pStyle w:val="Heading3"/>
        <w:numPr>
          <w:ilvl w:val="2"/>
          <w:numId w:val="2"/>
        </w:numPr>
        <w:spacing w:before="120" w:after="120"/>
        <w:rPr>
          <w:iCs/>
        </w:rPr>
      </w:pPr>
      <w:bookmarkStart w:id="34" w:name="_Toc181215526"/>
      <w:r w:rsidRPr="00FF291A">
        <w:rPr>
          <w:iCs/>
        </w:rPr>
        <w:t>Ngôn ngữ Python</w:t>
      </w:r>
      <w:bookmarkEnd w:id="34"/>
    </w:p>
    <w:p w14:paraId="1742E932" w14:textId="7A215AE4" w:rsidR="00AD78D4" w:rsidRPr="00AD78D4" w:rsidRDefault="00AD78D4" w:rsidP="00AD78D4">
      <w:pPr>
        <w:spacing w:line="360" w:lineRule="auto"/>
        <w:ind w:firstLine="284"/>
        <w:jc w:val="both"/>
      </w:pPr>
      <w:r w:rsidRPr="00AD78D4">
        <w:t>Python là một ngôn ngữ lập trình được sử dụng rộng rãi trong các ứng dụng web, phát triển phần mềm, khoa học dữ liệu và máy học (ML). Python</w:t>
      </w:r>
      <w:r>
        <w:t xml:space="preserve"> được đa số các nhà phát triển sử dụng</w:t>
      </w:r>
      <w:r w:rsidRPr="00AD78D4">
        <w:t xml:space="preserve"> vì nó hiệu quả, dễ học và có thể chạy trên nhiều nền tảng khác nhau</w:t>
      </w:r>
      <w:r>
        <w:t>. Python</w:t>
      </w:r>
      <w:r w:rsidRPr="00AD78D4">
        <w:t xml:space="preserve"> hỗ trợ nhiều mô hình lập trình, bao gồm lập trình có cấu trúc (đặc biệt là lập trình thủ tục), lập trình hướng đối tượng và lập trình chức năng</w:t>
      </w:r>
      <w:r>
        <w:t>.</w:t>
      </w:r>
    </w:p>
    <w:p w14:paraId="083C51B4" w14:textId="2F015827" w:rsidR="00296245" w:rsidRDefault="00AD78D4" w:rsidP="00296245">
      <w:pPr>
        <w:pStyle w:val="BodyText"/>
        <w:ind w:firstLine="397"/>
        <w:rPr>
          <w:lang w:val="en-US"/>
        </w:rPr>
      </w:pPr>
      <w:r w:rsidRPr="00AD78D4">
        <w:t>Guido van Rossum bắt đầu làm việc trên Python vào cuối những năm 1980 với tư cách là ngôn ngữ kế thừa của ngôn ngữ lập trình ABC và lần đầu tiên phát hành vào năm 1991 với tên gọi Python 0.9.0.</w:t>
      </w:r>
    </w:p>
    <w:p w14:paraId="771A047E" w14:textId="4220441D" w:rsidR="00B9653F" w:rsidRPr="00B9653F" w:rsidRDefault="00B9653F" w:rsidP="00B9653F">
      <w:pPr>
        <w:pStyle w:val="BodyText"/>
        <w:ind w:firstLine="397"/>
        <w:rPr>
          <w:lang w:val="en-US"/>
        </w:rPr>
      </w:pPr>
      <w:r w:rsidRPr="00B9653F">
        <w:rPr>
          <w:lang w:val="en-US"/>
        </w:rPr>
        <w:t xml:space="preserve">Trình thông dịch Python và thư viện chuẩn mở rộng có sẵn miễn phí ở dạng mã nguồn hoặc nhị phân cho tất cả các nền tảng chính từ trang web Python, https://www.python.org/, và có thể được phân phối miễn phí. </w:t>
      </w:r>
    </w:p>
    <w:p w14:paraId="57ED0CD5" w14:textId="3C2B603E" w:rsidR="00B9653F" w:rsidRDefault="00B9653F" w:rsidP="00B9653F">
      <w:pPr>
        <w:pStyle w:val="BodyText"/>
        <w:ind w:firstLine="397"/>
        <w:rPr>
          <w:lang w:val="en-US"/>
        </w:rPr>
      </w:pPr>
      <w:r w:rsidRPr="00B9653F">
        <w:rPr>
          <w:lang w:val="en-US"/>
        </w:rPr>
        <w:t>Trình thông dịch Python dễ dàng được mở rộng với các hàm và kiểu dữ liệu mới được triển khai trong C hoặc C++ (hoặc các ngôn ngữ khác có thể gọi từ C). Python cũng phù hợp làm ngôn ngữ mở rộng cho các ứng dụng tùy chỉnh.</w:t>
      </w:r>
    </w:p>
    <w:p w14:paraId="6A17DF82" w14:textId="77777777" w:rsidR="00B9653F" w:rsidRPr="00B9653F" w:rsidRDefault="00B9653F" w:rsidP="00B9653F">
      <w:pPr>
        <w:pStyle w:val="BodyText"/>
        <w:ind w:firstLine="397"/>
        <w:rPr>
          <w:b/>
          <w:bCs/>
          <w:i/>
          <w:iCs/>
          <w:lang w:val="en-US"/>
        </w:rPr>
      </w:pPr>
      <w:r w:rsidRPr="00B9653F">
        <w:rPr>
          <w:b/>
          <w:bCs/>
          <w:i/>
          <w:iCs/>
          <w:lang w:val="en-US"/>
        </w:rPr>
        <w:t>Ưu điểm</w:t>
      </w:r>
    </w:p>
    <w:p w14:paraId="30E66568" w14:textId="306F8379" w:rsidR="00B9653F" w:rsidRPr="00B9653F" w:rsidRDefault="00B9653F" w:rsidP="00794D58">
      <w:pPr>
        <w:pStyle w:val="BodyText"/>
        <w:numPr>
          <w:ilvl w:val="0"/>
          <w:numId w:val="26"/>
        </w:numPr>
        <w:rPr>
          <w:i/>
          <w:iCs/>
          <w:lang w:val="en-US"/>
        </w:rPr>
      </w:pPr>
      <w:r w:rsidRPr="00B9653F">
        <w:rPr>
          <w:i/>
          <w:iCs/>
          <w:lang w:val="en-US"/>
        </w:rPr>
        <w:lastRenderedPageBreak/>
        <w:t xml:space="preserve">Dễ đọc và dễ học hơn những ngôn ngữ lập trình khác: </w:t>
      </w:r>
    </w:p>
    <w:p w14:paraId="11CD15D5" w14:textId="43072BCF" w:rsidR="00B9653F" w:rsidRPr="00B9653F" w:rsidRDefault="00B9653F" w:rsidP="00B9653F">
      <w:pPr>
        <w:pStyle w:val="BodyText"/>
        <w:ind w:firstLine="397"/>
        <w:rPr>
          <w:lang w:val="en-US"/>
        </w:rPr>
      </w:pPr>
      <w:r w:rsidRPr="00B9653F">
        <w:rPr>
          <w:lang w:val="en-US"/>
        </w:rPr>
        <w:t xml:space="preserve">Là ngôn ngữ có cấu trúc rõ ràng, cú pháp đơn giản hơn các loại ngôn ngữ khác như C hay C++. </w:t>
      </w:r>
      <w:r>
        <w:rPr>
          <w:lang w:val="en-US"/>
        </w:rPr>
        <w:t>Do đó</w:t>
      </w:r>
      <w:r w:rsidRPr="00B9653F">
        <w:rPr>
          <w:lang w:val="en-US"/>
        </w:rPr>
        <w:t xml:space="preserve">, Python </w:t>
      </w:r>
      <w:r>
        <w:rPr>
          <w:lang w:val="en-US"/>
        </w:rPr>
        <w:t xml:space="preserve">giúp </w:t>
      </w:r>
      <w:r w:rsidR="0029353D">
        <w:rPr>
          <w:lang w:val="en-US"/>
        </w:rPr>
        <w:t>người dùng</w:t>
      </w:r>
      <w:r>
        <w:rPr>
          <w:lang w:val="en-US"/>
        </w:rPr>
        <w:t xml:space="preserve"> </w:t>
      </w:r>
      <w:r w:rsidRPr="00B9653F">
        <w:rPr>
          <w:lang w:val="en-US"/>
        </w:rPr>
        <w:t>tập trung vào việc học một cách logic hơn.</w:t>
      </w:r>
    </w:p>
    <w:p w14:paraId="6CCAF981" w14:textId="2C71B31F" w:rsidR="00B9653F" w:rsidRPr="00B9653F" w:rsidRDefault="00B9653F" w:rsidP="00794D58">
      <w:pPr>
        <w:pStyle w:val="BodyText"/>
        <w:numPr>
          <w:ilvl w:val="0"/>
          <w:numId w:val="26"/>
        </w:numPr>
        <w:rPr>
          <w:i/>
          <w:iCs/>
          <w:lang w:val="en-US"/>
        </w:rPr>
      </w:pPr>
      <w:r w:rsidRPr="00B9653F">
        <w:rPr>
          <w:i/>
          <w:iCs/>
          <w:lang w:val="en-US"/>
        </w:rPr>
        <w:t>Quản lý bộ nhớ:</w:t>
      </w:r>
    </w:p>
    <w:p w14:paraId="7B2D720B" w14:textId="469B24A9" w:rsidR="000D7EBD" w:rsidRPr="00B9653F" w:rsidRDefault="00B9653F" w:rsidP="00012A4B">
      <w:pPr>
        <w:pStyle w:val="BodyText"/>
        <w:ind w:firstLine="397"/>
        <w:rPr>
          <w:lang w:val="en-US"/>
        </w:rPr>
      </w:pPr>
      <w:r w:rsidRPr="00B9653F">
        <w:rPr>
          <w:lang w:val="en-US"/>
        </w:rPr>
        <w:tab/>
        <w:t>Là một thư viện rộng lớn với khả năng quản lý bộ nhớ làm cho ngôn ngữ lập trình Python nổi bật hơn so với những ngôn ngữ khác. Python bao gồm một heap riêng chứa tất cả các đối tượng và cấu trúc dữ liệu của nó và có một trình quản lý bộ nhớ tích hợp để duy trì heap riêng này.</w:t>
      </w:r>
    </w:p>
    <w:p w14:paraId="4DC449C0" w14:textId="11A8CADD" w:rsidR="00B9653F" w:rsidRPr="00B9653F" w:rsidRDefault="00B9653F" w:rsidP="00794D58">
      <w:pPr>
        <w:pStyle w:val="BodyText"/>
        <w:numPr>
          <w:ilvl w:val="0"/>
          <w:numId w:val="26"/>
        </w:numPr>
        <w:rPr>
          <w:i/>
          <w:iCs/>
          <w:lang w:val="en-US"/>
        </w:rPr>
      </w:pPr>
      <w:r w:rsidRPr="00B9653F">
        <w:rPr>
          <w:i/>
          <w:iCs/>
          <w:lang w:val="en-US"/>
        </w:rPr>
        <w:t>Mã hóa không đồng bộ</w:t>
      </w:r>
    </w:p>
    <w:p w14:paraId="7E4E3166" w14:textId="77777777" w:rsidR="00B9653F" w:rsidRPr="00B9653F" w:rsidRDefault="00B9653F" w:rsidP="00B9653F">
      <w:pPr>
        <w:pStyle w:val="BodyText"/>
        <w:ind w:firstLine="397"/>
        <w:rPr>
          <w:lang w:val="en-US"/>
        </w:rPr>
      </w:pPr>
      <w:r w:rsidRPr="00B9653F">
        <w:rPr>
          <w:lang w:val="en-US"/>
        </w:rPr>
        <w:tab/>
        <w:t>Việc sử dụng mã hóa không đồng bộ là một vòng lặp sự kiện duy nhất để hoàn thành công việc trong khoảng thời gian ngắn. Nó rất hữu ích trong việc viết mã không đồng bộ vì dễ viết và dễ bảo trì, không yêu cầu bất kỳ những nội dung nghiên cứu phức tạp.</w:t>
      </w:r>
    </w:p>
    <w:p w14:paraId="18CA106A" w14:textId="58A71CFD" w:rsidR="00B9653F" w:rsidRPr="00B9653F" w:rsidRDefault="00B9653F" w:rsidP="00794D58">
      <w:pPr>
        <w:pStyle w:val="BodyText"/>
        <w:numPr>
          <w:ilvl w:val="0"/>
          <w:numId w:val="27"/>
        </w:numPr>
        <w:rPr>
          <w:i/>
          <w:iCs/>
          <w:lang w:val="en-US"/>
        </w:rPr>
      </w:pPr>
      <w:r w:rsidRPr="00B9653F">
        <w:rPr>
          <w:i/>
          <w:iCs/>
          <w:lang w:val="en-US"/>
        </w:rPr>
        <w:t>Tích hợp với những ngôn ngữ khác</w:t>
      </w:r>
    </w:p>
    <w:p w14:paraId="079E929F" w14:textId="05A8282A" w:rsidR="00B9653F" w:rsidRDefault="00B9653F" w:rsidP="00B9653F">
      <w:pPr>
        <w:pStyle w:val="BodyText"/>
        <w:ind w:firstLine="397"/>
        <w:rPr>
          <w:lang w:val="en-US"/>
        </w:rPr>
      </w:pPr>
      <w:r w:rsidRPr="00B9653F">
        <w:rPr>
          <w:lang w:val="en-US"/>
        </w:rPr>
        <w:tab/>
        <w:t>Python cho phép tích hợp những ngôn ngữ khác như C, C++ hay Java để phát triển đa nền tảng. Đây chính là một trong những đặc quyền chính của ngôn ngữ lập trình Python vì không phải ngôn ngữ nào cũng hoàn hảo và đôi khi còn đòi hỏi sự phát triển của các chức năng ngôn ngữ đa dạng</w:t>
      </w:r>
      <w:r>
        <w:rPr>
          <w:lang w:val="en-US"/>
        </w:rPr>
        <w:t>.</w:t>
      </w:r>
    </w:p>
    <w:p w14:paraId="32F09959" w14:textId="6D95059F" w:rsidR="00B9653F" w:rsidRDefault="00B9653F" w:rsidP="00B9653F">
      <w:pPr>
        <w:pStyle w:val="BodyText"/>
        <w:ind w:firstLine="397"/>
        <w:rPr>
          <w:b/>
          <w:bCs/>
          <w:i/>
          <w:iCs/>
          <w:lang w:val="en-US"/>
        </w:rPr>
      </w:pPr>
      <w:r w:rsidRPr="00B9653F">
        <w:rPr>
          <w:b/>
          <w:bCs/>
          <w:i/>
          <w:iCs/>
          <w:lang w:val="en-US"/>
        </w:rPr>
        <w:tab/>
        <w:t>Nhược điểm</w:t>
      </w:r>
    </w:p>
    <w:p w14:paraId="61F5DDEE" w14:textId="79873DF3" w:rsidR="00B9653F" w:rsidRPr="00B9653F" w:rsidRDefault="00B9653F" w:rsidP="00B9653F">
      <w:pPr>
        <w:pStyle w:val="BodyText"/>
        <w:rPr>
          <w:lang w:val="en-US"/>
        </w:rPr>
      </w:pPr>
      <w:r w:rsidRPr="00B9653F">
        <w:rPr>
          <w:lang w:val="en-US"/>
        </w:rPr>
        <w:t>Với cấu trúc của ngôn ngữ Python cần đòi hỏi nhiều không gian bộ nhớ hơn. Nó không thích hợp để sử dụng cho sự phát triển trong điều kiện không gian bộ nhớ bị hạn chế. Python chỉ để tạo ra các chương trình hoạt động trên nền tảng web chứ không thể tích hợp phát triển các chương trình trên nền tảng thiết bị di động.</w:t>
      </w:r>
    </w:p>
    <w:p w14:paraId="38AD6872" w14:textId="028F44F8" w:rsidR="00B9653F" w:rsidRPr="00B9653F" w:rsidRDefault="00B9653F" w:rsidP="00B9653F">
      <w:pPr>
        <w:pStyle w:val="BodyText"/>
        <w:ind w:firstLine="397"/>
        <w:rPr>
          <w:lang w:val="en-US"/>
        </w:rPr>
      </w:pPr>
      <w:r w:rsidRPr="00B9653F">
        <w:rPr>
          <w:lang w:val="en-US"/>
        </w:rPr>
        <w:tab/>
        <w:t>Mặc dù được đánh giá là ngôn ngữ nhanh hơn PHP, nhưng Python lại khá chậm so với các ngôn ngữ khác như C/C++ và JavaScript.</w:t>
      </w:r>
      <w:r>
        <w:rPr>
          <w:lang w:val="en-US"/>
        </w:rPr>
        <w:t xml:space="preserve"> </w:t>
      </w:r>
      <w:r w:rsidRPr="00B9653F">
        <w:rPr>
          <w:lang w:val="en-US"/>
        </w:rPr>
        <w:t xml:space="preserve">Python không chứa các thuộc tính như </w:t>
      </w:r>
      <w:r w:rsidR="000553ED">
        <w:rPr>
          <w:lang w:val="en-US"/>
        </w:rPr>
        <w:t>Publish</w:t>
      </w:r>
      <w:r w:rsidRPr="00B9653F">
        <w:rPr>
          <w:lang w:val="en-US"/>
        </w:rPr>
        <w:t>, protected hay private. Đặc biệt là không thể thực hiện các vòng lặp do...while cùng switch...case.</w:t>
      </w:r>
      <w:r>
        <w:rPr>
          <w:lang w:val="en-US"/>
        </w:rPr>
        <w:t xml:space="preserve"> </w:t>
      </w:r>
      <w:r w:rsidRPr="00B9653F">
        <w:rPr>
          <w:lang w:val="en-US"/>
        </w:rPr>
        <w:t>Python có một số hạn chế khi sử dụng để truy cập cơ sở dữ liệu, và còn hạn chế trong việc thiết kế.</w:t>
      </w:r>
    </w:p>
    <w:p w14:paraId="5F56BC8C" w14:textId="2F692C99" w:rsidR="0000537F" w:rsidRDefault="0000537F" w:rsidP="00794D58">
      <w:pPr>
        <w:pStyle w:val="Heading4"/>
        <w:numPr>
          <w:ilvl w:val="3"/>
          <w:numId w:val="2"/>
        </w:numPr>
      </w:pPr>
      <w:r w:rsidRPr="0000537F">
        <w:rPr>
          <w:i w:val="0"/>
        </w:rPr>
        <w:lastRenderedPageBreak/>
        <w:t>Mô hình ORM (Object-Relational Mapping)</w:t>
      </w:r>
    </w:p>
    <w:p w14:paraId="43586FE8" w14:textId="615BA569" w:rsidR="0000537F" w:rsidRDefault="0000537F" w:rsidP="0000537F">
      <w:pPr>
        <w:pStyle w:val="NoSpacing"/>
        <w:ind w:firstLine="720"/>
      </w:pPr>
      <w:r w:rsidRPr="0000537F">
        <w:t>ORM (Object-Relational Mapping) là kỹ thuật trong lập trình phần mềm giúp ánh xạ dữ liệu từ cơ sở dữ liệu quan hệ vào các đối tượng trong mã nguồn. Điều này giúp giảm sự phụ thuộc vào cấu trúc của cơ sở dữ liệu, đồng thời tạo ra một cách tiếp cận linh hoạt hơn trong việc quản lý dữ liệu.</w:t>
      </w:r>
    </w:p>
    <w:p w14:paraId="47BE3F85" w14:textId="77777777" w:rsidR="002B5D70" w:rsidRDefault="002B5D70" w:rsidP="002B5D70">
      <w:pPr>
        <w:pStyle w:val="NoSpacing"/>
        <w:ind w:firstLine="720"/>
      </w:pPr>
      <w:r>
        <w:t>Object (Đối tượng): Trong lập trình hướng đối tượng, mọi thứ đều được biểu diễn dưới dạng đối tượng. Mỗi đối tượng đại diện cho một thực thể với các thuộc tính và phương thức.</w:t>
      </w:r>
    </w:p>
    <w:p w14:paraId="6897B664" w14:textId="77777777" w:rsidR="002B5D70" w:rsidRDefault="002B5D70" w:rsidP="002B5D70">
      <w:pPr>
        <w:pStyle w:val="NoSpacing"/>
        <w:ind w:firstLine="720"/>
      </w:pPr>
      <w:r>
        <w:t>Relational (Quan hệ): Trong cơ sở dữ liệu quan hệ, dữ liệu được lưu trữ trong các bảng với các hàng và cột. Các bảng có thể có các quan hệ với nhau thông qua khóa chính (primary key) và khóa ngoại (foreign key).</w:t>
      </w:r>
    </w:p>
    <w:p w14:paraId="6679A365" w14:textId="1F3D1BCE" w:rsidR="002B5D70" w:rsidRDefault="002B5D70" w:rsidP="002B5D70">
      <w:pPr>
        <w:pStyle w:val="NoSpacing"/>
        <w:ind w:firstLine="720"/>
      </w:pPr>
      <w:r>
        <w:t>Mapping (Ánh xạ): Quá trình ánh xạ là việc chuyển đổi các đối tượng trong mã nguồn thành các hàng và cột trong cơ sở dữ liệu, và ngược lại.</w:t>
      </w:r>
    </w:p>
    <w:p w14:paraId="2277D046" w14:textId="77777777" w:rsidR="003E780F" w:rsidRDefault="003E780F" w:rsidP="003E780F">
      <w:pPr>
        <w:pStyle w:val="NoSpacing"/>
        <w:keepNext/>
        <w:ind w:firstLine="720"/>
        <w:jc w:val="center"/>
      </w:pPr>
      <w:r>
        <w:rPr>
          <w:noProof/>
        </w:rPr>
        <w:drawing>
          <wp:inline distT="0" distB="0" distL="0" distR="0" wp14:anchorId="40D74815" wp14:editId="16CAEDE9">
            <wp:extent cx="4672997" cy="2397190"/>
            <wp:effectExtent l="0" t="0" r="0" b="3175"/>
            <wp:docPr id="10413493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9308" name="Picture 1"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814" cy="2400174"/>
                    </a:xfrm>
                    <a:prstGeom prst="rect">
                      <a:avLst/>
                    </a:prstGeom>
                    <a:noFill/>
                    <a:ln>
                      <a:noFill/>
                    </a:ln>
                  </pic:spPr>
                </pic:pic>
              </a:graphicData>
            </a:graphic>
          </wp:inline>
        </w:drawing>
      </w:r>
    </w:p>
    <w:p w14:paraId="13D54831" w14:textId="30D71D6F" w:rsidR="003E780F" w:rsidRDefault="00D93DC1" w:rsidP="00D93DC1">
      <w:pPr>
        <w:pStyle w:val="Caption"/>
      </w:pPr>
      <w:bookmarkStart w:id="35" w:name="_Toc179881136"/>
      <w:r>
        <w:t xml:space="preserve">Hình </w:t>
      </w:r>
      <w:fldSimple w:instr=" STYLEREF 1 \s ">
        <w:r w:rsidR="000C09B3">
          <w:rPr>
            <w:noProof/>
          </w:rPr>
          <w:t>2</w:t>
        </w:r>
      </w:fldSimple>
      <w:r w:rsidR="00922610">
        <w:t>.</w:t>
      </w:r>
      <w:fldSimple w:instr=" SEQ Hình \* ARABIC \s 1 ">
        <w:r w:rsidR="000C09B3">
          <w:rPr>
            <w:noProof/>
          </w:rPr>
          <w:t>8</w:t>
        </w:r>
      </w:fldSimple>
      <w:r w:rsidRPr="00D93DC1">
        <w:t xml:space="preserve"> </w:t>
      </w:r>
      <w:r>
        <w:t>Mô tả về mô hình ORM</w:t>
      </w:r>
      <w:bookmarkEnd w:id="35"/>
      <w:r>
        <w:t xml:space="preserve"> </w:t>
      </w:r>
    </w:p>
    <w:p w14:paraId="143727AC" w14:textId="66F6A022" w:rsidR="003E780F" w:rsidRDefault="003E780F" w:rsidP="003E780F">
      <w:pPr>
        <w:pStyle w:val="NoSpacing"/>
        <w:ind w:firstLine="720"/>
      </w:pPr>
      <w:r>
        <w:t>Khi một đối tượng được tạo trong lập trình, ORM sẽ tự động tạo ra các truy vấn SQL tương ứng để thực hiện các thao tác CRUD (Create, Read, Update, Delete) trên cơ sở dữ liệu. Điều này giúp giảm thiểu việc phải viết hoặc duy trì các truy vấn SQL thủ công, từ đó tiết kiệm thời gian và công sức cho các nhà phát triển.</w:t>
      </w:r>
    </w:p>
    <w:p w14:paraId="62229608" w14:textId="086CAAF9" w:rsidR="003E780F" w:rsidRDefault="003E780F" w:rsidP="003E780F">
      <w:pPr>
        <w:pStyle w:val="NoSpacing"/>
        <w:ind w:firstLine="720"/>
      </w:pPr>
      <w:r>
        <w:t>Trong các dự án phát triển phần mềm hiện nay, việc sử dụng ORM đã trở thành xu hướng không thể phủ nhận. Đối với các ứng dụng web, ORM giúp tăng tốc độ phát triển, giảm thiểu lỗi trong code và nâng cao hiệu suất của hệ thống.</w:t>
      </w:r>
    </w:p>
    <w:p w14:paraId="637BF7F6" w14:textId="0746F5AE" w:rsidR="003E780F" w:rsidRDefault="003E780F" w:rsidP="003E780F">
      <w:pPr>
        <w:pStyle w:val="NoSpacing"/>
        <w:ind w:firstLine="720"/>
      </w:pPr>
      <w:r>
        <w:lastRenderedPageBreak/>
        <w:t xml:space="preserve">ORM không chỉ giúp quản lý dữ liệu một cách hiệu quả mà còn giúp tối ưu hóa việc tương tác giữa ứng dụng và cơ sở dữ liệu. Nhờ vào ORM, việc thêm, sửa, xóa dữ liệu trở nên đơn giản và an toàn hơn, từ đó giúp tăng cường trải nghiệm </w:t>
      </w:r>
      <w:r w:rsidR="00F07BBD">
        <w:t>người dùng</w:t>
      </w:r>
      <w:r>
        <w:t>.</w:t>
      </w:r>
    </w:p>
    <w:p w14:paraId="079C96F9" w14:textId="4EB13431" w:rsidR="0000537F" w:rsidRPr="00F07BBD" w:rsidRDefault="0000537F" w:rsidP="005B3E61">
      <w:pPr>
        <w:pStyle w:val="NoSpacing"/>
        <w:ind w:firstLine="450"/>
        <w:rPr>
          <w:b/>
          <w:bCs/>
        </w:rPr>
      </w:pPr>
      <w:r w:rsidRPr="00F07BBD">
        <w:rPr>
          <w:b/>
          <w:bCs/>
        </w:rPr>
        <w:t xml:space="preserve">Ưu điểm của ORM </w:t>
      </w:r>
    </w:p>
    <w:p w14:paraId="4B2868FD" w14:textId="77777777" w:rsidR="0000537F" w:rsidRPr="0000537F" w:rsidRDefault="0000537F" w:rsidP="00794D58">
      <w:pPr>
        <w:pStyle w:val="NoSpacing"/>
        <w:numPr>
          <w:ilvl w:val="0"/>
          <w:numId w:val="27"/>
        </w:numPr>
        <w:rPr>
          <w:i/>
          <w:iCs/>
        </w:rPr>
      </w:pPr>
      <w:r w:rsidRPr="0000537F">
        <w:rPr>
          <w:i/>
          <w:iCs/>
        </w:rPr>
        <w:t xml:space="preserve">ORM giúp người lập trình tập trung hơn vào việc lập trình hướng đối tượng (OOP) </w:t>
      </w:r>
    </w:p>
    <w:p w14:paraId="09606F8A" w14:textId="755261DC" w:rsidR="0000537F" w:rsidRDefault="0000537F" w:rsidP="0000537F">
      <w:pPr>
        <w:pStyle w:val="NoSpacing"/>
        <w:ind w:firstLine="720"/>
      </w:pPr>
      <w:r>
        <w:t>ORM công cụ giúp ánh xạ dữ liệu giữa cơ sở dữ liệu và các đối tượng trong lập trình hướng đối tượng. Nhờ vào ORM, người lập trình có thể tập trung vào việc thiết kế và lập trình các đối tượng mà không cần phải quan tâm quá nhiều đến cấu trúc cơ sở dữ liệu. Điều này giúp tăng hiệu suất cũng như giảm thời gian phát triển ứng dụng.</w:t>
      </w:r>
    </w:p>
    <w:p w14:paraId="53A3A433" w14:textId="4546A32F" w:rsidR="0000537F" w:rsidRPr="0000537F" w:rsidRDefault="0000537F" w:rsidP="00794D58">
      <w:pPr>
        <w:pStyle w:val="NoSpacing"/>
        <w:numPr>
          <w:ilvl w:val="0"/>
          <w:numId w:val="27"/>
        </w:numPr>
        <w:rPr>
          <w:i/>
          <w:iCs/>
        </w:rPr>
      </w:pPr>
      <w:r w:rsidRPr="0000537F">
        <w:rPr>
          <w:i/>
          <w:iCs/>
        </w:rPr>
        <w:t xml:space="preserve">Cho phép truy cập vào code nghiệp vụ thay vì </w:t>
      </w:r>
      <w:r w:rsidR="005B3E61">
        <w:rPr>
          <w:i/>
          <w:iCs/>
        </w:rPr>
        <w:t>cơ sở dữ liệu</w:t>
      </w:r>
    </w:p>
    <w:p w14:paraId="4EC9BF57" w14:textId="47DF12AA" w:rsidR="0000537F" w:rsidRDefault="0000537F" w:rsidP="0000537F">
      <w:pPr>
        <w:pStyle w:val="NoSpacing"/>
        <w:ind w:firstLine="720"/>
      </w:pPr>
      <w:r>
        <w:t>ORM cho phép người lập trình truy cập hoặc thao tác với dữ liệu thông qua các đối tượng và phương thức thay vì viết các truy vấn SQL trực tiếp. Điều này giúp tách biệt rõ ràng giữa logic nghiệp vụ và truy vấn cơ sở dữ liệu, giúp mã nguồn trở nên dễ đọc, dễ bảo trì hơn.</w:t>
      </w:r>
    </w:p>
    <w:p w14:paraId="7AF978C8" w14:textId="77777777" w:rsidR="0000537F" w:rsidRPr="0000537F" w:rsidRDefault="0000537F" w:rsidP="00794D58">
      <w:pPr>
        <w:pStyle w:val="NoSpacing"/>
        <w:numPr>
          <w:ilvl w:val="0"/>
          <w:numId w:val="27"/>
        </w:numPr>
        <w:rPr>
          <w:i/>
          <w:iCs/>
        </w:rPr>
      </w:pPr>
      <w:r w:rsidRPr="0000537F">
        <w:rPr>
          <w:i/>
          <w:iCs/>
        </w:rPr>
        <w:t>Hạn chế những lỗi ngữ pháp trong SQL</w:t>
      </w:r>
    </w:p>
    <w:p w14:paraId="1FBD6654" w14:textId="3ABB704A" w:rsidR="0000537F" w:rsidRDefault="0000537F" w:rsidP="0000537F">
      <w:pPr>
        <w:pStyle w:val="NoSpacing"/>
        <w:ind w:firstLine="720"/>
      </w:pPr>
      <w:r>
        <w:t>ORM tự động tạo và thực hiện các truy vấn SQL dựa trên cấu trúc đối tượng, giúp hạn chế những lỗi ngữ pháp phổ biến trong việc viết truy vấn thủ công. Điều này giúp tăng độ chính xác của mã nguồn và giảm thời gian kiểm tra lỗi sau khi triển khai ứng dụng.</w:t>
      </w:r>
    </w:p>
    <w:p w14:paraId="400B5751" w14:textId="77777777" w:rsidR="0000537F" w:rsidRPr="0000537F" w:rsidRDefault="0000537F" w:rsidP="00794D58">
      <w:pPr>
        <w:pStyle w:val="NoSpacing"/>
        <w:numPr>
          <w:ilvl w:val="0"/>
          <w:numId w:val="27"/>
        </w:numPr>
        <w:rPr>
          <w:i/>
          <w:iCs/>
        </w:rPr>
      </w:pPr>
      <w:r w:rsidRPr="0000537F">
        <w:rPr>
          <w:i/>
          <w:iCs/>
        </w:rPr>
        <w:t>Quản lý Transaction và tạo key tự động</w:t>
      </w:r>
    </w:p>
    <w:p w14:paraId="1A367184" w14:textId="793A4581" w:rsidR="0000537F" w:rsidRDefault="0000537F" w:rsidP="0000537F">
      <w:pPr>
        <w:pStyle w:val="NoSpacing"/>
        <w:ind w:firstLine="720"/>
      </w:pPr>
      <w:r>
        <w:t xml:space="preserve">ORM là công cụ hữu ích trong việc quản lý transaction và tự động tạo key trong quá trình làm việc với cơ sở dữ liệu. Bằng cách sử dụng ORM, </w:t>
      </w:r>
      <w:r w:rsidR="00DE2286">
        <w:t>Người quản lý khóa học</w:t>
      </w:r>
      <w:r>
        <w:t xml:space="preserve"> có thể dễ dàng thực hiện các thao tác CRUD (Create, Read, Update, Delete) mà không cần phải viết các truy vấn SQL phức tạp.</w:t>
      </w:r>
    </w:p>
    <w:p w14:paraId="60CF816E" w14:textId="77777777" w:rsidR="0000537F" w:rsidRPr="0000537F" w:rsidRDefault="0000537F" w:rsidP="00794D58">
      <w:pPr>
        <w:pStyle w:val="NoSpacing"/>
        <w:numPr>
          <w:ilvl w:val="0"/>
          <w:numId w:val="27"/>
        </w:numPr>
        <w:rPr>
          <w:i/>
          <w:iCs/>
        </w:rPr>
      </w:pPr>
      <w:r w:rsidRPr="0000537F">
        <w:rPr>
          <w:i/>
          <w:iCs/>
        </w:rPr>
        <w:t xml:space="preserve">Đơn giản và dễ sử dụng </w:t>
      </w:r>
    </w:p>
    <w:p w14:paraId="4646D55D" w14:textId="304771F9" w:rsidR="0000537F" w:rsidRDefault="0000537F" w:rsidP="0000537F">
      <w:pPr>
        <w:pStyle w:val="NoSpacing"/>
        <w:ind w:firstLine="720"/>
      </w:pPr>
      <w:r>
        <w:t xml:space="preserve">ORM giúp </w:t>
      </w:r>
      <w:r w:rsidR="00F07BBD">
        <w:t>người dùng</w:t>
      </w:r>
      <w:r>
        <w:t xml:space="preserve"> tiết kiệm thời gian và công sức khi làm việc với cơ sở dữ liệu bằng cách cung cấp một giao diện đơn giản, dễ sử dụng. </w:t>
      </w:r>
      <w:r w:rsidR="00F07BBD">
        <w:t>Người dùng</w:t>
      </w:r>
      <w:r>
        <w:t xml:space="preserve"> không cần phải thành thạo về ngôn ngữ truy vấn SQL như MySQL mà vẫn có thể thao tác với cơ sở dữ liệu một cách hiệu quả.</w:t>
      </w:r>
    </w:p>
    <w:p w14:paraId="26743AD0" w14:textId="77777777" w:rsidR="0000537F" w:rsidRPr="0000537F" w:rsidRDefault="0000537F" w:rsidP="00794D58">
      <w:pPr>
        <w:pStyle w:val="NoSpacing"/>
        <w:numPr>
          <w:ilvl w:val="0"/>
          <w:numId w:val="27"/>
        </w:numPr>
        <w:rPr>
          <w:i/>
          <w:iCs/>
        </w:rPr>
      </w:pPr>
      <w:r w:rsidRPr="0000537F">
        <w:rPr>
          <w:i/>
          <w:iCs/>
        </w:rPr>
        <w:t>Ẩn chi tiết của những truy vấn SQL từ logic OO</w:t>
      </w:r>
    </w:p>
    <w:p w14:paraId="3A4E8889" w14:textId="52EB9D94" w:rsidR="0000537F" w:rsidRDefault="0000537F" w:rsidP="0000537F">
      <w:pPr>
        <w:pStyle w:val="NoSpacing"/>
        <w:ind w:firstLine="720"/>
      </w:pPr>
      <w:r>
        <w:t xml:space="preserve">ORM cho phép </w:t>
      </w:r>
      <w:r w:rsidR="00F07BBD">
        <w:t>người dùng</w:t>
      </w:r>
      <w:r>
        <w:t xml:space="preserve"> tách biệt logic của ứng dụng từ chi tiết của các truy vấn SQL. Điều này giúp giảm sự phức tạp và tăng tính bảo mật của ứng dụng, vì thông tin chi tiết về cơ sở dữ liệu không cần phải được tiết lộ trong logic của ứng dụng.</w:t>
      </w:r>
    </w:p>
    <w:p w14:paraId="1691A217" w14:textId="77777777" w:rsidR="0000537F" w:rsidRPr="0000537F" w:rsidRDefault="0000537F" w:rsidP="00794D58">
      <w:pPr>
        <w:pStyle w:val="NoSpacing"/>
        <w:numPr>
          <w:ilvl w:val="0"/>
          <w:numId w:val="27"/>
        </w:numPr>
        <w:rPr>
          <w:i/>
          <w:iCs/>
        </w:rPr>
      </w:pPr>
      <w:r w:rsidRPr="0000537F">
        <w:rPr>
          <w:i/>
          <w:iCs/>
        </w:rPr>
        <w:lastRenderedPageBreak/>
        <w:t>Đem lại năng suất cao hơn cho lập trình viên</w:t>
      </w:r>
    </w:p>
    <w:p w14:paraId="61ABC636" w14:textId="7D01B670" w:rsidR="000D7EBD" w:rsidRDefault="0000537F" w:rsidP="00F07BBD">
      <w:pPr>
        <w:pStyle w:val="NoSpacing"/>
        <w:ind w:firstLine="720"/>
      </w:pPr>
      <w:r>
        <w:t>ORM giúp lập trình viên tương tác với cơ sở dữ liệu dễ dàng hơn bằng cách ánh xạ dữ liệu từ cơ sở dữ liệu quan hệ vào các đối tượng trong mã nguồn. Việc sử dụng ORM giúp giảm thời gian và công sức của lập trình viên trong việc viết mã, từ đó tăng năng suất lao động cũng như giảm thiểu lỗi xảy ra trong quá trình phát triển phần mềm.</w:t>
      </w:r>
    </w:p>
    <w:p w14:paraId="58F66FC2" w14:textId="77777777" w:rsidR="0000537F" w:rsidRPr="0000537F" w:rsidRDefault="0000537F" w:rsidP="00794D58">
      <w:pPr>
        <w:pStyle w:val="NoSpacing"/>
        <w:numPr>
          <w:ilvl w:val="0"/>
          <w:numId w:val="27"/>
        </w:numPr>
        <w:rPr>
          <w:i/>
          <w:iCs/>
        </w:rPr>
      </w:pPr>
      <w:r w:rsidRPr="0000537F">
        <w:rPr>
          <w:i/>
          <w:iCs/>
        </w:rPr>
        <w:t>Nâng cao tính độc lập</w:t>
      </w:r>
    </w:p>
    <w:p w14:paraId="0581CED8" w14:textId="2CDD85F1" w:rsidR="0000537F" w:rsidRDefault="0000537F" w:rsidP="0000537F">
      <w:pPr>
        <w:pStyle w:val="NoSpacing"/>
        <w:ind w:firstLine="720"/>
      </w:pPr>
      <w:r>
        <w:t>ORM cho phép lập trình viên thực hiện tương tác với nhiều loại cơ sở dữ liệu khác nhau mà không cần phải lo lắng về ngôn ngữ truy vấn cụ thể của từng loại cơ sở dữ liệu. Điều này giúp tăng tính độc lập của ứng dụng, đồng thời dễ dàng mở rộng hệ thống khi cần thiết.</w:t>
      </w:r>
    </w:p>
    <w:p w14:paraId="176219DB" w14:textId="2417E939" w:rsidR="0000537F" w:rsidRPr="00F07BBD" w:rsidRDefault="0000537F" w:rsidP="005B3E61">
      <w:pPr>
        <w:pStyle w:val="NoSpacing"/>
        <w:ind w:firstLine="450"/>
        <w:rPr>
          <w:b/>
          <w:bCs/>
        </w:rPr>
      </w:pPr>
      <w:r w:rsidRPr="00F07BBD">
        <w:rPr>
          <w:b/>
          <w:bCs/>
        </w:rPr>
        <w:t>Nhược điểm:</w:t>
      </w:r>
    </w:p>
    <w:p w14:paraId="17075AE1" w14:textId="77777777" w:rsidR="003E780F" w:rsidRPr="003E780F" w:rsidRDefault="003E780F" w:rsidP="00794D58">
      <w:pPr>
        <w:pStyle w:val="NoSpacing"/>
        <w:numPr>
          <w:ilvl w:val="0"/>
          <w:numId w:val="27"/>
        </w:numPr>
        <w:rPr>
          <w:i/>
          <w:iCs/>
        </w:rPr>
      </w:pPr>
      <w:r w:rsidRPr="003E780F">
        <w:rPr>
          <w:i/>
          <w:iCs/>
        </w:rPr>
        <w:t>Khó khăn khi mới tìm hiểu về kỹ thuật ORM</w:t>
      </w:r>
    </w:p>
    <w:p w14:paraId="0B0AEA9E" w14:textId="440A640D" w:rsidR="003E780F" w:rsidRDefault="003E780F" w:rsidP="003E780F">
      <w:pPr>
        <w:pStyle w:val="NoSpacing"/>
        <w:ind w:firstLine="720"/>
      </w:pPr>
      <w:r>
        <w:t xml:space="preserve">Khi mới bắt đầu tìm hiểu về kỹ thuật ORM, </w:t>
      </w:r>
      <w:r w:rsidR="00F07BBD">
        <w:t>người dùng</w:t>
      </w:r>
      <w:r>
        <w:t xml:space="preserve"> thường sẽ gặp phải nhiều khó khăn trong quá trình sử dụng. Nó có thể bao gồm việc hiểu rõ cách hoạt động của ORM cũng như cách sử dụng các tính năng và hàm trong ORM để tối ưu hóa hiệu suất.</w:t>
      </w:r>
    </w:p>
    <w:p w14:paraId="3CD75922" w14:textId="77777777" w:rsidR="003E780F" w:rsidRPr="003E780F" w:rsidRDefault="003E780F" w:rsidP="00794D58">
      <w:pPr>
        <w:pStyle w:val="NoSpacing"/>
        <w:numPr>
          <w:ilvl w:val="0"/>
          <w:numId w:val="27"/>
        </w:numPr>
        <w:rPr>
          <w:i/>
          <w:iCs/>
        </w:rPr>
      </w:pPr>
      <w:r w:rsidRPr="003E780F">
        <w:rPr>
          <w:i/>
          <w:iCs/>
        </w:rPr>
        <w:t>Hạn chế trong khả năng truy vấn</w:t>
      </w:r>
    </w:p>
    <w:p w14:paraId="444EC8F6" w14:textId="0E50BA35" w:rsidR="003E780F" w:rsidRDefault="003E780F" w:rsidP="003E780F">
      <w:pPr>
        <w:pStyle w:val="NoSpacing"/>
        <w:ind w:firstLine="720"/>
      </w:pPr>
      <w:r>
        <w:t xml:space="preserve">Một trong những nhược điểm của ORM là khả năng truy vấn vẫn còn bị hạn chế. Thỉnh thoảng, lập trình viên vẫn phải dùng đến </w:t>
      </w:r>
      <w:r w:rsidR="005B3E61" w:rsidRPr="005B3E61">
        <w:t>ngôn ngữ truy vấn có cấu trú</w:t>
      </w:r>
      <w:r w:rsidR="005B3E61">
        <w:t>c</w:t>
      </w:r>
      <w:r w:rsidR="005B3E61" w:rsidRPr="005B3E61">
        <w:t xml:space="preserve"> </w:t>
      </w:r>
      <w:r>
        <w:t xml:space="preserve">mới có thể truy vấn </w:t>
      </w:r>
      <w:r w:rsidR="005B3E61">
        <w:t>dữ liệu</w:t>
      </w:r>
      <w:r>
        <w:t xml:space="preserve"> một cách chính xác và hiệu quả. Điều này tạo ra sự phức tạp và khó khăn trong quá trình phát triển ứng dụng.</w:t>
      </w:r>
    </w:p>
    <w:p w14:paraId="1D806F9E" w14:textId="77777777" w:rsidR="003E780F" w:rsidRPr="003E780F" w:rsidRDefault="003E780F" w:rsidP="00794D58">
      <w:pPr>
        <w:pStyle w:val="NoSpacing"/>
        <w:numPr>
          <w:ilvl w:val="0"/>
          <w:numId w:val="27"/>
        </w:numPr>
        <w:rPr>
          <w:i/>
          <w:iCs/>
        </w:rPr>
      </w:pPr>
      <w:r w:rsidRPr="003E780F">
        <w:rPr>
          <w:i/>
          <w:iCs/>
        </w:rPr>
        <w:t>Khó khăn trong việc tối ưu câu lệnh SQL</w:t>
      </w:r>
    </w:p>
    <w:p w14:paraId="2DB1048B" w14:textId="1E068D6F" w:rsidR="003E780F" w:rsidRDefault="003E780F" w:rsidP="003E780F">
      <w:pPr>
        <w:pStyle w:val="NoSpacing"/>
        <w:ind w:firstLine="720"/>
      </w:pPr>
      <w:r>
        <w:t xml:space="preserve">ORM thường tự động sinh ra các câu lệnh SQL để tương tác với </w:t>
      </w:r>
      <w:r w:rsidR="005B3E61">
        <w:t>cơ sở dữ liệu</w:t>
      </w:r>
      <w:r>
        <w:t>. Tuy nhiên, việc tối ưu hóa các câu lệnh này có thể gặp khó khăn, đặc biệt là khi cần thay đổi hoặc điều chỉnh các câu lệnh để đáp ứng yêu cầu cụ thể của ứng dụng. Điều này có thể làm giảm hiệu suất và gây ra vấn đề về tối ưu hóa trong quá trình phát triển.</w:t>
      </w:r>
    </w:p>
    <w:p w14:paraId="7B081C0A" w14:textId="77777777" w:rsidR="003E780F" w:rsidRPr="003E780F" w:rsidRDefault="003E780F" w:rsidP="00794D58">
      <w:pPr>
        <w:pStyle w:val="NoSpacing"/>
        <w:numPr>
          <w:ilvl w:val="0"/>
          <w:numId w:val="27"/>
        </w:numPr>
        <w:rPr>
          <w:i/>
          <w:iCs/>
        </w:rPr>
      </w:pPr>
      <w:r w:rsidRPr="003E780F">
        <w:rPr>
          <w:i/>
          <w:iCs/>
        </w:rPr>
        <w:t>Lập trình viên dễ gặp tình trạng bị truy xuất quá nhiều dữ liệu</w:t>
      </w:r>
    </w:p>
    <w:p w14:paraId="4FBE2F58" w14:textId="262DAC92" w:rsidR="000D7EBD" w:rsidRPr="0000537F" w:rsidRDefault="003E780F" w:rsidP="003E780F">
      <w:pPr>
        <w:pStyle w:val="NoSpacing"/>
        <w:ind w:firstLine="720"/>
      </w:pPr>
      <w:r>
        <w:t xml:space="preserve">Khi sử dụng </w:t>
      </w:r>
      <w:r w:rsidR="005B3E61">
        <w:t xml:space="preserve">kỹ thuật lập trình </w:t>
      </w:r>
      <w:r>
        <w:t xml:space="preserve">ORM, lập trình viên dễ </w:t>
      </w:r>
      <w:r w:rsidR="005B3E61">
        <w:t xml:space="preserve">gặp các lỗi </w:t>
      </w:r>
      <w:r>
        <w:t xml:space="preserve">truy xuất dữ liệu quá nhiều (vì quá dễ để truy xuất). Vấn đề này có thể gây ra hiện tượng tăng tải cho cơ sở dữ liệu, ảnh hưởng đến hiệu suất và tốc độ của ứng dụng. Việc truy xuất quá nhiều dữ liệu cũng có thể dẫn đến sự lãng phí tài nguyên hệ thống và làm giảm trải nghiệm </w:t>
      </w:r>
      <w:r w:rsidR="00DE2286">
        <w:t>Người quản lý khóa học</w:t>
      </w:r>
      <w:r>
        <w:t>.</w:t>
      </w:r>
    </w:p>
    <w:p w14:paraId="308B58A8" w14:textId="77777777" w:rsidR="00F07BBD" w:rsidRPr="0000537F" w:rsidRDefault="00F07BBD" w:rsidP="00F07BBD">
      <w:pPr>
        <w:pStyle w:val="Heading3"/>
        <w:numPr>
          <w:ilvl w:val="2"/>
          <w:numId w:val="2"/>
        </w:numPr>
        <w:spacing w:before="120" w:after="120"/>
        <w:rPr>
          <w:iCs/>
        </w:rPr>
      </w:pPr>
      <w:bookmarkStart w:id="36" w:name="_Toc181215527"/>
      <w:r w:rsidRPr="0000537F">
        <w:rPr>
          <w:iCs/>
        </w:rPr>
        <w:lastRenderedPageBreak/>
        <w:t>Framework Dijango</w:t>
      </w:r>
      <w:bookmarkEnd w:id="36"/>
    </w:p>
    <w:p w14:paraId="4FC70946" w14:textId="11B887F7" w:rsidR="00AD78D4" w:rsidRDefault="00AD78D4" w:rsidP="00B9653F">
      <w:pPr>
        <w:pStyle w:val="NoSpacing"/>
        <w:ind w:firstLine="720"/>
      </w:pPr>
      <w:r w:rsidRPr="002F0D66">
        <w:t xml:space="preserve">Là một Web Framework bậc cao miễn phí, sử dụng mã nguồn mở được lập trình bằng </w:t>
      </w:r>
      <w:r w:rsidR="00870522">
        <w:t>n</w:t>
      </w:r>
      <w:r w:rsidRPr="002F0D66">
        <w:t>gôn ngữ Python, Django hiện nay sở hữu một cộng đồng đông đảo người sử dụng và có nhiều tài liệu hỗ trợ cho các developer mới tìm hiểu.</w:t>
      </w:r>
    </w:p>
    <w:p w14:paraId="3EFA9400" w14:textId="6F44CD25" w:rsidR="00B9653F" w:rsidRDefault="00B9653F" w:rsidP="00B9653F">
      <w:pPr>
        <w:pStyle w:val="NoSpacing"/>
        <w:ind w:firstLine="720"/>
      </w:pPr>
      <w:r w:rsidRPr="00B9653F">
        <w:t>Hầu hết các ứng dụng web có một số chức năng phổ biến, như xác thực, truy xuất thông tin từ cơ sở dữ liệu và quản lý cookie. Các nhà phát triển phải viết mã cho chức năng tương tự vào mọi ứng dụng web mà họ viết. Django giúp họ làm việc dễ dàng hơn bằng cách nhóm các chức năng khác nhau thành một tập hợp lớn các mô-đun có thể tái sử dụng, được gọi là một khung ứng dụng web. Các nhà phát triển sử dụng khung web Django để sắp xếp và viết mã của họ hiệu quả hơn và giảm đáng kể thời gian phát triển web.</w:t>
      </w:r>
    </w:p>
    <w:p w14:paraId="21BBA650" w14:textId="3EC1BB80" w:rsidR="00AD78D4" w:rsidRPr="002F0D66" w:rsidRDefault="00AD78D4" w:rsidP="00870522">
      <w:pPr>
        <w:pStyle w:val="NoSpacing"/>
        <w:ind w:firstLine="720"/>
      </w:pPr>
      <w:r w:rsidRPr="002F0D66">
        <w:t xml:space="preserve">Django cho phép </w:t>
      </w:r>
      <w:r w:rsidR="00F07BBD">
        <w:t>người dùng</w:t>
      </w:r>
      <w:r w:rsidRPr="002F0D66">
        <w:t xml:space="preserve"> kiểm soát chặt chẽ quá trình phát triển website thông qua một nền tảng duy nhất, có khả năng xử lý các thao tác phức tạp khi lập trình web.</w:t>
      </w:r>
    </w:p>
    <w:p w14:paraId="4CBDAEFF" w14:textId="751D966F" w:rsidR="00296245" w:rsidRPr="00F07BBD" w:rsidRDefault="00870522" w:rsidP="005B3E61">
      <w:pPr>
        <w:pStyle w:val="NoSpacing"/>
        <w:ind w:firstLine="450"/>
        <w:rPr>
          <w:b/>
          <w:bCs/>
        </w:rPr>
      </w:pPr>
      <w:r w:rsidRPr="00F07BBD">
        <w:rPr>
          <w:b/>
          <w:bCs/>
        </w:rPr>
        <w:t>Ưu điểm</w:t>
      </w:r>
    </w:p>
    <w:p w14:paraId="713C128F" w14:textId="445AF611" w:rsidR="00870522" w:rsidRDefault="00870522" w:rsidP="00794D58">
      <w:pPr>
        <w:pStyle w:val="BodyText"/>
        <w:numPr>
          <w:ilvl w:val="0"/>
          <w:numId w:val="27"/>
        </w:numPr>
      </w:pPr>
      <w:r w:rsidRPr="00870522">
        <w:rPr>
          <w:i/>
          <w:iCs/>
        </w:rPr>
        <w:t>Tốc độ phát triển</w:t>
      </w:r>
    </w:p>
    <w:p w14:paraId="24EA852E" w14:textId="77777777" w:rsidR="00870522" w:rsidRDefault="00870522" w:rsidP="00870522">
      <w:pPr>
        <w:pStyle w:val="BodyText"/>
        <w:ind w:firstLine="0"/>
        <w:rPr>
          <w:lang w:val="en-US"/>
        </w:rPr>
      </w:pPr>
      <w:r>
        <w:tab/>
      </w:r>
      <w:r>
        <w:rPr>
          <w:lang w:val="en-US"/>
        </w:rPr>
        <w:t>Framework</w:t>
      </w:r>
      <w:r>
        <w:t xml:space="preserve"> Django có cấu trúc hợp lý và dễ cài đặt cũng như học hỏi, </w:t>
      </w:r>
      <w:r>
        <w:rPr>
          <w:lang w:val="en-US"/>
        </w:rPr>
        <w:t>do đó các lập trình viên</w:t>
      </w:r>
      <w:r>
        <w:t xml:space="preserve"> có thể bắt đầu sử dụng trong vòng vài giờ. Những nhà thiết kế Django đã tạo ra khung để nhanh chóng triển khai bất kỳ kiến trúc web nào bằng mã. </w:t>
      </w:r>
    </w:p>
    <w:p w14:paraId="147EA94F" w14:textId="08533AA2" w:rsidR="00267401" w:rsidRDefault="00870522" w:rsidP="00AF112D">
      <w:pPr>
        <w:pStyle w:val="BodyText"/>
        <w:rPr>
          <w:lang w:val="en-US"/>
        </w:rPr>
      </w:pPr>
      <w:r>
        <w:rPr>
          <w:lang w:val="en-US"/>
        </w:rPr>
        <w:t>Lập trình viên</w:t>
      </w:r>
      <w:r>
        <w:t xml:space="preserve"> có thể viết mã chỉ bằng vài dòng vì Django cung cấp cấu trúc sẵn sàng sử dụng cho một số tác vụ phát triển web phổ biến, chẳng hạn như: Xác thực </w:t>
      </w:r>
      <w:r w:rsidR="00F07BBD">
        <w:rPr>
          <w:lang w:val="en-US"/>
        </w:rPr>
        <w:t>người dùng</w:t>
      </w:r>
      <w:r>
        <w:t>, quản trị nội dung, sơ đồ trang web, nguồn cấp dữ liệu RSS</w:t>
      </w:r>
      <w:r>
        <w:rPr>
          <w:lang w:val="en-US"/>
        </w:rPr>
        <w:t xml:space="preserve"> </w:t>
      </w:r>
      <w:r w:rsidRPr="00870522">
        <w:rPr>
          <w:lang w:val="en-US"/>
        </w:rPr>
        <w:t>và nhiều tác vụ khác ngay khi cài đặt.</w:t>
      </w:r>
    </w:p>
    <w:p w14:paraId="66FA22E3" w14:textId="77777777" w:rsidR="00870522" w:rsidRPr="00870522" w:rsidRDefault="00870522" w:rsidP="00794D58">
      <w:pPr>
        <w:pStyle w:val="BodyText"/>
        <w:numPr>
          <w:ilvl w:val="0"/>
          <w:numId w:val="27"/>
        </w:numPr>
        <w:rPr>
          <w:i/>
          <w:iCs/>
          <w:lang w:val="en-US"/>
        </w:rPr>
      </w:pPr>
      <w:r w:rsidRPr="00870522">
        <w:rPr>
          <w:i/>
          <w:iCs/>
          <w:lang w:val="en-US"/>
        </w:rPr>
        <w:t>Phổ biến</w:t>
      </w:r>
    </w:p>
    <w:p w14:paraId="6190B1DD" w14:textId="65C2FE4D" w:rsidR="007621BA" w:rsidRPr="007621BA" w:rsidRDefault="007621BA" w:rsidP="007621BA">
      <w:pPr>
        <w:pStyle w:val="BodyText"/>
        <w:rPr>
          <w:lang w:val="en-US"/>
        </w:rPr>
      </w:pPr>
      <w:r w:rsidRPr="007621BA">
        <w:rPr>
          <w:lang w:val="en-US"/>
        </w:rPr>
        <w:t>Django đã trở thành một trong những framework phát triển web phổ biến nhất, với hàng nghìn dự án mã nguồn mở và trang web lớn sử dụng công nghệ này, bao gồm Instagram, Mozilla, Firefox, Pinterest và National Geographic. Nhờ vào sự phổ biến này, Django không ngừng phát triển và xây dựng một hệ sinh thái hỗ trợ vững chắc.</w:t>
      </w:r>
    </w:p>
    <w:p w14:paraId="07046174" w14:textId="77777777" w:rsidR="007621BA" w:rsidRPr="007621BA" w:rsidRDefault="007621BA" w:rsidP="007621BA">
      <w:pPr>
        <w:pStyle w:val="BodyText"/>
        <w:rPr>
          <w:lang w:val="en-US"/>
        </w:rPr>
      </w:pPr>
      <w:r w:rsidRPr="007621BA">
        <w:rPr>
          <w:lang w:val="en-US"/>
        </w:rPr>
        <w:t>Sự phát triển của Django được củng cố bởi một cộng đồng lớn mạnh, nơi mà nhiều cá nhân và công ty cung cấp các gói hỗ trợ miễn phí cũng như dịch vụ trả phí. Điều này giúp các nhà phát triển dễ dàng tìm kiếm sự trợ giúp khi gặp phải các thách thức trong quá trình sử dụng framework, từ vấn đề kỹ thuật đến cải thiện hiệu suất.</w:t>
      </w:r>
    </w:p>
    <w:p w14:paraId="4E1B546A" w14:textId="77777777" w:rsidR="007621BA" w:rsidRPr="007621BA" w:rsidRDefault="007621BA" w:rsidP="007621BA">
      <w:pPr>
        <w:pStyle w:val="BodyText"/>
        <w:rPr>
          <w:lang w:val="en-US"/>
        </w:rPr>
      </w:pPr>
    </w:p>
    <w:p w14:paraId="4C4DBF08" w14:textId="77777777" w:rsidR="007621BA" w:rsidRDefault="007621BA" w:rsidP="007621BA">
      <w:pPr>
        <w:pStyle w:val="BodyText"/>
        <w:ind w:firstLine="450"/>
        <w:rPr>
          <w:lang w:val="en-US"/>
        </w:rPr>
      </w:pPr>
      <w:r w:rsidRPr="007621BA">
        <w:rPr>
          <w:lang w:val="en-US"/>
        </w:rPr>
        <w:t>Nhờ vào sự hỗ trợ đa dạng và môi trường phát triển tích cực, Django đã trở thành lựa chọn hàng đầu cho nhiều nhà phát triển web trên toàn thế giới.</w:t>
      </w:r>
    </w:p>
    <w:p w14:paraId="11BA105C" w14:textId="74B4848B" w:rsidR="00870522" w:rsidRPr="00F07BBD" w:rsidRDefault="00870522" w:rsidP="007621BA">
      <w:pPr>
        <w:pStyle w:val="BodyText"/>
        <w:ind w:firstLine="450"/>
        <w:rPr>
          <w:b/>
          <w:bCs/>
          <w:lang w:val="en-US"/>
        </w:rPr>
      </w:pPr>
      <w:r w:rsidRPr="00F07BBD">
        <w:rPr>
          <w:b/>
          <w:bCs/>
          <w:lang w:val="en-US"/>
        </w:rPr>
        <w:t>Nhược điểm</w:t>
      </w:r>
    </w:p>
    <w:p w14:paraId="13F85B6D" w14:textId="77777777" w:rsidR="00870522" w:rsidRPr="00870522" w:rsidRDefault="00870522" w:rsidP="00794D58">
      <w:pPr>
        <w:pStyle w:val="BodyText"/>
        <w:numPr>
          <w:ilvl w:val="0"/>
          <w:numId w:val="27"/>
        </w:numPr>
        <w:rPr>
          <w:i/>
          <w:iCs/>
          <w:lang w:val="en-US"/>
        </w:rPr>
      </w:pPr>
      <w:r w:rsidRPr="00870522">
        <w:rPr>
          <w:i/>
          <w:iCs/>
          <w:lang w:val="en-US"/>
        </w:rPr>
        <w:t>Cấu trúc chặt chẽ và hạn chế tùy biến</w:t>
      </w:r>
    </w:p>
    <w:p w14:paraId="39D8184D" w14:textId="6B9794D2" w:rsidR="00870522" w:rsidRPr="00870522" w:rsidRDefault="00870522" w:rsidP="00870522">
      <w:pPr>
        <w:pStyle w:val="BodyText"/>
        <w:rPr>
          <w:lang w:val="en-US"/>
        </w:rPr>
      </w:pPr>
      <w:r w:rsidRPr="00870522">
        <w:rPr>
          <w:lang w:val="en-US"/>
        </w:rPr>
        <w:t xml:space="preserve">Django đi kèm với cấu trúc “batteries-included” (tức là có sẵn nhiều tính năng), nhưng điều này có thể trở thành hạn chế khi </w:t>
      </w:r>
      <w:r w:rsidR="0000537F">
        <w:rPr>
          <w:lang w:val="en-US"/>
        </w:rPr>
        <w:t>nhà phát triển</w:t>
      </w:r>
      <w:r w:rsidRPr="00870522">
        <w:rPr>
          <w:lang w:val="en-US"/>
        </w:rPr>
        <w:t xml:space="preserve"> muốn thực hiện các tùy biến đặc biệt. Nếu </w:t>
      </w:r>
      <w:r w:rsidR="0000537F">
        <w:rPr>
          <w:lang w:val="en-US"/>
        </w:rPr>
        <w:t>nhà phát triển</w:t>
      </w:r>
      <w:r w:rsidRPr="00870522">
        <w:rPr>
          <w:lang w:val="en-US"/>
        </w:rPr>
        <w:t xml:space="preserve"> cần một cấu trúc hoàn toàn khác với mô hình mặc định của Django, việc tùy biến có thể phức tạp và mất thời gian.</w:t>
      </w:r>
    </w:p>
    <w:p w14:paraId="6A45B876" w14:textId="0485AD94" w:rsidR="00870522" w:rsidRPr="0000537F" w:rsidRDefault="00870522" w:rsidP="00794D58">
      <w:pPr>
        <w:pStyle w:val="BodyText"/>
        <w:numPr>
          <w:ilvl w:val="0"/>
          <w:numId w:val="27"/>
        </w:numPr>
        <w:rPr>
          <w:i/>
          <w:iCs/>
          <w:lang w:val="en-US"/>
        </w:rPr>
      </w:pPr>
      <w:r w:rsidRPr="0000537F">
        <w:rPr>
          <w:i/>
          <w:iCs/>
          <w:lang w:val="en-US"/>
        </w:rPr>
        <w:t>Khả năng mở rộng hạn chế</w:t>
      </w:r>
    </w:p>
    <w:p w14:paraId="0FC27C95" w14:textId="6814A40F" w:rsidR="00870522" w:rsidRPr="00870522" w:rsidRDefault="00870522" w:rsidP="00870522">
      <w:pPr>
        <w:pStyle w:val="BodyText"/>
        <w:rPr>
          <w:lang w:val="en-US"/>
        </w:rPr>
      </w:pPr>
      <w:r w:rsidRPr="00870522">
        <w:rPr>
          <w:lang w:val="en-US"/>
        </w:rPr>
        <w:t xml:space="preserve">Django hoạt động rất tốt với các ứng dụng vừa và nhỏ. Tuy nhiên, khi ứng dụng mở rộng quy mô với số lượng </w:t>
      </w:r>
      <w:r w:rsidR="00F07BBD">
        <w:rPr>
          <w:lang w:val="en-US"/>
        </w:rPr>
        <w:t>người dùng</w:t>
      </w:r>
      <w:r w:rsidRPr="00870522">
        <w:rPr>
          <w:lang w:val="en-US"/>
        </w:rPr>
        <w:t xml:space="preserve"> hoặc dữ liệu lớn hơn, hiệu suất của Django có thể bị ảnh hưởng. Điều này là do Django phụ thuộc vào cơ sở dữ liệu quan hệ (SQL), dẫn đến việc xử lý các truy vấn phức tạp hoặc với khối lượng lớn có thể trở nên chậm chạp.</w:t>
      </w:r>
    </w:p>
    <w:p w14:paraId="2534FB51" w14:textId="6B8FDCA3" w:rsidR="00870522" w:rsidRPr="0000537F" w:rsidRDefault="00870522" w:rsidP="00794D58">
      <w:pPr>
        <w:pStyle w:val="BodyText"/>
        <w:numPr>
          <w:ilvl w:val="0"/>
          <w:numId w:val="27"/>
        </w:numPr>
        <w:rPr>
          <w:i/>
          <w:iCs/>
          <w:lang w:val="en-US"/>
        </w:rPr>
      </w:pPr>
      <w:r w:rsidRPr="0000537F">
        <w:rPr>
          <w:i/>
          <w:iCs/>
          <w:lang w:val="en-US"/>
        </w:rPr>
        <w:t>Thiếu tính năng xử lý thời gian thực</w:t>
      </w:r>
    </w:p>
    <w:p w14:paraId="0340E484" w14:textId="04A2CD8E" w:rsidR="00267401" w:rsidRPr="00870522" w:rsidRDefault="00870522" w:rsidP="007621BA">
      <w:pPr>
        <w:pStyle w:val="BodyText"/>
        <w:rPr>
          <w:lang w:val="en-US"/>
        </w:rPr>
      </w:pPr>
      <w:r w:rsidRPr="00870522">
        <w:rPr>
          <w:lang w:val="en-US"/>
        </w:rPr>
        <w:t>Django không phải là lựa chọn tốt nhất cho các ứng dụng cần xử lý thời gian thực (real-time) như chat hoặc game online. Mặc dù có thể tích hợp Django với các công nghệ như Django Channels để hỗ trợ giao thức WebSocket, nhưng điều này không phải là tính năng mặc định và có thể phức tạp trong triển khai và bảo trì.</w:t>
      </w:r>
    </w:p>
    <w:p w14:paraId="17F3A1D8" w14:textId="09259A57" w:rsidR="00870522" w:rsidRPr="0000537F" w:rsidRDefault="00870522" w:rsidP="00794D58">
      <w:pPr>
        <w:pStyle w:val="BodyText"/>
        <w:numPr>
          <w:ilvl w:val="0"/>
          <w:numId w:val="27"/>
        </w:numPr>
        <w:rPr>
          <w:i/>
          <w:iCs/>
          <w:lang w:val="en-US"/>
        </w:rPr>
      </w:pPr>
      <w:r w:rsidRPr="0000537F">
        <w:rPr>
          <w:i/>
          <w:iCs/>
          <w:lang w:val="en-US"/>
        </w:rPr>
        <w:t>Khó khăn trong việc học tập cho người mới</w:t>
      </w:r>
    </w:p>
    <w:p w14:paraId="37C901FE" w14:textId="5DA67D88" w:rsidR="000D7EBD" w:rsidRPr="00870522" w:rsidRDefault="00870522" w:rsidP="0000537F">
      <w:pPr>
        <w:pStyle w:val="BodyText"/>
        <w:rPr>
          <w:lang w:val="en-US"/>
        </w:rPr>
      </w:pPr>
      <w:r w:rsidRPr="00870522">
        <w:rPr>
          <w:lang w:val="en-US"/>
        </w:rPr>
        <w:t>Django là một framework lớn và đi kèm với rất nhiều tính năng. Điều này có thể khiến cho người mới học cảm thấy quá tải, đặc biệt là khi phải học cách làm việc với mô hình ORM (Object-Relational Mapping), hệ thống template của Django, và các thành phần khác của nó.</w:t>
      </w:r>
      <w:r w:rsidR="0000537F">
        <w:rPr>
          <w:lang w:val="en-US"/>
        </w:rPr>
        <w:t xml:space="preserve"> </w:t>
      </w:r>
    </w:p>
    <w:p w14:paraId="4D198B53" w14:textId="75762CDA" w:rsidR="00870522" w:rsidRPr="0000537F" w:rsidRDefault="00870522" w:rsidP="00794D58">
      <w:pPr>
        <w:pStyle w:val="BodyText"/>
        <w:numPr>
          <w:ilvl w:val="0"/>
          <w:numId w:val="27"/>
        </w:numPr>
        <w:rPr>
          <w:i/>
          <w:iCs/>
          <w:lang w:val="en-US"/>
        </w:rPr>
      </w:pPr>
      <w:r w:rsidRPr="0000537F">
        <w:rPr>
          <w:i/>
          <w:iCs/>
          <w:lang w:val="en-US"/>
        </w:rPr>
        <w:t>Không phù hợp cho các ứng dụn</w:t>
      </w:r>
      <w:r w:rsidRPr="00012A4B">
        <w:rPr>
          <w:i/>
          <w:iCs/>
          <w:lang w:val="en-US"/>
        </w:rPr>
        <w:t>g</w:t>
      </w:r>
      <w:r w:rsidRPr="0000537F">
        <w:rPr>
          <w:i/>
          <w:iCs/>
          <w:lang w:val="en-US"/>
        </w:rPr>
        <w:t xml:space="preserve"> nhẹ</w:t>
      </w:r>
    </w:p>
    <w:p w14:paraId="6CC5814B" w14:textId="3618C4F5" w:rsidR="00870522" w:rsidRPr="00870522" w:rsidRDefault="00870522" w:rsidP="0000537F">
      <w:pPr>
        <w:pStyle w:val="BodyText"/>
        <w:rPr>
          <w:lang w:val="en-US"/>
        </w:rPr>
      </w:pPr>
      <w:r w:rsidRPr="00870522">
        <w:rPr>
          <w:lang w:val="en-US"/>
        </w:rPr>
        <w:t>Django được thiết kế để xử lý các ứng dụng phức tạp và có quy mô lớn. Điều này khiến nó trở nên quá cồng kềnh khi phát triển các ứng dụng nhỏ hoặc các ứng dụng yêu cầu ít tài nguyên.</w:t>
      </w:r>
    </w:p>
    <w:p w14:paraId="551D2C0A" w14:textId="5EF52CB7" w:rsidR="00AF4014" w:rsidRPr="00AA0BCA" w:rsidRDefault="008274BF" w:rsidP="00794D58">
      <w:pPr>
        <w:pStyle w:val="Heading2"/>
        <w:numPr>
          <w:ilvl w:val="1"/>
          <w:numId w:val="2"/>
        </w:numPr>
        <w:rPr>
          <w:lang w:eastAsia="vi-VN"/>
        </w:rPr>
      </w:pPr>
      <w:bookmarkStart w:id="37" w:name="_Toc181215528"/>
      <w:r>
        <w:lastRenderedPageBreak/>
        <w:t>Giới thiệu về Docker</w:t>
      </w:r>
      <w:bookmarkEnd w:id="37"/>
    </w:p>
    <w:p w14:paraId="5B2F50C0" w14:textId="691BBB5C" w:rsidR="00296245" w:rsidRPr="00AF53B7" w:rsidRDefault="002B5D70" w:rsidP="00794D58">
      <w:pPr>
        <w:pStyle w:val="Heading3"/>
        <w:numPr>
          <w:ilvl w:val="2"/>
          <w:numId w:val="2"/>
        </w:numPr>
        <w:spacing w:before="120" w:after="120"/>
        <w:rPr>
          <w:iCs/>
          <w:lang w:eastAsia="vi-VN"/>
        </w:rPr>
      </w:pPr>
      <w:bookmarkStart w:id="38" w:name="_Toc181215529"/>
      <w:r w:rsidRPr="00AF53B7">
        <w:rPr>
          <w:iCs/>
          <w:lang w:eastAsia="vi-VN"/>
        </w:rPr>
        <w:t xml:space="preserve">Cơ bản về </w:t>
      </w:r>
      <w:r w:rsidR="00BB069B" w:rsidRPr="00AF53B7">
        <w:rPr>
          <w:iCs/>
          <w:lang w:eastAsia="vi-VN"/>
        </w:rPr>
        <w:t>Docker</w:t>
      </w:r>
      <w:bookmarkEnd w:id="38"/>
      <w:r w:rsidR="00BB069B" w:rsidRPr="00AF53B7">
        <w:rPr>
          <w:iCs/>
          <w:lang w:eastAsia="vi-VN"/>
        </w:rPr>
        <w:t xml:space="preserve"> </w:t>
      </w:r>
    </w:p>
    <w:p w14:paraId="6DDEA724" w14:textId="66ECBD5B" w:rsidR="00BB069B" w:rsidRPr="00BB069B" w:rsidRDefault="00BB069B" w:rsidP="00BB069B">
      <w:pPr>
        <w:pStyle w:val="NoSpacing"/>
        <w:ind w:firstLine="720"/>
        <w:rPr>
          <w:lang w:eastAsia="vi-VN"/>
        </w:rPr>
      </w:pPr>
      <w:r w:rsidRPr="00BB069B">
        <w:rPr>
          <w:lang w:eastAsia="vi-VN"/>
        </w:rPr>
        <w:t xml:space="preserve">Docker là một nền tảng mở để phát triển, vận chuyển và chạy các ứng dụng. Docker cho phép </w:t>
      </w:r>
      <w:r w:rsidR="00F07BBD">
        <w:rPr>
          <w:lang w:eastAsia="vi-VN"/>
        </w:rPr>
        <w:t>người dùng</w:t>
      </w:r>
      <w:r>
        <w:rPr>
          <w:lang w:eastAsia="vi-VN"/>
        </w:rPr>
        <w:t xml:space="preserve"> </w:t>
      </w:r>
      <w:r w:rsidRPr="00BB069B">
        <w:rPr>
          <w:lang w:eastAsia="vi-VN"/>
        </w:rPr>
        <w:t xml:space="preserve">tách biệt các ứng dụng của mình khỏi cơ sở hạ tầng để có thể phân phối phần mềm nhanh chóng. Với Docker, </w:t>
      </w:r>
      <w:r w:rsidR="00F07BBD">
        <w:rPr>
          <w:lang w:eastAsia="vi-VN"/>
        </w:rPr>
        <w:t>người dùng</w:t>
      </w:r>
      <w:r w:rsidRPr="00BB069B">
        <w:rPr>
          <w:lang w:eastAsia="vi-VN"/>
        </w:rPr>
        <w:t xml:space="preserve"> có thể quản lý cơ sở hạ tầng của mình theo cùng cách </w:t>
      </w:r>
      <w:r w:rsidR="00F07BBD">
        <w:rPr>
          <w:lang w:eastAsia="vi-VN"/>
        </w:rPr>
        <w:t>người dùng</w:t>
      </w:r>
      <w:r w:rsidRPr="00BB069B">
        <w:rPr>
          <w:lang w:eastAsia="vi-VN"/>
        </w:rPr>
        <w:t xml:space="preserve"> quản lý các ứng dụng của mình. Bằng cách tận dụng các phương pháp của Docker để vận chuyển, thử nghiệm và triển khai mã, </w:t>
      </w:r>
      <w:r w:rsidR="00F07BBD">
        <w:rPr>
          <w:lang w:eastAsia="vi-VN"/>
        </w:rPr>
        <w:t>người dùng</w:t>
      </w:r>
      <w:r w:rsidRPr="00BB069B">
        <w:rPr>
          <w:lang w:eastAsia="vi-VN"/>
        </w:rPr>
        <w:t xml:space="preserve"> có thể giảm đáng kể độ trễ giữa việc viết mã và chạy mã trong sản xuất.</w:t>
      </w:r>
    </w:p>
    <w:p w14:paraId="5F0BEEC4" w14:textId="1930A0D9" w:rsidR="00296245" w:rsidRPr="00AA0BCA" w:rsidRDefault="00BB069B" w:rsidP="00BB069B">
      <w:pPr>
        <w:pStyle w:val="NoSpacing"/>
        <w:rPr>
          <w:i/>
          <w:lang w:eastAsia="vi-VN"/>
        </w:rPr>
      </w:pPr>
      <w:r>
        <w:rPr>
          <w:lang w:eastAsia="vi-VN"/>
        </w:rPr>
        <w:tab/>
      </w:r>
      <w:r w:rsidRPr="00BB069B">
        <w:rPr>
          <w:lang w:eastAsia="vi-VN"/>
        </w:rPr>
        <w:t xml:space="preserve">Docker cung cấp khả năng đóng gói và chạy ứng dụng trong môi trường được gọi là container. Tính cô lập và bảo mật cho phép </w:t>
      </w:r>
      <w:r w:rsidR="00F07BBD">
        <w:rPr>
          <w:lang w:eastAsia="vi-VN"/>
        </w:rPr>
        <w:t>người dùng</w:t>
      </w:r>
      <w:r w:rsidRPr="00BB069B">
        <w:rPr>
          <w:lang w:eastAsia="vi-VN"/>
        </w:rPr>
        <w:t xml:space="preserve"> chạy nhiều container cùng lúc trên một máy chủ nhất định. Container nhẹ và chứa mọi thứ cần thiết để chạy ứng dụng, do đó </w:t>
      </w:r>
      <w:r w:rsidR="00F07BBD">
        <w:rPr>
          <w:lang w:eastAsia="vi-VN"/>
        </w:rPr>
        <w:t xml:space="preserve">người dùng </w:t>
      </w:r>
      <w:r w:rsidR="007621BA" w:rsidRPr="007621BA">
        <w:rPr>
          <w:lang w:eastAsia="vi-VN"/>
        </w:rPr>
        <w:t>không cần phải phụ thuộc vào các phần mềm hay thư viện đã được cài đặt trên máy chủ</w:t>
      </w:r>
      <w:r w:rsidRPr="00BB069B">
        <w:rPr>
          <w:lang w:eastAsia="vi-VN"/>
        </w:rPr>
        <w:t>.</w:t>
      </w:r>
    </w:p>
    <w:p w14:paraId="2239791C" w14:textId="77777777" w:rsidR="00BB069B" w:rsidRDefault="00BB069B" w:rsidP="00BB069B">
      <w:pPr>
        <w:pStyle w:val="BodyText"/>
        <w:keepNext/>
        <w:ind w:firstLine="397"/>
        <w:jc w:val="center"/>
      </w:pPr>
      <w:r>
        <w:rPr>
          <w:noProof/>
        </w:rPr>
        <w:drawing>
          <wp:inline distT="0" distB="0" distL="0" distR="0" wp14:anchorId="15E7040A" wp14:editId="64108A84">
            <wp:extent cx="4918856" cy="2575367"/>
            <wp:effectExtent l="0" t="0" r="0" b="0"/>
            <wp:docPr id="1275757719" name="Picture 2" descr="Do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4531" cy="2578339"/>
                    </a:xfrm>
                    <a:prstGeom prst="rect">
                      <a:avLst/>
                    </a:prstGeom>
                    <a:noFill/>
                    <a:ln>
                      <a:noFill/>
                    </a:ln>
                  </pic:spPr>
                </pic:pic>
              </a:graphicData>
            </a:graphic>
          </wp:inline>
        </w:drawing>
      </w:r>
    </w:p>
    <w:p w14:paraId="67D3B230" w14:textId="051AB59F" w:rsidR="00296245" w:rsidRDefault="00D93DC1" w:rsidP="00D93DC1">
      <w:pPr>
        <w:pStyle w:val="Caption"/>
      </w:pPr>
      <w:bookmarkStart w:id="39" w:name="_Toc179881137"/>
      <w:r>
        <w:t xml:space="preserve">Hình </w:t>
      </w:r>
      <w:fldSimple w:instr=" STYLEREF 1 \s ">
        <w:r w:rsidR="000C09B3">
          <w:rPr>
            <w:noProof/>
          </w:rPr>
          <w:t>2</w:t>
        </w:r>
      </w:fldSimple>
      <w:r w:rsidR="00922610">
        <w:t>.</w:t>
      </w:r>
      <w:fldSimple w:instr=" SEQ Hình \* ARABIC \s 1 ">
        <w:r w:rsidR="000C09B3">
          <w:rPr>
            <w:noProof/>
          </w:rPr>
          <w:t>9</w:t>
        </w:r>
      </w:fldSimple>
      <w:r w:rsidRPr="00D93DC1">
        <w:t xml:space="preserve"> </w:t>
      </w:r>
      <w:r>
        <w:t>Mô tả các thành phần của Docker</w:t>
      </w:r>
      <w:bookmarkEnd w:id="39"/>
    </w:p>
    <w:p w14:paraId="7D6AAEBD" w14:textId="650730C5" w:rsidR="000D7EBD" w:rsidRDefault="00BB069B" w:rsidP="00F07BBD">
      <w:pPr>
        <w:pStyle w:val="NoSpacing"/>
        <w:ind w:firstLine="720"/>
      </w:pPr>
      <w:r w:rsidRPr="00BB069B">
        <w:rPr>
          <w:i/>
          <w:iCs/>
        </w:rPr>
        <w:t>Docker Engine:</w:t>
      </w:r>
      <w:r>
        <w:t xml:space="preserve"> là thành phần chính của Docker, như một công cụ để đóng gói ứng dụng</w:t>
      </w:r>
    </w:p>
    <w:p w14:paraId="4F488A24" w14:textId="5FE6E0A3" w:rsidR="00BB069B" w:rsidRDefault="00BB069B" w:rsidP="00BB069B">
      <w:pPr>
        <w:pStyle w:val="NoSpacing"/>
        <w:ind w:firstLine="720"/>
      </w:pPr>
      <w:r w:rsidRPr="00BB069B">
        <w:rPr>
          <w:i/>
          <w:iCs/>
        </w:rPr>
        <w:t>Docker Hub:</w:t>
      </w:r>
      <w:r>
        <w:t xml:space="preserve"> là một “github for docker images”. Trên DockerHub có hàng ngàn </w:t>
      </w:r>
      <w:r w:rsidR="000553ED">
        <w:t>Publish</w:t>
      </w:r>
      <w:r>
        <w:t xml:space="preserve"> images được tạo bởi cộng đồng cho phép </w:t>
      </w:r>
      <w:r w:rsidR="00F07BBD">
        <w:t>người dùng</w:t>
      </w:r>
      <w:r>
        <w:t xml:space="preserve"> dễ dàng tìm thấy những image mà </w:t>
      </w:r>
      <w:r w:rsidR="00F07BBD">
        <w:t>người dùng</w:t>
      </w:r>
      <w:r>
        <w:t xml:space="preserve"> cần. Và chỉ cần pull về và sử dụng với một số config mà </w:t>
      </w:r>
      <w:r w:rsidR="00F07BBD">
        <w:t>người dùng</w:t>
      </w:r>
      <w:r>
        <w:t xml:space="preserve"> mong muốn.</w:t>
      </w:r>
    </w:p>
    <w:p w14:paraId="2CE85DC6" w14:textId="6AB55D5D" w:rsidR="00BB069B" w:rsidRDefault="00BB069B" w:rsidP="00BB069B">
      <w:pPr>
        <w:pStyle w:val="NoSpacing"/>
        <w:ind w:firstLine="720"/>
      </w:pPr>
      <w:r w:rsidRPr="00BB069B">
        <w:rPr>
          <w:i/>
          <w:iCs/>
        </w:rPr>
        <w:lastRenderedPageBreak/>
        <w:t>Images:</w:t>
      </w:r>
      <w:r>
        <w:t xml:space="preserve"> là một khuôn mẫu để tạo một container. Thường thì image sẽ dựa trên </w:t>
      </w:r>
      <w:r w:rsidR="007621BA">
        <w:t xml:space="preserve">một </w:t>
      </w:r>
      <w:r>
        <w:t xml:space="preserve">image có sẵn với những tùy chỉnh thêm. Ví dụ </w:t>
      </w:r>
      <w:r w:rsidR="00F07BBD">
        <w:t>người dùng</w:t>
      </w:r>
      <w:r>
        <w:t xml:space="preserve"> build </w:t>
      </w:r>
      <w:r w:rsidR="007621BA">
        <w:t>một</w:t>
      </w:r>
      <w:r>
        <w:t xml:space="preserve"> image dựa trên image Centos mẫu có sẵn để chạy Nginx và những tùy chỉnh, cấu hình để ứng dụng web của </w:t>
      </w:r>
      <w:r w:rsidR="00F07BBD">
        <w:t>người dùng</w:t>
      </w:r>
      <w:r>
        <w:t xml:space="preserve"> có thể chạy được. </w:t>
      </w:r>
      <w:r w:rsidR="00F07BBD">
        <w:t>Người dùng</w:t>
      </w:r>
      <w:r>
        <w:t xml:space="preserve"> có thể tự build một image riêng cho mình hoặc sử dụng những image được chia s</w:t>
      </w:r>
      <w:r w:rsidR="007621BA">
        <w:t>ẻ</w:t>
      </w:r>
      <w:r>
        <w:t xml:space="preserve"> từ cộng đồng Docker Hub. Một image sẽ được build dựa trên những chỉ dẫn của Dockerfile.</w:t>
      </w:r>
    </w:p>
    <w:p w14:paraId="69622E79" w14:textId="493BBF77" w:rsidR="00BB069B" w:rsidRDefault="00BB069B" w:rsidP="00BB069B">
      <w:pPr>
        <w:pStyle w:val="NoSpacing"/>
        <w:ind w:firstLine="720"/>
      </w:pPr>
      <w:r w:rsidRPr="00BB069B">
        <w:rPr>
          <w:i/>
          <w:iCs/>
        </w:rPr>
        <w:t>Container:</w:t>
      </w:r>
      <w:r>
        <w:t xml:space="preserve"> là một instance của một image. </w:t>
      </w:r>
      <w:r w:rsidR="00F07BBD">
        <w:t>Người dùng</w:t>
      </w:r>
      <w:r>
        <w:t xml:space="preserve"> có thể create, start, stop, move or delete container dựa trên Docker API hoặc Docker CLI.</w:t>
      </w:r>
    </w:p>
    <w:p w14:paraId="769DC4FA" w14:textId="0ACC821C" w:rsidR="00BB069B" w:rsidRDefault="00BB069B" w:rsidP="00BB069B">
      <w:pPr>
        <w:pStyle w:val="NoSpacing"/>
        <w:ind w:firstLine="720"/>
      </w:pPr>
      <w:r w:rsidRPr="00BB069B">
        <w:rPr>
          <w:i/>
          <w:iCs/>
        </w:rPr>
        <w:t>Docker Client:</w:t>
      </w:r>
      <w:r>
        <w:t xml:space="preserve"> là một công cụ giúp </w:t>
      </w:r>
      <w:r w:rsidR="00F07BBD">
        <w:t>Người dùng</w:t>
      </w:r>
      <w:r>
        <w:t xml:space="preserve"> giao tiếp với Docker host.</w:t>
      </w:r>
    </w:p>
    <w:p w14:paraId="1D9A8FAD" w14:textId="77777777" w:rsidR="00BB069B" w:rsidRDefault="00BB069B" w:rsidP="00BB069B">
      <w:pPr>
        <w:pStyle w:val="NoSpacing"/>
        <w:ind w:firstLine="720"/>
      </w:pPr>
      <w:r w:rsidRPr="00BB069B">
        <w:rPr>
          <w:i/>
          <w:iCs/>
        </w:rPr>
        <w:t>Docker Daemon:</w:t>
      </w:r>
      <w:r>
        <w:t xml:space="preserve"> lắng nghe các yêu cầu từ Docker Client để quản lý các đối tượng như Container, Image, Network và Volumes thông qua REST API. Các Docker Daemon cũng giao tiếp với nhau để quản lý các Docker Service.</w:t>
      </w:r>
    </w:p>
    <w:p w14:paraId="4D86A634" w14:textId="77777777" w:rsidR="00BB069B" w:rsidRDefault="00BB069B" w:rsidP="00BB069B">
      <w:pPr>
        <w:pStyle w:val="NoSpacing"/>
        <w:ind w:firstLine="720"/>
      </w:pPr>
      <w:r w:rsidRPr="00BB069B">
        <w:rPr>
          <w:i/>
          <w:iCs/>
        </w:rPr>
        <w:t>Dockerfile:</w:t>
      </w:r>
      <w:r>
        <w:t xml:space="preserve"> là một tập tin bao gồm các chỉ dẫn để build một image .</w:t>
      </w:r>
    </w:p>
    <w:p w14:paraId="07EED156" w14:textId="41A3083C" w:rsidR="00BB069B" w:rsidRDefault="00BB069B" w:rsidP="00BB069B">
      <w:pPr>
        <w:pStyle w:val="NoSpacing"/>
        <w:ind w:firstLine="720"/>
      </w:pPr>
      <w:r w:rsidRPr="00BB069B">
        <w:rPr>
          <w:i/>
          <w:iCs/>
        </w:rPr>
        <w:t>Volumes:</w:t>
      </w:r>
      <w:r>
        <w:t xml:space="preserve"> là phần dữ liệu được tạo ra khi container được khởi tạo.</w:t>
      </w:r>
    </w:p>
    <w:p w14:paraId="01E20A9F" w14:textId="77777777" w:rsidR="00BB069B" w:rsidRDefault="00BB069B" w:rsidP="00BB069B">
      <w:pPr>
        <w:pStyle w:val="NoSpacing"/>
        <w:keepNext/>
        <w:ind w:firstLine="720"/>
        <w:jc w:val="center"/>
      </w:pPr>
      <w:r>
        <w:rPr>
          <w:noProof/>
        </w:rPr>
        <w:drawing>
          <wp:inline distT="0" distB="0" distL="0" distR="0" wp14:anchorId="3AA5F2A1" wp14:editId="77DA9001">
            <wp:extent cx="5069712" cy="2427826"/>
            <wp:effectExtent l="0" t="0" r="0" b="0"/>
            <wp:docPr id="580123343" name="Picture 3" descr="do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ker là gì"/>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2347" cy="2433877"/>
                    </a:xfrm>
                    <a:prstGeom prst="rect">
                      <a:avLst/>
                    </a:prstGeom>
                    <a:noFill/>
                    <a:ln>
                      <a:noFill/>
                    </a:ln>
                  </pic:spPr>
                </pic:pic>
              </a:graphicData>
            </a:graphic>
          </wp:inline>
        </w:drawing>
      </w:r>
    </w:p>
    <w:p w14:paraId="0AEC9FA9" w14:textId="6AB59939" w:rsidR="00BB069B" w:rsidRDefault="00D93DC1" w:rsidP="00D93DC1">
      <w:pPr>
        <w:pStyle w:val="Caption"/>
      </w:pPr>
      <w:bookmarkStart w:id="40" w:name="_Toc179881138"/>
      <w:r>
        <w:t xml:space="preserve">Hình </w:t>
      </w:r>
      <w:fldSimple w:instr=" STYLEREF 1 \s ">
        <w:r w:rsidR="000C09B3">
          <w:rPr>
            <w:noProof/>
          </w:rPr>
          <w:t>2</w:t>
        </w:r>
      </w:fldSimple>
      <w:r w:rsidR="00922610">
        <w:t>.</w:t>
      </w:r>
      <w:fldSimple w:instr=" SEQ Hình \* ARABIC \s 1 ">
        <w:r w:rsidR="000C09B3">
          <w:rPr>
            <w:noProof/>
          </w:rPr>
          <w:t>10</w:t>
        </w:r>
      </w:fldSimple>
      <w:r w:rsidRPr="00D93DC1">
        <w:t xml:space="preserve"> </w:t>
      </w:r>
      <w:r>
        <w:t>Quy trình thực thi của hệ thống sử dụng Docker</w:t>
      </w:r>
      <w:bookmarkEnd w:id="40"/>
    </w:p>
    <w:p w14:paraId="46D29D91" w14:textId="5B9F3ACD" w:rsidR="000D7EBD" w:rsidRDefault="00BB069B" w:rsidP="007621BA">
      <w:pPr>
        <w:pStyle w:val="NoSpacing"/>
      </w:pPr>
      <w:r>
        <w:t>Như trong hình vẽ, một hệ thống Docker được thực thi với 3 bước chính</w:t>
      </w:r>
      <w:r w:rsidR="007621BA">
        <w:t xml:space="preserve">: </w:t>
      </w:r>
      <w:r>
        <w:t>Build</w:t>
      </w:r>
      <w:r w:rsidR="007621BA">
        <w:t xml:space="preserve">, </w:t>
      </w:r>
      <w:r>
        <w:t xml:space="preserve">Push </w:t>
      </w:r>
      <w:r w:rsidR="007621BA">
        <w:t xml:space="preserve">và </w:t>
      </w:r>
      <w:r>
        <w:t>Pull,</w:t>
      </w:r>
      <w:r w:rsidR="007621BA">
        <w:t xml:space="preserve"> </w:t>
      </w:r>
      <w:r>
        <w:t>Run</w:t>
      </w:r>
      <w:r w:rsidR="007621BA">
        <w:t>.</w:t>
      </w:r>
    </w:p>
    <w:p w14:paraId="6035E578" w14:textId="6D671E7C" w:rsidR="00BB069B" w:rsidRPr="007621BA" w:rsidRDefault="00BB069B" w:rsidP="007621BA">
      <w:pPr>
        <w:pStyle w:val="NoSpacing"/>
        <w:ind w:firstLine="720"/>
        <w:rPr>
          <w:b/>
          <w:bCs/>
          <w:i/>
          <w:iCs/>
        </w:rPr>
      </w:pPr>
      <w:r w:rsidRPr="007621BA">
        <w:rPr>
          <w:i/>
          <w:iCs/>
        </w:rPr>
        <w:t>Build</w:t>
      </w:r>
      <w:r w:rsidR="007621BA" w:rsidRPr="007621BA">
        <w:rPr>
          <w:i/>
          <w:iCs/>
        </w:rPr>
        <w:t>:</w:t>
      </w:r>
      <w:r w:rsidR="007621BA">
        <w:rPr>
          <w:b/>
          <w:bCs/>
          <w:i/>
          <w:iCs/>
        </w:rPr>
        <w:t xml:space="preserve"> </w:t>
      </w:r>
      <w:r>
        <w:t xml:space="preserve">Đầu tiên tạo một dockerfile, trong dockerfile này chính là code của </w:t>
      </w:r>
      <w:r w:rsidR="00F07BBD">
        <w:t>người dùng</w:t>
      </w:r>
      <w:r>
        <w:t xml:space="preserve">. Dockerfile này sẽ được Build tại một máy tính đã cài đặt Docker Engine. Sau khi build sẽ có được Container, trong Container này chứa ứng dụng kèm bộ thư viện của </w:t>
      </w:r>
      <w:r w:rsidR="00F07BBD">
        <w:t>người dùng</w:t>
      </w:r>
      <w:r>
        <w:t>.</w:t>
      </w:r>
    </w:p>
    <w:p w14:paraId="2D4506DE" w14:textId="09BB06F0" w:rsidR="00BB069B" w:rsidRPr="007621BA" w:rsidRDefault="00BB069B" w:rsidP="007621BA">
      <w:pPr>
        <w:pStyle w:val="NoSpacing"/>
        <w:rPr>
          <w:b/>
          <w:bCs/>
          <w:i/>
          <w:iCs/>
        </w:rPr>
      </w:pPr>
      <w:r>
        <w:tab/>
      </w:r>
      <w:r w:rsidRPr="007621BA">
        <w:rPr>
          <w:i/>
          <w:iCs/>
        </w:rPr>
        <w:t>Push</w:t>
      </w:r>
      <w:r w:rsidR="007621BA" w:rsidRPr="007621BA">
        <w:rPr>
          <w:i/>
          <w:iCs/>
        </w:rPr>
        <w:t>:</w:t>
      </w:r>
      <w:r w:rsidR="007621BA">
        <w:rPr>
          <w:b/>
          <w:bCs/>
          <w:i/>
          <w:iCs/>
        </w:rPr>
        <w:t xml:space="preserve"> </w:t>
      </w:r>
      <w:r>
        <w:t>Sau khi có được Container, thực hiện push Container này lên cloud và lưu tại đó.</w:t>
      </w:r>
    </w:p>
    <w:p w14:paraId="6E8DF883" w14:textId="5BF63801" w:rsidR="00BB069B" w:rsidRPr="007621BA" w:rsidRDefault="00BB069B" w:rsidP="007621BA">
      <w:pPr>
        <w:pStyle w:val="NoSpacing"/>
        <w:ind w:firstLine="720"/>
        <w:rPr>
          <w:b/>
          <w:bCs/>
          <w:i/>
          <w:iCs/>
        </w:rPr>
      </w:pPr>
      <w:r w:rsidRPr="007621BA">
        <w:rPr>
          <w:i/>
          <w:iCs/>
        </w:rPr>
        <w:lastRenderedPageBreak/>
        <w:t>Pull, Run</w:t>
      </w:r>
      <w:r w:rsidR="007621BA" w:rsidRPr="007621BA">
        <w:rPr>
          <w:i/>
          <w:iCs/>
        </w:rPr>
        <w:t>:</w:t>
      </w:r>
      <w:r w:rsidR="007621BA">
        <w:rPr>
          <w:b/>
          <w:bCs/>
          <w:i/>
          <w:iCs/>
        </w:rPr>
        <w:t xml:space="preserve"> </w:t>
      </w:r>
      <w:r>
        <w:t xml:space="preserve">Nếu một máy tính khác muốn sử dụng Container </w:t>
      </w:r>
      <w:r w:rsidR="00F07BBD">
        <w:t xml:space="preserve">của người dùng </w:t>
      </w:r>
      <w:r>
        <w:t>thì bắt buộc máy phải thực hiện việc Pull container này về máy, tất nhiên máy này cũng phải cài Docker Engine. Sau đó thực hiện Run Container này.</w:t>
      </w:r>
    </w:p>
    <w:p w14:paraId="7170F078" w14:textId="00D66B95" w:rsidR="002B5D70" w:rsidRDefault="002B5D70" w:rsidP="00794D58">
      <w:pPr>
        <w:pStyle w:val="Heading3"/>
        <w:numPr>
          <w:ilvl w:val="2"/>
          <w:numId w:val="2"/>
        </w:numPr>
      </w:pPr>
      <w:bookmarkStart w:id="41" w:name="_Toc181215530"/>
      <w:r>
        <w:t>Ưu, nhược điểm</w:t>
      </w:r>
      <w:bookmarkEnd w:id="41"/>
    </w:p>
    <w:p w14:paraId="63089AE5" w14:textId="0D035C19" w:rsidR="002B5D70" w:rsidRPr="00F07BBD" w:rsidRDefault="002B5D70" w:rsidP="002B5D70">
      <w:pPr>
        <w:spacing w:line="360" w:lineRule="auto"/>
        <w:ind w:left="720"/>
        <w:rPr>
          <w:b/>
          <w:bCs/>
        </w:rPr>
      </w:pPr>
      <w:r w:rsidRPr="00F07BBD">
        <w:rPr>
          <w:b/>
          <w:bCs/>
        </w:rPr>
        <w:t>Ưu điểm</w:t>
      </w:r>
    </w:p>
    <w:p w14:paraId="05859465" w14:textId="2EA68D6E" w:rsidR="002B5D70" w:rsidRDefault="002B5D70" w:rsidP="002B5D70">
      <w:pPr>
        <w:spacing w:line="360" w:lineRule="auto"/>
        <w:ind w:firstLine="720"/>
        <w:jc w:val="both"/>
      </w:pPr>
      <w:r w:rsidRPr="002B5D70">
        <w:rPr>
          <w:i/>
          <w:iCs/>
        </w:rPr>
        <w:t>Tiện lợi:</w:t>
      </w:r>
      <w:r>
        <w:t xml:space="preserve"> Bình thường khi cần chạy ứng dụng </w:t>
      </w:r>
      <w:r w:rsidR="00F07BBD">
        <w:t>người dùng</w:t>
      </w:r>
      <w:r>
        <w:t xml:space="preserve"> cần cài đầy đủ môi trường trên máy tính, chưa kể có sự xung đột, sự cố xảy ra với các ứng dụng. Thế là mất thời gian, mệt mỏi với nhưng thao tác phụ mà chưa tập trung được vào việc chính. Nhưng với docker mọi thứ đơn gian hơn nhiều, chỉ vài dòng lệnh thôi, </w:t>
      </w:r>
      <w:r w:rsidR="00F07BBD">
        <w:t>người dùng</w:t>
      </w:r>
      <w:r>
        <w:t xml:space="preserve"> sẽ có thể nhanh chóng tạo được môi trường ảo hóa chứa đầy đủ những cài đặt cần thiết cho project.</w:t>
      </w:r>
    </w:p>
    <w:p w14:paraId="26C93159" w14:textId="1EE51627" w:rsidR="002B5D70" w:rsidRDefault="002B5D70" w:rsidP="002B5D70">
      <w:pPr>
        <w:pStyle w:val="NoSpacing"/>
        <w:ind w:firstLine="720"/>
      </w:pPr>
      <w:r w:rsidRPr="002B5D70">
        <w:rPr>
          <w:i/>
          <w:iCs/>
        </w:rPr>
        <w:t>Dễ dàng sử dụng:</w:t>
      </w:r>
      <w:r>
        <w:t xml:space="preserve"> Docker rất dễ cho mọi người sử dụng từ developers, systems admins, architects</w:t>
      </w:r>
      <w:r w:rsidR="007621BA">
        <w:t>,… N</w:t>
      </w:r>
      <w:r>
        <w:t xml:space="preserve">ó tận dụng lợi thế của container để build, test nhanh chóng. Có thể đóng gói ứng dụng trên laptop của họ và chạy trên </w:t>
      </w:r>
      <w:r w:rsidR="000553ED">
        <w:t>Publish</w:t>
      </w:r>
      <w:r>
        <w:t xml:space="preserve"> cloud, private cloud</w:t>
      </w:r>
      <w:r w:rsidR="007621BA">
        <w:t>.</w:t>
      </w:r>
    </w:p>
    <w:p w14:paraId="5FE474CC" w14:textId="353F66EE" w:rsidR="002B5D70" w:rsidRDefault="002B5D70" w:rsidP="002B5D70">
      <w:pPr>
        <w:pStyle w:val="NoSpacing"/>
        <w:ind w:firstLine="720"/>
      </w:pPr>
      <w:r w:rsidRPr="002B5D70">
        <w:rPr>
          <w:i/>
          <w:iCs/>
        </w:rPr>
        <w:t>Tốc độ:</w:t>
      </w:r>
      <w:r>
        <w:t xml:space="preserve"> Docker container rất nhẹ và nhanh, </w:t>
      </w:r>
      <w:r w:rsidR="00F07BBD">
        <w:t>người dùng</w:t>
      </w:r>
      <w:r>
        <w:t xml:space="preserve"> có thể tạo và chạy docker container trong vài giây so sánh với VMs thì mỗi lần chạy VMs cần rất nhiều thời gian khởi động.</w:t>
      </w:r>
    </w:p>
    <w:p w14:paraId="6DDBD7ED" w14:textId="1F7A7C44" w:rsidR="002B5D70" w:rsidRDefault="002B5D70" w:rsidP="002B5D70">
      <w:pPr>
        <w:pStyle w:val="NoSpacing"/>
        <w:ind w:firstLine="720"/>
      </w:pPr>
      <w:r w:rsidRPr="002B5D70">
        <w:rPr>
          <w:i/>
          <w:iCs/>
        </w:rPr>
        <w:t>Khả năng di động:</w:t>
      </w:r>
      <w:r>
        <w:t xml:space="preserve"> môi trường develop được dựng lên bằng docker có thể chuyển từ người này sang người khác mà không làm thay đổi cấu hình ở trong.</w:t>
      </w:r>
    </w:p>
    <w:p w14:paraId="4EAFE3F5" w14:textId="7E733EEE" w:rsidR="000D7EBD" w:rsidRDefault="002B5D70" w:rsidP="00012A4B">
      <w:pPr>
        <w:pStyle w:val="NoSpacing"/>
        <w:ind w:firstLine="720"/>
      </w:pPr>
      <w:r w:rsidRPr="002B5D70">
        <w:rPr>
          <w:i/>
          <w:iCs/>
        </w:rPr>
        <w:t>Chia sẻ</w:t>
      </w:r>
      <w:r>
        <w:t xml:space="preserve">: DockerHub là một “app store for docker images". Trên DockerHub có hàng ngàn </w:t>
      </w:r>
      <w:r w:rsidR="000553ED">
        <w:t>Publish</w:t>
      </w:r>
      <w:r>
        <w:t xml:space="preserve"> images được tạo bởi cộng đồng. Dễ dàng tìm thấy những image mà </w:t>
      </w:r>
      <w:r w:rsidR="00F07BBD">
        <w:t>người dùng</w:t>
      </w:r>
      <w:r>
        <w:t xml:space="preserve"> cần và chỉ cần pull về và sử dụng với một số sửa đổi nhỏ.</w:t>
      </w:r>
    </w:p>
    <w:p w14:paraId="5CD7BB05" w14:textId="032ED27A" w:rsidR="002B5D70" w:rsidRDefault="002B5D70" w:rsidP="002B5D70">
      <w:pPr>
        <w:pStyle w:val="NoSpacing"/>
        <w:ind w:firstLine="720"/>
      </w:pPr>
      <w:r w:rsidRPr="002B5D70">
        <w:rPr>
          <w:i/>
          <w:iCs/>
        </w:rPr>
        <w:t>Môi trường chạy và khả năng mở rộng:</w:t>
      </w:r>
      <w:r>
        <w:t xml:space="preserve"> </w:t>
      </w:r>
      <w:r w:rsidR="00F07BBD">
        <w:t>Người dùng</w:t>
      </w:r>
      <w:r>
        <w:t xml:space="preserve"> có thể chia nhỏ những chức năng của ứng dụng thành các container riêng lẻ. Ví d</w:t>
      </w:r>
      <w:r w:rsidR="007621BA">
        <w:t>ụ:</w:t>
      </w:r>
      <w:r>
        <w:t xml:space="preserve"> </w:t>
      </w:r>
      <w:r w:rsidR="005B3E61">
        <w:t>Cơ sở dữ liệu</w:t>
      </w:r>
      <w:r>
        <w:t xml:space="preserve"> chạy trên một container và Redis cache có thể chạy trên một container khác trong khi ứng dụng Node.js lại chạy trên một cái khác nữa. Với Docker, rất dễ để liên kết các container với nhau để tạo thành một ứng dụng, làm cho nó dễ dàng scale, update các thành phần độc lập với nhau.</w:t>
      </w:r>
    </w:p>
    <w:p w14:paraId="13A9FBA2" w14:textId="589874E2" w:rsidR="002B5D70" w:rsidRPr="00F07BBD" w:rsidRDefault="002B5D70" w:rsidP="002B5D70">
      <w:pPr>
        <w:pStyle w:val="NoSpacing"/>
        <w:ind w:firstLine="720"/>
        <w:rPr>
          <w:b/>
          <w:bCs/>
        </w:rPr>
      </w:pPr>
      <w:r w:rsidRPr="00F07BBD">
        <w:rPr>
          <w:b/>
          <w:bCs/>
        </w:rPr>
        <w:t>Nhược điểm</w:t>
      </w:r>
    </w:p>
    <w:p w14:paraId="04F48A9D" w14:textId="77777777" w:rsidR="007621BA" w:rsidRDefault="006962E3" w:rsidP="006962E3">
      <w:pPr>
        <w:pStyle w:val="NoSpacing"/>
        <w:ind w:firstLine="720"/>
        <w:rPr>
          <w:i/>
          <w:iCs/>
        </w:rPr>
      </w:pPr>
      <w:r w:rsidRPr="006962E3">
        <w:rPr>
          <w:i/>
          <w:iCs/>
        </w:rPr>
        <w:t>Khó khăn trong việc quản lý trạng thái</w:t>
      </w:r>
    </w:p>
    <w:p w14:paraId="3405C4FB" w14:textId="5F2E0EA4" w:rsidR="006962E3" w:rsidRPr="006962E3" w:rsidRDefault="006962E3" w:rsidP="006962E3">
      <w:pPr>
        <w:pStyle w:val="NoSpacing"/>
        <w:ind w:firstLine="720"/>
        <w:rPr>
          <w:i/>
          <w:iCs/>
        </w:rPr>
      </w:pPr>
      <w:r>
        <w:rPr>
          <w:i/>
          <w:iCs/>
        </w:rPr>
        <w:t xml:space="preserve"> </w:t>
      </w:r>
      <w:r>
        <w:t>Docker chủ yếu tối ưu cho các ứng dụng không trạng thái. Việc quản lý dữ liệu và trạng thái trong các container có thể phức tạp và cần thêm các giải pháp như volume hoặc lưu trữ bên ngoài.</w:t>
      </w:r>
    </w:p>
    <w:p w14:paraId="5C6297FD" w14:textId="6272B891" w:rsidR="006962E3" w:rsidRPr="006962E3" w:rsidRDefault="006962E3" w:rsidP="006962E3">
      <w:pPr>
        <w:pStyle w:val="NoSpacing"/>
        <w:ind w:firstLine="720"/>
        <w:rPr>
          <w:i/>
          <w:iCs/>
        </w:rPr>
      </w:pPr>
      <w:r w:rsidRPr="006962E3">
        <w:rPr>
          <w:i/>
          <w:iCs/>
        </w:rPr>
        <w:t>Bảo mật</w:t>
      </w:r>
    </w:p>
    <w:p w14:paraId="4D6DB7B3" w14:textId="77777777" w:rsidR="006962E3" w:rsidRDefault="006962E3" w:rsidP="007621BA">
      <w:pPr>
        <w:pStyle w:val="NoSpacing"/>
        <w:ind w:firstLine="720"/>
      </w:pPr>
      <w:r>
        <w:lastRenderedPageBreak/>
        <w:t>Cấp quyền: Các container chia sẻ cùng một kernel, điều này có thể tạo ra các lỗ hổng bảo mật nếu không được cấu hình đúng cách. Một lỗ hổng trong một container có thể ảnh hưởng đến các container khác.</w:t>
      </w:r>
    </w:p>
    <w:p w14:paraId="052D325C" w14:textId="77777777" w:rsidR="006962E3" w:rsidRDefault="006962E3" w:rsidP="006962E3">
      <w:pPr>
        <w:pStyle w:val="NoSpacing"/>
        <w:ind w:firstLine="720"/>
      </w:pPr>
      <w:r>
        <w:t>Quản lý bí mật: Việc lưu trữ các thông tin nhạy cảm, như mật khẩu hoặc khóa API, trong container có thể gây rủi ro bảo mật.</w:t>
      </w:r>
    </w:p>
    <w:p w14:paraId="31F1AF37" w14:textId="51E1EF0D" w:rsidR="006962E3" w:rsidRPr="006962E3" w:rsidRDefault="006962E3" w:rsidP="006962E3">
      <w:pPr>
        <w:pStyle w:val="NoSpacing"/>
        <w:ind w:firstLine="720"/>
        <w:rPr>
          <w:i/>
          <w:iCs/>
        </w:rPr>
      </w:pPr>
      <w:r w:rsidRPr="006962E3">
        <w:rPr>
          <w:i/>
          <w:iCs/>
        </w:rPr>
        <w:t>Hiệu suất</w:t>
      </w:r>
    </w:p>
    <w:p w14:paraId="1FDBA8E0" w14:textId="77777777" w:rsidR="006962E3" w:rsidRDefault="006962E3" w:rsidP="006962E3">
      <w:pPr>
        <w:pStyle w:val="NoSpacing"/>
        <w:ind w:firstLine="720"/>
      </w:pPr>
      <w:r>
        <w:t>Overhead: Mặc dù Docker thường nhẹ hơn máy ảo (VM), nhưng vẫn có một chút overhead khi chạy các container. Điều này có thể ảnh hưởng đến hiệu suất trong các ứng dụng cần tài nguyên lớn hoặc nhiều yêu cầu cao.</w:t>
      </w:r>
    </w:p>
    <w:p w14:paraId="48EA4F53" w14:textId="551C9CD2" w:rsidR="006962E3" w:rsidRPr="006962E3" w:rsidRDefault="006962E3" w:rsidP="006962E3">
      <w:pPr>
        <w:pStyle w:val="NoSpacing"/>
        <w:ind w:firstLine="720"/>
        <w:rPr>
          <w:i/>
          <w:iCs/>
        </w:rPr>
      </w:pPr>
      <w:r w:rsidRPr="006962E3">
        <w:rPr>
          <w:i/>
          <w:iCs/>
        </w:rPr>
        <w:t>Phức tạp trong thiết lập mạng</w:t>
      </w:r>
    </w:p>
    <w:p w14:paraId="5FF1F499" w14:textId="77777777" w:rsidR="006962E3" w:rsidRDefault="006962E3" w:rsidP="006962E3">
      <w:pPr>
        <w:pStyle w:val="NoSpacing"/>
        <w:ind w:firstLine="720"/>
      </w:pPr>
      <w:r>
        <w:t>Mạng giữa các container: Việc thiết lập mạng giữa nhiều container có thể trở nên phức tạp, đặc biệt khi sử dụng nhiều dịch vụ và phụ thuộc lẫn nhau.</w:t>
      </w:r>
    </w:p>
    <w:p w14:paraId="776E1805" w14:textId="77777777" w:rsidR="00267401" w:rsidRDefault="00267401" w:rsidP="00F07BBD">
      <w:pPr>
        <w:pStyle w:val="NoSpacing"/>
        <w:ind w:firstLine="720"/>
      </w:pPr>
    </w:p>
    <w:p w14:paraId="5684179A" w14:textId="77777777" w:rsidR="000E57E8" w:rsidRDefault="000E57E8" w:rsidP="00267401">
      <w:pPr>
        <w:pStyle w:val="NoSpacing"/>
      </w:pPr>
    </w:p>
    <w:p w14:paraId="3D127064" w14:textId="77777777" w:rsidR="007621BA" w:rsidRDefault="007621BA" w:rsidP="00267401">
      <w:pPr>
        <w:pStyle w:val="NoSpacing"/>
      </w:pPr>
    </w:p>
    <w:p w14:paraId="34EDD2CD" w14:textId="77777777" w:rsidR="007621BA" w:rsidRDefault="007621BA" w:rsidP="00267401">
      <w:pPr>
        <w:pStyle w:val="NoSpacing"/>
      </w:pPr>
    </w:p>
    <w:p w14:paraId="344A02C5" w14:textId="77777777" w:rsidR="007621BA" w:rsidRDefault="007621BA" w:rsidP="00267401">
      <w:pPr>
        <w:pStyle w:val="NoSpacing"/>
      </w:pPr>
    </w:p>
    <w:p w14:paraId="64ED5AC1" w14:textId="77777777" w:rsidR="007621BA" w:rsidRDefault="007621BA" w:rsidP="00267401">
      <w:pPr>
        <w:pStyle w:val="NoSpacing"/>
      </w:pPr>
    </w:p>
    <w:p w14:paraId="5EB9623A" w14:textId="77777777" w:rsidR="007621BA" w:rsidRDefault="007621BA" w:rsidP="00267401">
      <w:pPr>
        <w:pStyle w:val="NoSpacing"/>
      </w:pPr>
    </w:p>
    <w:p w14:paraId="15BA5459" w14:textId="77777777" w:rsidR="007621BA" w:rsidRDefault="007621BA" w:rsidP="00267401">
      <w:pPr>
        <w:pStyle w:val="NoSpacing"/>
      </w:pPr>
    </w:p>
    <w:p w14:paraId="79BD0A3A" w14:textId="77777777" w:rsidR="007621BA" w:rsidRDefault="007621BA" w:rsidP="00267401">
      <w:pPr>
        <w:pStyle w:val="NoSpacing"/>
      </w:pPr>
    </w:p>
    <w:p w14:paraId="15BD49ED" w14:textId="77777777" w:rsidR="007621BA" w:rsidRDefault="007621BA" w:rsidP="00267401">
      <w:pPr>
        <w:pStyle w:val="NoSpacing"/>
      </w:pPr>
    </w:p>
    <w:p w14:paraId="24FF1F33" w14:textId="77777777" w:rsidR="007621BA" w:rsidRDefault="007621BA" w:rsidP="00267401">
      <w:pPr>
        <w:pStyle w:val="NoSpacing"/>
      </w:pPr>
    </w:p>
    <w:p w14:paraId="43326EE8" w14:textId="77777777" w:rsidR="007621BA" w:rsidRDefault="007621BA" w:rsidP="00267401">
      <w:pPr>
        <w:pStyle w:val="NoSpacing"/>
      </w:pPr>
    </w:p>
    <w:p w14:paraId="6DA77E76" w14:textId="77777777" w:rsidR="007621BA" w:rsidRDefault="007621BA" w:rsidP="00267401">
      <w:pPr>
        <w:pStyle w:val="NoSpacing"/>
      </w:pPr>
    </w:p>
    <w:p w14:paraId="0DA68BC8" w14:textId="77777777" w:rsidR="007621BA" w:rsidRDefault="007621BA" w:rsidP="00267401">
      <w:pPr>
        <w:pStyle w:val="NoSpacing"/>
      </w:pPr>
    </w:p>
    <w:p w14:paraId="730D59FA" w14:textId="77777777" w:rsidR="0000141B" w:rsidRDefault="0000141B" w:rsidP="00267401">
      <w:pPr>
        <w:pStyle w:val="NoSpacing"/>
      </w:pPr>
    </w:p>
    <w:p w14:paraId="0EAD716B" w14:textId="77777777" w:rsidR="0000141B" w:rsidRDefault="0000141B" w:rsidP="00267401">
      <w:pPr>
        <w:pStyle w:val="NoSpacing"/>
      </w:pPr>
    </w:p>
    <w:p w14:paraId="4AC691EB" w14:textId="77777777" w:rsidR="007621BA" w:rsidRDefault="007621BA" w:rsidP="00267401">
      <w:pPr>
        <w:pStyle w:val="NoSpacing"/>
      </w:pPr>
    </w:p>
    <w:p w14:paraId="72CBE559" w14:textId="77777777" w:rsidR="007621BA" w:rsidRDefault="007621BA" w:rsidP="00267401">
      <w:pPr>
        <w:pStyle w:val="NoSpacing"/>
      </w:pPr>
    </w:p>
    <w:p w14:paraId="70ACE5DD" w14:textId="77777777" w:rsidR="007621BA" w:rsidRPr="006962E3" w:rsidRDefault="007621BA" w:rsidP="00267401">
      <w:pPr>
        <w:pStyle w:val="NoSpacing"/>
      </w:pPr>
    </w:p>
    <w:p w14:paraId="12A66756" w14:textId="77777777" w:rsidR="00AF4014" w:rsidRPr="00AA0BCA" w:rsidRDefault="00296245" w:rsidP="00794D58">
      <w:pPr>
        <w:pStyle w:val="Heading1"/>
        <w:numPr>
          <w:ilvl w:val="0"/>
          <w:numId w:val="2"/>
        </w:numPr>
        <w:tabs>
          <w:tab w:val="left" w:pos="1701"/>
        </w:tabs>
      </w:pPr>
      <w:bookmarkStart w:id="42" w:name="_Toc181215531"/>
      <w:bookmarkEnd w:id="14"/>
      <w:bookmarkEnd w:id="15"/>
      <w:r w:rsidRPr="00AA0BCA">
        <w:lastRenderedPageBreak/>
        <w:t>HIỆN THỰC HÓA NGHIÊN CỨU</w:t>
      </w:r>
      <w:bookmarkEnd w:id="42"/>
    </w:p>
    <w:p w14:paraId="3B12FBEE" w14:textId="77777777" w:rsidR="00324D25" w:rsidRPr="00324D25" w:rsidRDefault="00324D25" w:rsidP="00794D58">
      <w:pPr>
        <w:pStyle w:val="ListParagraph"/>
        <w:keepNext/>
        <w:numPr>
          <w:ilvl w:val="0"/>
          <w:numId w:val="31"/>
        </w:numPr>
        <w:spacing w:before="120" w:after="120" w:line="360" w:lineRule="auto"/>
        <w:contextualSpacing w:val="0"/>
        <w:outlineLvl w:val="1"/>
        <w:rPr>
          <w:rFonts w:eastAsia="SimSun"/>
          <w:b/>
          <w:vanish/>
        </w:rPr>
      </w:pPr>
      <w:bookmarkStart w:id="43" w:name="_Toc178550367"/>
      <w:bookmarkStart w:id="44" w:name="_Toc179664539"/>
      <w:bookmarkStart w:id="45" w:name="_Toc179777359"/>
      <w:bookmarkStart w:id="46" w:name="_Toc179777439"/>
      <w:bookmarkStart w:id="47" w:name="_Toc179777519"/>
      <w:bookmarkStart w:id="48" w:name="_Toc179781666"/>
      <w:bookmarkStart w:id="49" w:name="_Toc179781879"/>
      <w:bookmarkStart w:id="50" w:name="_Toc179837689"/>
      <w:bookmarkStart w:id="51" w:name="_Toc179866763"/>
      <w:bookmarkStart w:id="52" w:name="_Toc179866976"/>
      <w:bookmarkStart w:id="53" w:name="_Toc179867064"/>
      <w:bookmarkStart w:id="54" w:name="_Toc179867152"/>
      <w:bookmarkStart w:id="55" w:name="_Toc181214399"/>
      <w:bookmarkStart w:id="56" w:name="_Toc18121553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5866EF93" w14:textId="77777777" w:rsidR="00324D25" w:rsidRPr="00324D25" w:rsidRDefault="00324D25" w:rsidP="00794D58">
      <w:pPr>
        <w:pStyle w:val="ListParagraph"/>
        <w:keepNext/>
        <w:numPr>
          <w:ilvl w:val="0"/>
          <w:numId w:val="31"/>
        </w:numPr>
        <w:spacing w:before="120" w:after="120" w:line="360" w:lineRule="auto"/>
        <w:contextualSpacing w:val="0"/>
        <w:outlineLvl w:val="1"/>
        <w:rPr>
          <w:rFonts w:eastAsia="SimSun"/>
          <w:b/>
          <w:vanish/>
        </w:rPr>
      </w:pPr>
      <w:bookmarkStart w:id="57" w:name="_Toc178550368"/>
      <w:bookmarkStart w:id="58" w:name="_Toc179664540"/>
      <w:bookmarkStart w:id="59" w:name="_Toc179777360"/>
      <w:bookmarkStart w:id="60" w:name="_Toc179777440"/>
      <w:bookmarkStart w:id="61" w:name="_Toc179777520"/>
      <w:bookmarkStart w:id="62" w:name="_Toc179781667"/>
      <w:bookmarkStart w:id="63" w:name="_Toc179781880"/>
      <w:bookmarkStart w:id="64" w:name="_Toc179837690"/>
      <w:bookmarkStart w:id="65" w:name="_Toc179866764"/>
      <w:bookmarkStart w:id="66" w:name="_Toc179866977"/>
      <w:bookmarkStart w:id="67" w:name="_Toc179867065"/>
      <w:bookmarkStart w:id="68" w:name="_Toc179867153"/>
      <w:bookmarkStart w:id="69" w:name="_Toc181214400"/>
      <w:bookmarkStart w:id="70" w:name="_Toc181215533"/>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609F8FD3" w14:textId="77777777" w:rsidR="00324D25" w:rsidRPr="00324D25" w:rsidRDefault="00324D25" w:rsidP="00794D58">
      <w:pPr>
        <w:pStyle w:val="ListParagraph"/>
        <w:keepNext/>
        <w:numPr>
          <w:ilvl w:val="0"/>
          <w:numId w:val="31"/>
        </w:numPr>
        <w:spacing w:before="120" w:after="120" w:line="360" w:lineRule="auto"/>
        <w:contextualSpacing w:val="0"/>
        <w:outlineLvl w:val="1"/>
        <w:rPr>
          <w:rFonts w:eastAsia="SimSun"/>
          <w:b/>
          <w:vanish/>
        </w:rPr>
      </w:pPr>
      <w:bookmarkStart w:id="71" w:name="_Toc178550369"/>
      <w:bookmarkStart w:id="72" w:name="_Toc179664541"/>
      <w:bookmarkStart w:id="73" w:name="_Toc179777361"/>
      <w:bookmarkStart w:id="74" w:name="_Toc179777441"/>
      <w:bookmarkStart w:id="75" w:name="_Toc179777521"/>
      <w:bookmarkStart w:id="76" w:name="_Toc179781668"/>
      <w:bookmarkStart w:id="77" w:name="_Toc179781881"/>
      <w:bookmarkStart w:id="78" w:name="_Toc179837691"/>
      <w:bookmarkStart w:id="79" w:name="_Toc179866765"/>
      <w:bookmarkStart w:id="80" w:name="_Toc179866978"/>
      <w:bookmarkStart w:id="81" w:name="_Toc179867066"/>
      <w:bookmarkStart w:id="82" w:name="_Toc179867154"/>
      <w:bookmarkStart w:id="83" w:name="_Toc181214401"/>
      <w:bookmarkStart w:id="84" w:name="_Toc181215534"/>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22AF60E7" w14:textId="1DC73B95" w:rsidR="0000141B" w:rsidRDefault="0000141B" w:rsidP="00FB3C2D">
      <w:pPr>
        <w:pStyle w:val="Heading2"/>
        <w:numPr>
          <w:ilvl w:val="1"/>
          <w:numId w:val="31"/>
        </w:numPr>
        <w:spacing w:after="0"/>
      </w:pPr>
      <w:bookmarkStart w:id="85" w:name="_Toc181215535"/>
      <w:r>
        <w:t>Mô tả cấu trúc hệ thống</w:t>
      </w:r>
      <w:bookmarkEnd w:id="85"/>
    </w:p>
    <w:p w14:paraId="04740D43" w14:textId="298DD194" w:rsidR="0000141B" w:rsidRPr="0000141B" w:rsidRDefault="00FB3C2D" w:rsidP="0000141B">
      <w:pPr>
        <w:pStyle w:val="NoSpacing"/>
        <w:numPr>
          <w:ilvl w:val="0"/>
          <w:numId w:val="101"/>
        </w:numPr>
        <w:rPr>
          <w:b/>
          <w:bCs/>
        </w:rPr>
      </w:pPr>
      <w:r>
        <w:rPr>
          <w:b/>
          <w:bCs/>
        </w:rPr>
        <w:t>Cấu</w:t>
      </w:r>
      <w:r w:rsidR="0000141B" w:rsidRPr="0000141B">
        <w:rPr>
          <w:b/>
          <w:bCs/>
        </w:rPr>
        <w:t xml:space="preserve"> trúc tổng thể của</w:t>
      </w:r>
      <w:r w:rsidR="0000141B">
        <w:rPr>
          <w:b/>
          <w:bCs/>
        </w:rPr>
        <w:t xml:space="preserve"> hệ thống</w:t>
      </w:r>
    </w:p>
    <w:p w14:paraId="312B8D7F" w14:textId="76A03CC4" w:rsidR="0000141B" w:rsidRDefault="0000141B" w:rsidP="0000141B">
      <w:pPr>
        <w:pStyle w:val="NoSpacing"/>
        <w:ind w:firstLine="450"/>
      </w:pPr>
      <w:r w:rsidRPr="0000141B">
        <w:rPr>
          <w:i/>
          <w:iCs/>
        </w:rPr>
        <w:t>LMS (Learning Management System):</w:t>
      </w:r>
      <w:r>
        <w:t xml:space="preserve"> LMS là thành phần chính của hệ thống, nơi người học và người quản lý khóa học (giảng viên) truy cập nội dung khóa học, tương tác với bài giảng, và thực hiện các hoạt động học tập. </w:t>
      </w:r>
    </w:p>
    <w:p w14:paraId="25BFC2C5" w14:textId="58234A64" w:rsidR="0000141B" w:rsidRDefault="0000141B" w:rsidP="0000141B">
      <w:pPr>
        <w:pStyle w:val="NoSpacing"/>
        <w:ind w:firstLine="450"/>
      </w:pPr>
      <w:r w:rsidRPr="0000141B">
        <w:rPr>
          <w:i/>
          <w:iCs/>
        </w:rPr>
        <w:t>Studio:</w:t>
      </w:r>
      <w:r>
        <w:t xml:space="preserve"> Đây là công cụ tạo và quản lý khóa học của hệ thống, cho phép các quản lý khóa học và quản trị viên dễ dàng xây dựng nội dung khóa học. Studio chia sẻ cơ sở dữ liệu với LMS để đảm bảo đồng bộ dữ liệu. </w:t>
      </w:r>
    </w:p>
    <w:p w14:paraId="36A0C540" w14:textId="168F995D" w:rsidR="0000141B" w:rsidRDefault="0000141B" w:rsidP="0000141B">
      <w:pPr>
        <w:pStyle w:val="NoSpacing"/>
        <w:ind w:firstLine="450"/>
      </w:pPr>
      <w:r w:rsidRPr="0000141B">
        <w:rPr>
          <w:i/>
          <w:iCs/>
        </w:rPr>
        <w:t>XBlocks:</w:t>
      </w:r>
      <w:r>
        <w:t xml:space="preserve"> Hệ thống sử dụng XBlocks để thêm các tính năng đặc biệt vào khóa học, chẳng hạn như bài tập, quiz, diễn đàn và tích hợp bên ngoài. XBlocks là các plugin có thể được phát triển hoặc điều chỉnh để phù hợp với các yêu cầu cụ thể của nền tảng trường học, chẳng hạn như thêm học liệu đa phương tiện hoặc tích hợp công cụ học tập từ bên thứ ba.</w:t>
      </w:r>
    </w:p>
    <w:p w14:paraId="50BBE6F7" w14:textId="1DFB3A83" w:rsidR="0000141B" w:rsidRPr="0000141B" w:rsidRDefault="0000141B" w:rsidP="0000141B">
      <w:pPr>
        <w:pStyle w:val="NoSpacing"/>
        <w:numPr>
          <w:ilvl w:val="0"/>
          <w:numId w:val="101"/>
        </w:numPr>
        <w:rPr>
          <w:b/>
          <w:bCs/>
        </w:rPr>
      </w:pPr>
      <w:r w:rsidRPr="0000141B">
        <w:rPr>
          <w:b/>
          <w:bCs/>
        </w:rPr>
        <w:t>Cấu trúc Django và tùy chỉnh giao diện</w:t>
      </w:r>
    </w:p>
    <w:p w14:paraId="19946F84" w14:textId="518EB90D" w:rsidR="0000141B" w:rsidRDefault="0000141B" w:rsidP="0000141B">
      <w:pPr>
        <w:pStyle w:val="NoSpacing"/>
        <w:ind w:firstLine="450"/>
      </w:pPr>
      <w:r w:rsidRPr="0000141B">
        <w:rPr>
          <w:i/>
          <w:iCs/>
        </w:rPr>
        <w:t>Theme Indigo:</w:t>
      </w:r>
      <w:r>
        <w:t xml:space="preserve"> Theme Indigo cung cấp các tệp HTML, CSS và JavaScript để tạo giao diện thân thiện với người dùng và tùy chỉnh dễ dàng. Theme này sẽ thay thế các template mặc định của Open edX trong LMS và Studio, tạo nên một giao diện trực quan và đồng nhất.</w:t>
      </w:r>
    </w:p>
    <w:p w14:paraId="4598B8E6" w14:textId="6B5E1856" w:rsidR="0000141B" w:rsidRDefault="0000141B" w:rsidP="0000141B">
      <w:pPr>
        <w:pStyle w:val="NoSpacing"/>
        <w:ind w:firstLine="450"/>
      </w:pPr>
      <w:r w:rsidRPr="0000141B">
        <w:rPr>
          <w:i/>
          <w:iCs/>
        </w:rPr>
        <w:t>Template và Static Files</w:t>
      </w:r>
      <w:r>
        <w:t>: Các tệp template trong theme Indigo được sắp xếp theo các thư mục ứng dụng Django. Cấu trúc bao gồm:</w:t>
      </w:r>
    </w:p>
    <w:p w14:paraId="0EFA2C3F" w14:textId="77777777" w:rsidR="0000141B" w:rsidRDefault="0000141B" w:rsidP="0000141B">
      <w:pPr>
        <w:pStyle w:val="NoSpacing"/>
        <w:ind w:firstLine="450"/>
      </w:pPr>
      <w:r>
        <w:t>Template (HTML): Chứa các tệp HTML định hình cấu trúc và bố cục của trang.</w:t>
      </w:r>
    </w:p>
    <w:p w14:paraId="2E801473" w14:textId="77777777" w:rsidR="0000141B" w:rsidRDefault="0000141B" w:rsidP="0000141B">
      <w:pPr>
        <w:pStyle w:val="NoSpacing"/>
        <w:ind w:firstLine="450"/>
      </w:pPr>
      <w:r>
        <w:t>Static Files (CSS, JavaScript, Images): Chứa các tệp CSS để thiết kế giao diện và JavaScript để thêm các tính năng tương tác.</w:t>
      </w:r>
    </w:p>
    <w:p w14:paraId="029D5606" w14:textId="77777777" w:rsidR="0000141B" w:rsidRDefault="0000141B" w:rsidP="0000141B">
      <w:pPr>
        <w:pStyle w:val="NoSpacing"/>
        <w:ind w:firstLine="450"/>
      </w:pPr>
      <w:r>
        <w:t>Custom Blocks: Các tệp HTML và CSS bổ sung có thể được tùy chỉnh để phù hợp với yêu cầu cụ thể của nền tảng.</w:t>
      </w:r>
    </w:p>
    <w:p w14:paraId="68F9DA47" w14:textId="5F804FB4" w:rsidR="0000141B" w:rsidRPr="0000141B" w:rsidRDefault="0000141B" w:rsidP="0000141B">
      <w:pPr>
        <w:pStyle w:val="NoSpacing"/>
        <w:numPr>
          <w:ilvl w:val="0"/>
          <w:numId w:val="101"/>
        </w:numPr>
        <w:rPr>
          <w:b/>
          <w:bCs/>
        </w:rPr>
      </w:pPr>
      <w:r w:rsidRPr="0000141B">
        <w:rPr>
          <w:b/>
          <w:bCs/>
        </w:rPr>
        <w:t xml:space="preserve">Quản lý </w:t>
      </w:r>
      <w:r>
        <w:rPr>
          <w:b/>
          <w:bCs/>
        </w:rPr>
        <w:t>c</w:t>
      </w:r>
      <w:r w:rsidRPr="0000141B">
        <w:rPr>
          <w:b/>
          <w:bCs/>
        </w:rPr>
        <w:t xml:space="preserve">ơ sở </w:t>
      </w:r>
      <w:r>
        <w:rPr>
          <w:b/>
          <w:bCs/>
        </w:rPr>
        <w:t>d</w:t>
      </w:r>
      <w:r w:rsidRPr="0000141B">
        <w:rPr>
          <w:b/>
          <w:bCs/>
        </w:rPr>
        <w:t>ữ liệu</w:t>
      </w:r>
    </w:p>
    <w:p w14:paraId="5437B52E" w14:textId="3471AEC6" w:rsidR="0000141B" w:rsidRDefault="0000141B" w:rsidP="0000141B">
      <w:pPr>
        <w:pStyle w:val="NoSpacing"/>
        <w:ind w:firstLine="450"/>
      </w:pPr>
      <w:r w:rsidRPr="0000141B">
        <w:rPr>
          <w:i/>
          <w:iCs/>
        </w:rPr>
        <w:t>MySQL và MongoDB</w:t>
      </w:r>
      <w:r>
        <w:t>: Hệ thống sử dụng MySQL để lưu trữ dữ liệu khóa học, người dùng, và các cài đặt hệ thống, trong khi MongoDB thường lưu các hoạt động học tập và phân tích theo thời gian thực. Cơ sở dữ liệu này hỗ trợ lưu trữ và truy xuất thông tin một cách hiệu quả, đảm bảo tính đồng bộ giữa các phần của hệ thống.</w:t>
      </w:r>
    </w:p>
    <w:p w14:paraId="2E063B8E" w14:textId="77777777" w:rsidR="0000141B" w:rsidRDefault="0000141B" w:rsidP="0000141B">
      <w:pPr>
        <w:pStyle w:val="NoSpacing"/>
      </w:pPr>
    </w:p>
    <w:p w14:paraId="40277633" w14:textId="2ACBB7A8" w:rsidR="0000141B" w:rsidRPr="0000141B" w:rsidRDefault="0000141B" w:rsidP="0000141B">
      <w:pPr>
        <w:pStyle w:val="NoSpacing"/>
        <w:numPr>
          <w:ilvl w:val="0"/>
          <w:numId w:val="101"/>
        </w:numPr>
        <w:rPr>
          <w:b/>
          <w:bCs/>
        </w:rPr>
      </w:pPr>
      <w:r w:rsidRPr="0000141B">
        <w:rPr>
          <w:b/>
          <w:bCs/>
        </w:rPr>
        <w:lastRenderedPageBreak/>
        <w:t>Triển khai và cấu hình</w:t>
      </w:r>
    </w:p>
    <w:p w14:paraId="0893A5BA" w14:textId="79627A8F" w:rsidR="0000141B" w:rsidRDefault="0000141B" w:rsidP="0000141B">
      <w:pPr>
        <w:pStyle w:val="NoSpacing"/>
        <w:ind w:firstLine="450"/>
      </w:pPr>
      <w:r w:rsidRPr="0000141B">
        <w:rPr>
          <w:i/>
          <w:iCs/>
        </w:rPr>
        <w:t>Docker:</w:t>
      </w:r>
      <w:r>
        <w:t xml:space="preserve"> Sử dụng Docker triển khai và quản lý hệ thống. </w:t>
      </w:r>
    </w:p>
    <w:p w14:paraId="14D6F92E" w14:textId="5204C52C" w:rsidR="00AF4014" w:rsidRDefault="006E2BCE" w:rsidP="00794D58">
      <w:pPr>
        <w:pStyle w:val="Heading2"/>
        <w:numPr>
          <w:ilvl w:val="1"/>
          <w:numId w:val="31"/>
        </w:numPr>
      </w:pPr>
      <w:bookmarkStart w:id="86" w:name="_Toc181215536"/>
      <w:r>
        <w:t xml:space="preserve">Cài đặt </w:t>
      </w:r>
      <w:r w:rsidR="00F05C3B">
        <w:t>OpenedX</w:t>
      </w:r>
      <w:r>
        <w:t xml:space="preserve"> với</w:t>
      </w:r>
      <w:r w:rsidR="00324D25">
        <w:t xml:space="preserve"> Tutor Edly</w:t>
      </w:r>
      <w:bookmarkEnd w:id="86"/>
    </w:p>
    <w:p w14:paraId="4463AF60" w14:textId="72A1FA20" w:rsidR="00324D25" w:rsidRDefault="00324D25" w:rsidP="00324D25">
      <w:pPr>
        <w:pStyle w:val="NoSpacing"/>
        <w:ind w:firstLine="720"/>
        <w:rPr>
          <w:rFonts w:eastAsia="SimSun"/>
        </w:rPr>
      </w:pPr>
      <w:r w:rsidRPr="00324D25">
        <w:rPr>
          <w:rFonts w:eastAsia="SimSun"/>
        </w:rPr>
        <w:t xml:space="preserve">Tutor là bản phân phối </w:t>
      </w:r>
      <w:r w:rsidR="00F05C3B">
        <w:rPr>
          <w:rFonts w:eastAsia="SimSun"/>
        </w:rPr>
        <w:t>OpenedX</w:t>
      </w:r>
      <w:r w:rsidRPr="00324D25">
        <w:rPr>
          <w:rFonts w:eastAsia="SimSun"/>
        </w:rPr>
        <w:t xml:space="preserve"> chính thức dựa trên Docker, dành cho cả sản xuất và phát triển cục bộ. Mục tiêu của Tutor là giúp triển khai, tùy chỉnh, nâng cấp và mở rộng </w:t>
      </w:r>
      <w:r w:rsidR="00F05C3B">
        <w:rPr>
          <w:rFonts w:eastAsia="SimSun"/>
        </w:rPr>
        <w:t>OpenedX</w:t>
      </w:r>
      <w:r w:rsidRPr="00324D25">
        <w:rPr>
          <w:rFonts w:eastAsia="SimSun"/>
        </w:rPr>
        <w:t xml:space="preserve"> dễ dàng. Tutor đáng tin cậy, nhanh, có thể mở rộng và đã được sử dụng để triển khai hàng trăm nền tảng </w:t>
      </w:r>
      <w:r w:rsidR="00F05C3B">
        <w:rPr>
          <w:rFonts w:eastAsia="SimSun"/>
        </w:rPr>
        <w:t>OpenedX</w:t>
      </w:r>
      <w:r w:rsidRPr="00324D25">
        <w:rPr>
          <w:rFonts w:eastAsia="SimSun"/>
        </w:rPr>
        <w:t xml:space="preserve"> trên toàn thế giới.</w:t>
      </w:r>
    </w:p>
    <w:p w14:paraId="721B0932" w14:textId="77777777" w:rsidR="001A0CBA" w:rsidRPr="001A0CBA" w:rsidRDefault="001A0CBA" w:rsidP="001A0CBA">
      <w:pPr>
        <w:pStyle w:val="ListParagraph"/>
        <w:keepNext/>
        <w:numPr>
          <w:ilvl w:val="0"/>
          <w:numId w:val="42"/>
        </w:numPr>
        <w:contextualSpacing w:val="0"/>
        <w:jc w:val="center"/>
        <w:outlineLvl w:val="0"/>
        <w:rPr>
          <w:b/>
          <w:vanish/>
        </w:rPr>
      </w:pPr>
      <w:bookmarkStart w:id="87" w:name="_Toc179866980"/>
      <w:bookmarkStart w:id="88" w:name="_Toc179867068"/>
      <w:bookmarkStart w:id="89" w:name="_Toc179867156"/>
      <w:bookmarkStart w:id="90" w:name="_Toc181214403"/>
      <w:bookmarkStart w:id="91" w:name="_Toc181215537"/>
      <w:bookmarkEnd w:id="87"/>
      <w:bookmarkEnd w:id="88"/>
      <w:bookmarkEnd w:id="89"/>
      <w:bookmarkEnd w:id="90"/>
      <w:bookmarkEnd w:id="91"/>
    </w:p>
    <w:p w14:paraId="3FE6417B" w14:textId="77777777" w:rsidR="001A0CBA" w:rsidRPr="001A0CBA" w:rsidRDefault="001A0CBA" w:rsidP="001A0CBA">
      <w:pPr>
        <w:pStyle w:val="ListParagraph"/>
        <w:keepNext/>
        <w:numPr>
          <w:ilvl w:val="0"/>
          <w:numId w:val="42"/>
        </w:numPr>
        <w:contextualSpacing w:val="0"/>
        <w:jc w:val="center"/>
        <w:outlineLvl w:val="0"/>
        <w:rPr>
          <w:b/>
          <w:vanish/>
        </w:rPr>
      </w:pPr>
      <w:bookmarkStart w:id="92" w:name="_Toc179866981"/>
      <w:bookmarkStart w:id="93" w:name="_Toc179867069"/>
      <w:bookmarkStart w:id="94" w:name="_Toc179867157"/>
      <w:bookmarkStart w:id="95" w:name="_Toc181214404"/>
      <w:bookmarkStart w:id="96" w:name="_Toc181215538"/>
      <w:bookmarkEnd w:id="92"/>
      <w:bookmarkEnd w:id="93"/>
      <w:bookmarkEnd w:id="94"/>
      <w:bookmarkEnd w:id="95"/>
      <w:bookmarkEnd w:id="96"/>
    </w:p>
    <w:p w14:paraId="44C8A245" w14:textId="77777777" w:rsidR="001A0CBA" w:rsidRPr="001A0CBA" w:rsidRDefault="001A0CBA" w:rsidP="001A0CBA">
      <w:pPr>
        <w:pStyle w:val="ListParagraph"/>
        <w:keepNext/>
        <w:numPr>
          <w:ilvl w:val="0"/>
          <w:numId w:val="42"/>
        </w:numPr>
        <w:contextualSpacing w:val="0"/>
        <w:jc w:val="center"/>
        <w:outlineLvl w:val="0"/>
        <w:rPr>
          <w:b/>
          <w:vanish/>
        </w:rPr>
      </w:pPr>
      <w:bookmarkStart w:id="97" w:name="_Toc179866982"/>
      <w:bookmarkStart w:id="98" w:name="_Toc179867070"/>
      <w:bookmarkStart w:id="99" w:name="_Toc179867158"/>
      <w:bookmarkStart w:id="100" w:name="_Toc181214405"/>
      <w:bookmarkStart w:id="101" w:name="_Toc181215539"/>
      <w:bookmarkEnd w:id="97"/>
      <w:bookmarkEnd w:id="98"/>
      <w:bookmarkEnd w:id="99"/>
      <w:bookmarkEnd w:id="100"/>
      <w:bookmarkEnd w:id="101"/>
    </w:p>
    <w:p w14:paraId="43233F69" w14:textId="77777777" w:rsidR="001A0CBA" w:rsidRPr="001A0CBA" w:rsidRDefault="001A0CBA" w:rsidP="001A0CBA">
      <w:pPr>
        <w:pStyle w:val="ListParagraph"/>
        <w:keepNext/>
        <w:numPr>
          <w:ilvl w:val="1"/>
          <w:numId w:val="42"/>
        </w:numPr>
        <w:spacing w:before="120" w:after="120" w:line="360" w:lineRule="auto"/>
        <w:contextualSpacing w:val="0"/>
        <w:outlineLvl w:val="1"/>
        <w:rPr>
          <w:rFonts w:eastAsia="SimSun"/>
          <w:b/>
          <w:vanish/>
        </w:rPr>
      </w:pPr>
      <w:bookmarkStart w:id="102" w:name="_Toc179866983"/>
      <w:bookmarkStart w:id="103" w:name="_Toc179867071"/>
      <w:bookmarkStart w:id="104" w:name="_Toc179867159"/>
      <w:bookmarkStart w:id="105" w:name="_Toc181214406"/>
      <w:bookmarkStart w:id="106" w:name="_Toc181215540"/>
      <w:bookmarkEnd w:id="102"/>
      <w:bookmarkEnd w:id="103"/>
      <w:bookmarkEnd w:id="104"/>
      <w:bookmarkEnd w:id="105"/>
      <w:bookmarkEnd w:id="106"/>
    </w:p>
    <w:p w14:paraId="3AAB3DB7" w14:textId="45C21EC5" w:rsidR="00FF4C3A" w:rsidRPr="00FF4C3A" w:rsidRDefault="00FF4C3A" w:rsidP="003E70A2">
      <w:pPr>
        <w:pStyle w:val="Heading3"/>
      </w:pPr>
      <w:bookmarkStart w:id="107" w:name="_Toc181215541"/>
      <w:r w:rsidRPr="00FF4C3A">
        <w:t>Yêu cầu môi trường trước khi cài đặt</w:t>
      </w:r>
      <w:bookmarkEnd w:id="107"/>
    </w:p>
    <w:p w14:paraId="70A36517" w14:textId="78D5B7F6" w:rsidR="00FF4C3A" w:rsidRPr="00FF4C3A" w:rsidRDefault="00FF4C3A" w:rsidP="00FF4C3A">
      <w:pPr>
        <w:pStyle w:val="NoSpacing"/>
        <w:ind w:firstLine="720"/>
      </w:pPr>
      <w:r w:rsidRPr="00FF4C3A">
        <w:t>Hệ điều hành được hỗ trợ: Tutor chạy trên bất kỳ hệ điều hành 64-bit dựa trên UNIX nào. Nó cũng được báo cáo là hoạt động trên Windows (với WSL 2).</w:t>
      </w:r>
    </w:p>
    <w:p w14:paraId="4CA9A4DE" w14:textId="5C89B3EB" w:rsidR="00FF4C3A" w:rsidRPr="00FF4C3A" w:rsidRDefault="00FF4C3A" w:rsidP="00FF4C3A">
      <w:pPr>
        <w:pStyle w:val="NoSpacing"/>
        <w:ind w:firstLine="720"/>
      </w:pPr>
      <w:r w:rsidRPr="00FF4C3A">
        <w:t>Kiến trúc: Cả AMD64 và ARM64 đều được hỗ trợ.</w:t>
      </w:r>
    </w:p>
    <w:p w14:paraId="1EF35313" w14:textId="29C83848" w:rsidR="00FF4C3A" w:rsidRPr="00FF4C3A" w:rsidRDefault="00FF4C3A" w:rsidP="00FF4C3A">
      <w:pPr>
        <w:pStyle w:val="NoSpacing"/>
        <w:ind w:firstLine="720"/>
      </w:pPr>
      <w:r w:rsidRPr="00FF4C3A">
        <w:t>Phần mềm bắt buộc:</w:t>
      </w:r>
    </w:p>
    <w:p w14:paraId="20A51654" w14:textId="0123E9F1" w:rsidR="00FF4C3A" w:rsidRPr="00FF4C3A" w:rsidRDefault="00FF4C3A" w:rsidP="00FF4C3A">
      <w:pPr>
        <w:pStyle w:val="NoSpacing"/>
        <w:ind w:left="720" w:firstLine="720"/>
      </w:pPr>
      <w:r w:rsidRPr="00FF4C3A">
        <w:t>Docker: v24.0.5+ (với BuildKit 0.11+)</w:t>
      </w:r>
    </w:p>
    <w:p w14:paraId="56B959C2" w14:textId="0515EA2F" w:rsidR="00FF4C3A" w:rsidRPr="00FF4C3A" w:rsidRDefault="00FF4C3A" w:rsidP="00FF4C3A">
      <w:pPr>
        <w:pStyle w:val="NoSpacing"/>
        <w:ind w:left="720" w:firstLine="720"/>
      </w:pPr>
      <w:r w:rsidRPr="00FF4C3A">
        <w:t>Docker Compose: v2.0.0+</w:t>
      </w:r>
    </w:p>
    <w:p w14:paraId="0BC4E1FE" w14:textId="4596B3D8" w:rsidR="00FF4C3A" w:rsidRPr="00FF4C3A" w:rsidRDefault="00FF4C3A" w:rsidP="00FF4C3A">
      <w:pPr>
        <w:pStyle w:val="NoSpacing"/>
        <w:ind w:firstLine="720"/>
      </w:pPr>
      <w:r w:rsidRPr="00FF4C3A">
        <w:t xml:space="preserve">Cổng 80 và 443 phải được mở. </w:t>
      </w:r>
      <w:r w:rsidR="008775E1">
        <w:rPr>
          <w:rFonts w:eastAsia="SimSun"/>
        </w:rPr>
        <w:t>Vì vậy cần phải</w:t>
      </w:r>
      <w:r w:rsidRPr="00FF4C3A">
        <w:rPr>
          <w:rFonts w:eastAsia="SimSun"/>
        </w:rPr>
        <w:t xml:space="preserve"> </w:t>
      </w:r>
      <w:r w:rsidR="008775E1">
        <w:rPr>
          <w:rFonts w:eastAsia="SimSun"/>
        </w:rPr>
        <w:t>tắt</w:t>
      </w:r>
      <w:r w:rsidR="008775E1" w:rsidRPr="00FF4C3A">
        <w:rPr>
          <w:rFonts w:eastAsia="SimSun"/>
        </w:rPr>
        <w:t xml:space="preserve"> </w:t>
      </w:r>
      <w:r w:rsidRPr="00FF4C3A">
        <w:t>các dịch vụ web khác chạy trên các cổng này</w:t>
      </w:r>
      <w:r w:rsidRPr="00FF4C3A">
        <w:rPr>
          <w:rFonts w:eastAsia="SimSun"/>
        </w:rPr>
        <w:t xml:space="preserve"> trước khi cài đặt.</w:t>
      </w:r>
    </w:p>
    <w:p w14:paraId="7C66559C" w14:textId="579AB7D7" w:rsidR="00FF4C3A" w:rsidRPr="00FF4C3A" w:rsidRDefault="00FF4C3A" w:rsidP="00FF4C3A">
      <w:pPr>
        <w:pStyle w:val="NoSpacing"/>
        <w:ind w:firstLine="720"/>
      </w:pPr>
      <w:r w:rsidRPr="00FF4C3A">
        <w:t>Phần cứng:</w:t>
      </w:r>
    </w:p>
    <w:p w14:paraId="7EC82243" w14:textId="579DB0F6" w:rsidR="00FF4C3A" w:rsidRPr="00FF4C3A" w:rsidRDefault="00FF4C3A" w:rsidP="00FF4C3A">
      <w:pPr>
        <w:pStyle w:val="NoSpacing"/>
        <w:ind w:left="720" w:firstLine="720"/>
      </w:pPr>
      <w:r w:rsidRPr="00FF4C3A">
        <w:t>Cấu hình tối thiểu: RAM 4 GB, 2 CPU, dung lượng đĩa 8 GB</w:t>
      </w:r>
    </w:p>
    <w:p w14:paraId="364ECA37" w14:textId="38500EB6" w:rsidR="00FF4C3A" w:rsidRDefault="00FF4C3A" w:rsidP="00FF4C3A">
      <w:pPr>
        <w:pStyle w:val="NoSpacing"/>
        <w:ind w:left="720" w:firstLine="720"/>
      </w:pPr>
      <w:r w:rsidRPr="00FF4C3A">
        <w:t>Cấu hình được khuyến nghị: RAM 8 GB, 4 CPU, dung lượng đĩa 25 GB</w:t>
      </w:r>
    </w:p>
    <w:p w14:paraId="7C3DA274" w14:textId="7BA08386" w:rsidR="007D1CB2" w:rsidRDefault="007D1CB2" w:rsidP="007D1CB2">
      <w:pPr>
        <w:pStyle w:val="Heading3"/>
      </w:pPr>
      <w:bookmarkStart w:id="108" w:name="_Toc181215542"/>
      <w:r w:rsidRPr="007D1CB2">
        <w:t>Cài đặt nhanh với tutor 1-click install</w:t>
      </w:r>
      <w:bookmarkEnd w:id="108"/>
    </w:p>
    <w:p w14:paraId="753293D0" w14:textId="24C561C4" w:rsidR="007D1CB2" w:rsidRDefault="007D1CB2" w:rsidP="00794D58">
      <w:pPr>
        <w:pStyle w:val="NoSpacing"/>
        <w:numPr>
          <w:ilvl w:val="0"/>
          <w:numId w:val="44"/>
        </w:numPr>
      </w:pPr>
      <w:r w:rsidRPr="007D1CB2">
        <w:t>Cài đặt bản phát hành ổn định mới nhất của Tutor từ pip:</w:t>
      </w:r>
    </w:p>
    <w:p w14:paraId="305D9098" w14:textId="77777777" w:rsidR="007D1CB2" w:rsidRPr="007D1CB2" w:rsidRDefault="007D1CB2" w:rsidP="007D1CB2">
      <w:pPr>
        <w:pStyle w:val="NoSpacing"/>
        <w:ind w:left="720" w:firstLine="720"/>
        <w:jc w:val="center"/>
        <w:rPr>
          <w:rFonts w:ascii="Consolas" w:hAnsi="Consolas"/>
          <w:sz w:val="24"/>
          <w:szCs w:val="22"/>
        </w:rPr>
      </w:pPr>
      <w:r w:rsidRPr="007D1CB2">
        <w:rPr>
          <w:rFonts w:ascii="Consolas" w:hAnsi="Consolas"/>
          <w:sz w:val="24"/>
          <w:szCs w:val="22"/>
          <w:highlight w:val="lightGray"/>
        </w:rPr>
        <w:t>pip install "tutor[full]"</w:t>
      </w:r>
    </w:p>
    <w:p w14:paraId="3AEF3DAD" w14:textId="10D85E5E" w:rsidR="007D1CB2" w:rsidRDefault="007D1CB2" w:rsidP="007D1CB2">
      <w:pPr>
        <w:pStyle w:val="NoSpacing"/>
        <w:ind w:firstLine="720"/>
      </w:pPr>
      <w:r w:rsidRPr="007D1CB2">
        <w:t xml:space="preserve">Hoặc tải xuống tệp nhị phân đã biên dịch sẵn và đặt tệp thực thi tutor vào đường dẫn </w:t>
      </w:r>
      <w:r>
        <w:t>muốn cài đặt</w:t>
      </w:r>
      <w:r w:rsidRPr="007D1CB2">
        <w:t>:</w:t>
      </w:r>
    </w:p>
    <w:p w14:paraId="071DF755" w14:textId="77777777" w:rsidR="007D1CB2" w:rsidRPr="007D1CB2" w:rsidRDefault="007D1CB2" w:rsidP="007D1CB2">
      <w:pPr>
        <w:pStyle w:val="NoSpacing"/>
        <w:jc w:val="left"/>
        <w:rPr>
          <w:rFonts w:ascii="Consolas" w:hAnsi="Consolas"/>
          <w:sz w:val="24"/>
          <w:szCs w:val="22"/>
          <w:highlight w:val="lightGray"/>
        </w:rPr>
      </w:pPr>
      <w:r w:rsidRPr="007D1CB2">
        <w:rPr>
          <w:rFonts w:ascii="Consolas" w:hAnsi="Consolas"/>
          <w:sz w:val="24"/>
          <w:szCs w:val="22"/>
          <w:highlight w:val="lightGray"/>
        </w:rPr>
        <w:t>sudo curl -L "https://github.com/overhangio/tutor/releases/download/v18.1.3/tutor-$(uname -s)_$(uname -m)" -o /usr/local/bin/tutor</w:t>
      </w:r>
    </w:p>
    <w:p w14:paraId="23A6376C" w14:textId="77777777" w:rsidR="007D1CB2" w:rsidRPr="007D1CB2" w:rsidRDefault="007D1CB2" w:rsidP="007D1CB2">
      <w:pPr>
        <w:pStyle w:val="NoSpacing"/>
        <w:jc w:val="left"/>
        <w:rPr>
          <w:rFonts w:ascii="Consolas" w:hAnsi="Consolas"/>
          <w:sz w:val="24"/>
          <w:szCs w:val="22"/>
        </w:rPr>
      </w:pPr>
      <w:r w:rsidRPr="007D1CB2">
        <w:rPr>
          <w:rFonts w:ascii="Consolas" w:hAnsi="Consolas"/>
          <w:sz w:val="24"/>
          <w:szCs w:val="22"/>
          <w:highlight w:val="lightGray"/>
        </w:rPr>
        <w:t>sudo chmod 0755 /usr/local/bin/tutor</w:t>
      </w:r>
    </w:p>
    <w:p w14:paraId="7EF57B25" w14:textId="70262B61" w:rsidR="00DC793A" w:rsidRDefault="007D1CB2" w:rsidP="00907014">
      <w:pPr>
        <w:pStyle w:val="NoSpacing"/>
        <w:numPr>
          <w:ilvl w:val="0"/>
          <w:numId w:val="44"/>
        </w:numPr>
        <w:jc w:val="left"/>
      </w:pPr>
      <w:r>
        <w:t xml:space="preserve">Chạy lệnh </w:t>
      </w:r>
      <w:r w:rsidRPr="007D1CB2">
        <w:rPr>
          <w:rFonts w:ascii="Consolas" w:hAnsi="Consolas"/>
          <w:sz w:val="24"/>
          <w:szCs w:val="22"/>
          <w:highlight w:val="lightGray"/>
        </w:rPr>
        <w:t>tutor local launch</w:t>
      </w:r>
      <w:r w:rsidR="009D1084">
        <w:rPr>
          <w:rFonts w:ascii="Consolas" w:hAnsi="Consolas"/>
          <w:sz w:val="24"/>
          <w:szCs w:val="22"/>
        </w:rPr>
        <w:t xml:space="preserve">. </w:t>
      </w:r>
      <w:r w:rsidR="009D1084">
        <w:rPr>
          <w:szCs w:val="26"/>
        </w:rPr>
        <w:t>Điền một số thông tin cài đặt như hình sau (thay đổi tùy theo yêu cầu):</w:t>
      </w:r>
    </w:p>
    <w:p w14:paraId="53E722E1" w14:textId="099046B6" w:rsidR="009D1084" w:rsidRDefault="00DC793A" w:rsidP="009D1084">
      <w:pPr>
        <w:pStyle w:val="NoSpacing"/>
        <w:keepNext/>
      </w:pPr>
      <w:r>
        <w:rPr>
          <w:noProof/>
        </w:rPr>
        <w:lastRenderedPageBreak/>
        <w:drawing>
          <wp:inline distT="0" distB="0" distL="0" distR="0" wp14:anchorId="340FCEAA" wp14:editId="119D4BDB">
            <wp:extent cx="5950079" cy="1718841"/>
            <wp:effectExtent l="0" t="0" r="0" b="0"/>
            <wp:docPr id="13067351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35148" name="Picture 14"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t="25390" r="9566" b="15918"/>
                    <a:stretch/>
                  </pic:blipFill>
                  <pic:spPr bwMode="auto">
                    <a:xfrm>
                      <a:off x="0" y="0"/>
                      <a:ext cx="5966603" cy="1723614"/>
                    </a:xfrm>
                    <a:prstGeom prst="rect">
                      <a:avLst/>
                    </a:prstGeom>
                    <a:ln>
                      <a:noFill/>
                    </a:ln>
                    <a:extLst>
                      <a:ext uri="{53640926-AAD7-44D8-BBD7-CCE9431645EC}">
                        <a14:shadowObscured xmlns:a14="http://schemas.microsoft.com/office/drawing/2010/main"/>
                      </a:ext>
                    </a:extLst>
                  </pic:spPr>
                </pic:pic>
              </a:graphicData>
            </a:graphic>
          </wp:inline>
        </w:drawing>
      </w:r>
    </w:p>
    <w:p w14:paraId="16A266F3" w14:textId="621B07D6" w:rsidR="009D1084" w:rsidRPr="007D1CB2" w:rsidRDefault="00C3316B" w:rsidP="00C3316B">
      <w:pPr>
        <w:pStyle w:val="Caption"/>
        <w:rPr>
          <w:szCs w:val="24"/>
        </w:rPr>
      </w:pPr>
      <w:bookmarkStart w:id="109" w:name="_Toc179881139"/>
      <w:r>
        <w:t xml:space="preserve">Hình </w:t>
      </w:r>
      <w:fldSimple w:instr=" STYLEREF 1 \s ">
        <w:r w:rsidR="000C09B3">
          <w:rPr>
            <w:noProof/>
          </w:rPr>
          <w:t>3</w:t>
        </w:r>
      </w:fldSimple>
      <w:r w:rsidR="00922610">
        <w:t>.</w:t>
      </w:r>
      <w:fldSimple w:instr=" SEQ Hình \* ARABIC \s 1 ">
        <w:r w:rsidR="000C09B3">
          <w:rPr>
            <w:noProof/>
          </w:rPr>
          <w:t>1</w:t>
        </w:r>
      </w:fldSimple>
      <w:r w:rsidRPr="00C3316B">
        <w:t xml:space="preserve"> </w:t>
      </w:r>
      <w:r>
        <w:t>Điền các thông tin cơ bản cài đặt</w:t>
      </w:r>
      <w:bookmarkEnd w:id="109"/>
    </w:p>
    <w:p w14:paraId="2EA563A7" w14:textId="440F39D7" w:rsidR="007D1CB2" w:rsidRDefault="00693AED" w:rsidP="00DC793A">
      <w:pPr>
        <w:pStyle w:val="NoSpacing"/>
        <w:ind w:firstLine="720"/>
        <w:jc w:val="left"/>
      </w:pPr>
      <w:r>
        <w:t>Sau khi điền các thông tin cần thiết, chờ khoảng 10 phút đề cài đặt, đến khi nhận được thông báo như sau:</w:t>
      </w:r>
    </w:p>
    <w:p w14:paraId="487828F0" w14:textId="6F697AB3" w:rsidR="009956E0" w:rsidRDefault="00DC793A" w:rsidP="009956E0">
      <w:pPr>
        <w:pStyle w:val="NoSpacing"/>
        <w:keepNext/>
        <w:jc w:val="left"/>
      </w:pPr>
      <w:r>
        <w:rPr>
          <w:noProof/>
        </w:rPr>
        <w:drawing>
          <wp:inline distT="0" distB="0" distL="0" distR="0" wp14:anchorId="3C951FC3" wp14:editId="7B26F15E">
            <wp:extent cx="5940425" cy="1513205"/>
            <wp:effectExtent l="0" t="0" r="3175" b="0"/>
            <wp:docPr id="378931103"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1103" name="Picture 15"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0425" cy="1513205"/>
                    </a:xfrm>
                    <a:prstGeom prst="rect">
                      <a:avLst/>
                    </a:prstGeom>
                  </pic:spPr>
                </pic:pic>
              </a:graphicData>
            </a:graphic>
          </wp:inline>
        </w:drawing>
      </w:r>
    </w:p>
    <w:p w14:paraId="5EC5E798" w14:textId="03308858" w:rsidR="00693AED" w:rsidRDefault="00C3316B" w:rsidP="00C3316B">
      <w:pPr>
        <w:pStyle w:val="Caption"/>
      </w:pPr>
      <w:bookmarkStart w:id="110" w:name="_Toc179881140"/>
      <w:r>
        <w:t xml:space="preserve">Hình </w:t>
      </w:r>
      <w:fldSimple w:instr=" STYLEREF 1 \s ">
        <w:r w:rsidR="000C09B3">
          <w:rPr>
            <w:noProof/>
          </w:rPr>
          <w:t>3</w:t>
        </w:r>
      </w:fldSimple>
      <w:r w:rsidR="00922610">
        <w:t>.</w:t>
      </w:r>
      <w:fldSimple w:instr=" SEQ Hình \* ARABIC \s 1 ">
        <w:r w:rsidR="000C09B3">
          <w:rPr>
            <w:noProof/>
          </w:rPr>
          <w:t>2</w:t>
        </w:r>
      </w:fldSimple>
      <w:r w:rsidRPr="00C3316B">
        <w:t xml:space="preserve"> </w:t>
      </w:r>
      <w:r>
        <w:t>Thông báo đã cài đặt thành công</w:t>
      </w:r>
      <w:bookmarkEnd w:id="110"/>
    </w:p>
    <w:p w14:paraId="29E054A7" w14:textId="3608A7A9" w:rsidR="00DC793A" w:rsidRDefault="00DC793A" w:rsidP="00DC793A">
      <w:pPr>
        <w:pStyle w:val="NoSpacing"/>
      </w:pPr>
      <w:r>
        <w:tab/>
        <w:t xml:space="preserve">Để có thể truy cập vào các trang </w:t>
      </w:r>
      <w:r w:rsidR="007621BA">
        <w:t>LMS</w:t>
      </w:r>
      <w:r>
        <w:t xml:space="preserve">, cần có tài khoản </w:t>
      </w:r>
      <w:r w:rsidR="00DE2286">
        <w:t>người quản lý khóa học</w:t>
      </w:r>
      <w:r>
        <w:t>. Thực thi lệnh thêm tài khoản vào hệ thống theo cú pháp như sau:</w:t>
      </w:r>
    </w:p>
    <w:p w14:paraId="1A4B3F3A" w14:textId="381B02A5" w:rsidR="00AC6037" w:rsidRPr="007E5DB6" w:rsidRDefault="007E5DB6" w:rsidP="00DC793A">
      <w:pPr>
        <w:pStyle w:val="NoSpacing"/>
        <w:rPr>
          <w:rFonts w:ascii="Consolas" w:hAnsi="Consolas"/>
          <w:sz w:val="24"/>
          <w:szCs w:val="22"/>
        </w:rPr>
      </w:pPr>
      <w:r w:rsidRPr="007E5DB6">
        <w:rPr>
          <w:rFonts w:ascii="Consolas" w:hAnsi="Consolas"/>
          <w:sz w:val="24"/>
          <w:szCs w:val="22"/>
          <w:highlight w:val="lightGray"/>
        </w:rPr>
        <w:t xml:space="preserve">tutor local do createuser --staff --superuser --password=111111 username </w:t>
      </w:r>
      <w:hyperlink r:id="rId29" w:tgtFrame="_blank" w:history="1">
        <w:r w:rsidRPr="007E5DB6">
          <w:rPr>
            <w:rStyle w:val="Hyperlink"/>
            <w:rFonts w:ascii="Consolas" w:hAnsi="Consolas"/>
            <w:sz w:val="24"/>
            <w:szCs w:val="22"/>
            <w:highlight w:val="lightGray"/>
          </w:rPr>
          <w:t>user@email.com</w:t>
        </w:r>
      </w:hyperlink>
    </w:p>
    <w:p w14:paraId="39E6B334" w14:textId="1FC5B805" w:rsidR="00DC793A" w:rsidRDefault="00DC793A" w:rsidP="00DC793A">
      <w:pPr>
        <w:pStyle w:val="NoSpacing"/>
      </w:pPr>
      <w:r>
        <w:tab/>
      </w:r>
      <w:r w:rsidR="007E5DB6">
        <w:t>Với password, username và email d</w:t>
      </w:r>
      <w:r w:rsidR="00907014">
        <w:t>o</w:t>
      </w:r>
      <w:r w:rsidR="007E5DB6">
        <w:t xml:space="preserve"> </w:t>
      </w:r>
      <w:r w:rsidR="00907014">
        <w:t>người dùng</w:t>
      </w:r>
      <w:r w:rsidR="007E5DB6">
        <w:t xml:space="preserve"> tạo, --staff và –superuser đại diện cho tài khoản này có quyền </w:t>
      </w:r>
      <w:r w:rsidR="00DE2286">
        <w:t>người quản lý khóa học</w:t>
      </w:r>
      <w:r w:rsidR="007E5DB6">
        <w:t xml:space="preserve"> truy cập studio và quyền admin truy cập trang admin. Như hình sau:</w:t>
      </w:r>
    </w:p>
    <w:p w14:paraId="36ECE13D" w14:textId="77777777" w:rsidR="007E5DB6" w:rsidRDefault="007E5DB6" w:rsidP="007E5DB6">
      <w:pPr>
        <w:pStyle w:val="NoSpacing"/>
        <w:keepNext/>
      </w:pPr>
      <w:r>
        <w:rPr>
          <w:noProof/>
        </w:rPr>
        <w:drawing>
          <wp:inline distT="0" distB="0" distL="0" distR="0" wp14:anchorId="5EFE3C14" wp14:editId="7EF56700">
            <wp:extent cx="6001474" cy="920590"/>
            <wp:effectExtent l="0" t="0" r="0" b="0"/>
            <wp:docPr id="673162348" name="Picture 1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62348" name="Picture 16" descr="A computer screen shot of a compute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29997" cy="924965"/>
                    </a:xfrm>
                    <a:prstGeom prst="rect">
                      <a:avLst/>
                    </a:prstGeom>
                  </pic:spPr>
                </pic:pic>
              </a:graphicData>
            </a:graphic>
          </wp:inline>
        </w:drawing>
      </w:r>
    </w:p>
    <w:p w14:paraId="0656AA67" w14:textId="684B4700" w:rsidR="007E5DB6" w:rsidRDefault="00C3316B" w:rsidP="00C3316B">
      <w:pPr>
        <w:pStyle w:val="Caption"/>
      </w:pPr>
      <w:bookmarkStart w:id="111" w:name="_Toc179881141"/>
      <w:r>
        <w:t xml:space="preserve">Hình </w:t>
      </w:r>
      <w:fldSimple w:instr=" STYLEREF 1 \s ">
        <w:r w:rsidR="000C09B3">
          <w:rPr>
            <w:noProof/>
          </w:rPr>
          <w:t>3</w:t>
        </w:r>
      </w:fldSimple>
      <w:r w:rsidR="00922610">
        <w:t>.</w:t>
      </w:r>
      <w:fldSimple w:instr=" SEQ Hình \* ARABIC \s 1 ">
        <w:r w:rsidR="000C09B3">
          <w:rPr>
            <w:noProof/>
          </w:rPr>
          <w:t>3</w:t>
        </w:r>
      </w:fldSimple>
      <w:r w:rsidRPr="00C3316B">
        <w:t xml:space="preserve"> </w:t>
      </w:r>
      <w:r>
        <w:t>Thêm user admin vào hệ thống</w:t>
      </w:r>
      <w:bookmarkEnd w:id="111"/>
    </w:p>
    <w:p w14:paraId="0A5F56FE" w14:textId="77777777" w:rsidR="007621BA" w:rsidRDefault="007621BA" w:rsidP="007621BA"/>
    <w:p w14:paraId="3632BC71" w14:textId="77777777" w:rsidR="007621BA" w:rsidRDefault="007621BA" w:rsidP="007621BA"/>
    <w:p w14:paraId="254CD7C8" w14:textId="77777777" w:rsidR="007621BA" w:rsidRDefault="007621BA" w:rsidP="007621BA"/>
    <w:p w14:paraId="3E075F8E" w14:textId="77777777" w:rsidR="007621BA" w:rsidRDefault="007621BA" w:rsidP="007621BA"/>
    <w:p w14:paraId="0E3BB0ED" w14:textId="77777777" w:rsidR="007621BA" w:rsidRDefault="007621BA" w:rsidP="007621BA"/>
    <w:p w14:paraId="33E2A9F4" w14:textId="77777777" w:rsidR="007621BA" w:rsidRPr="007621BA" w:rsidRDefault="007621BA" w:rsidP="007621BA"/>
    <w:p w14:paraId="5FF6FE70" w14:textId="68ADE79C" w:rsidR="007E5DB6" w:rsidRDefault="007E5DB6" w:rsidP="007E5DB6">
      <w:r>
        <w:lastRenderedPageBreak/>
        <w:tab/>
        <w:t xml:space="preserve">Sau khi tạo user, sử dụng tài khoản này để đăng nhập vào hệ thống: </w:t>
      </w:r>
    </w:p>
    <w:p w14:paraId="7DE1ED70" w14:textId="77777777" w:rsidR="007E5DB6" w:rsidRDefault="007E5DB6" w:rsidP="007E5DB6">
      <w:pPr>
        <w:rPr>
          <w:noProof/>
        </w:rPr>
      </w:pPr>
    </w:p>
    <w:p w14:paraId="73135A24" w14:textId="77777777" w:rsidR="007E5DB6" w:rsidRDefault="007E5DB6" w:rsidP="007E5DB6">
      <w:pPr>
        <w:keepNext/>
      </w:pPr>
      <w:r>
        <w:rPr>
          <w:noProof/>
        </w:rPr>
        <w:drawing>
          <wp:inline distT="0" distB="0" distL="0" distR="0" wp14:anchorId="1BD7C8BD" wp14:editId="489E816E">
            <wp:extent cx="5926238" cy="2624076"/>
            <wp:effectExtent l="0" t="0" r="0" b="5080"/>
            <wp:docPr id="21168519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51917" name="Picture 17"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6528" t="12644" r="6550" b="18931"/>
                    <a:stretch/>
                  </pic:blipFill>
                  <pic:spPr bwMode="auto">
                    <a:xfrm>
                      <a:off x="0" y="0"/>
                      <a:ext cx="5937362" cy="2629001"/>
                    </a:xfrm>
                    <a:prstGeom prst="rect">
                      <a:avLst/>
                    </a:prstGeom>
                    <a:ln>
                      <a:noFill/>
                    </a:ln>
                    <a:extLst>
                      <a:ext uri="{53640926-AAD7-44D8-BBD7-CCE9431645EC}">
                        <a14:shadowObscured xmlns:a14="http://schemas.microsoft.com/office/drawing/2010/main"/>
                      </a:ext>
                    </a:extLst>
                  </pic:spPr>
                </pic:pic>
              </a:graphicData>
            </a:graphic>
          </wp:inline>
        </w:drawing>
      </w:r>
    </w:p>
    <w:p w14:paraId="45C6FB14" w14:textId="254E4F86" w:rsidR="007E5DB6" w:rsidRDefault="00C3316B" w:rsidP="00C3316B">
      <w:pPr>
        <w:pStyle w:val="Caption"/>
      </w:pPr>
      <w:bookmarkStart w:id="112" w:name="_Toc179881142"/>
      <w:r>
        <w:t xml:space="preserve">Hình </w:t>
      </w:r>
      <w:fldSimple w:instr=" STYLEREF 1 \s ">
        <w:r w:rsidR="000C09B3">
          <w:rPr>
            <w:noProof/>
          </w:rPr>
          <w:t>3</w:t>
        </w:r>
      </w:fldSimple>
      <w:r w:rsidR="00922610">
        <w:t>.</w:t>
      </w:r>
      <w:fldSimple w:instr=" SEQ Hình \* ARABIC \s 1 ">
        <w:r w:rsidR="000C09B3">
          <w:rPr>
            <w:noProof/>
          </w:rPr>
          <w:t>4</w:t>
        </w:r>
      </w:fldSimple>
      <w:r w:rsidRPr="00C3316B">
        <w:t xml:space="preserve"> </w:t>
      </w:r>
      <w:r>
        <w:t>Giao diện đăng nhập vào hệ thống</w:t>
      </w:r>
      <w:bookmarkEnd w:id="112"/>
    </w:p>
    <w:p w14:paraId="4B58C1C7" w14:textId="6BCB3536" w:rsidR="007E5DB6" w:rsidRDefault="007E5DB6" w:rsidP="007E5DB6">
      <w:pPr>
        <w:pStyle w:val="NoSpacing"/>
      </w:pPr>
      <w:r>
        <w:t>Nhập username và password vừa tạo để đăng nhập, giao diện ban đầu như sau:</w:t>
      </w:r>
    </w:p>
    <w:p w14:paraId="72D058CA" w14:textId="77777777" w:rsidR="007E5DB6" w:rsidRDefault="007E5DB6" w:rsidP="007E5DB6">
      <w:pPr>
        <w:keepNext/>
      </w:pPr>
      <w:r>
        <w:rPr>
          <w:noProof/>
        </w:rPr>
        <w:drawing>
          <wp:inline distT="0" distB="0" distL="0" distR="0" wp14:anchorId="513C438A" wp14:editId="06DA0EF6">
            <wp:extent cx="5916381" cy="2141316"/>
            <wp:effectExtent l="0" t="0" r="8255" b="0"/>
            <wp:docPr id="52349856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8561" name="Picture 18"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4871" t="10392" r="4403" b="31230"/>
                    <a:stretch/>
                  </pic:blipFill>
                  <pic:spPr bwMode="auto">
                    <a:xfrm>
                      <a:off x="0" y="0"/>
                      <a:ext cx="5929975" cy="2146236"/>
                    </a:xfrm>
                    <a:prstGeom prst="rect">
                      <a:avLst/>
                    </a:prstGeom>
                    <a:ln>
                      <a:noFill/>
                    </a:ln>
                    <a:extLst>
                      <a:ext uri="{53640926-AAD7-44D8-BBD7-CCE9431645EC}">
                        <a14:shadowObscured xmlns:a14="http://schemas.microsoft.com/office/drawing/2010/main"/>
                      </a:ext>
                    </a:extLst>
                  </pic:spPr>
                </pic:pic>
              </a:graphicData>
            </a:graphic>
          </wp:inline>
        </w:drawing>
      </w:r>
    </w:p>
    <w:p w14:paraId="6024FF45" w14:textId="176E4EE2" w:rsidR="007E5DB6" w:rsidRDefault="00C3316B" w:rsidP="00C3316B">
      <w:pPr>
        <w:pStyle w:val="Caption"/>
      </w:pPr>
      <w:bookmarkStart w:id="113" w:name="_Toc179881143"/>
      <w:r>
        <w:t xml:space="preserve">Hình </w:t>
      </w:r>
      <w:fldSimple w:instr=" STYLEREF 1 \s ">
        <w:r w:rsidR="000C09B3">
          <w:rPr>
            <w:noProof/>
          </w:rPr>
          <w:t>3</w:t>
        </w:r>
      </w:fldSimple>
      <w:r w:rsidR="00922610">
        <w:t>.</w:t>
      </w:r>
      <w:fldSimple w:instr=" SEQ Hình \* ARABIC \s 1 ">
        <w:r w:rsidR="000C09B3">
          <w:rPr>
            <w:noProof/>
          </w:rPr>
          <w:t>5</w:t>
        </w:r>
      </w:fldSimple>
      <w:r w:rsidRPr="00C3316B">
        <w:t xml:space="preserve"> </w:t>
      </w:r>
      <w:r>
        <w:t>Giao diện sau đăng nhập</w:t>
      </w:r>
      <w:bookmarkEnd w:id="113"/>
    </w:p>
    <w:p w14:paraId="716EEC44" w14:textId="7F2E0041" w:rsidR="007E5DB6" w:rsidRDefault="007E5DB6" w:rsidP="000D7EBD">
      <w:pPr>
        <w:pStyle w:val="Heading3"/>
        <w:ind w:left="1296"/>
      </w:pPr>
      <w:bookmarkStart w:id="114" w:name="_Toc181215543"/>
      <w:r>
        <w:t>Thay đổi theme theo yêu cầu</w:t>
      </w:r>
      <w:bookmarkEnd w:id="114"/>
    </w:p>
    <w:p w14:paraId="75A42034" w14:textId="77777777" w:rsidR="007E7724" w:rsidRDefault="007E7724" w:rsidP="007E7724">
      <w:pPr>
        <w:pStyle w:val="NoSpacing"/>
        <w:ind w:firstLine="720"/>
      </w:pPr>
      <w:r>
        <w:t>Trước tiên, cần thay đổi quyền của thư mục chứa dự án, chạy l</w:t>
      </w:r>
      <w:r w:rsidRPr="007E7724">
        <w:t>ệnh</w:t>
      </w:r>
      <w:r>
        <w:t xml:space="preserve"> sau:</w:t>
      </w:r>
    </w:p>
    <w:p w14:paraId="1017924C" w14:textId="6A6893AA" w:rsidR="007E7724" w:rsidRDefault="007E7724" w:rsidP="007E7724">
      <w:pPr>
        <w:pStyle w:val="NoSpacing"/>
        <w:jc w:val="center"/>
      </w:pPr>
      <w:r w:rsidRPr="007E7724">
        <w:rPr>
          <w:highlight w:val="lightGray"/>
        </w:rPr>
        <w:t>sudo chown -R dbilleter:dbilleter /home/dbilleter/.local/share/tutor/env</w:t>
      </w:r>
    </w:p>
    <w:p w14:paraId="4A7E74ED" w14:textId="3341132F" w:rsidR="000D7EBD" w:rsidRDefault="007E7724" w:rsidP="00E55E58">
      <w:pPr>
        <w:pStyle w:val="NoSpacing"/>
        <w:ind w:firstLine="720"/>
      </w:pPr>
      <w:r>
        <w:t xml:space="preserve">Lệnh này </w:t>
      </w:r>
      <w:r w:rsidRPr="007E7724">
        <w:t xml:space="preserve">được sử dụng để thay đổi quyền sở hữu của thư mục và tất cả các tệp, thư mục con bên trong </w:t>
      </w:r>
      <w:r>
        <w:t>thư mục env của dự án</w:t>
      </w:r>
      <w:r w:rsidRPr="007E7724">
        <w:t>.</w:t>
      </w:r>
      <w:r>
        <w:t xml:space="preserve"> Thay </w:t>
      </w:r>
      <w:r w:rsidRPr="007E7724">
        <w:rPr>
          <w:highlight w:val="lightGray"/>
        </w:rPr>
        <w:t>dbilleter</w:t>
      </w:r>
      <w:r>
        <w:t xml:space="preserve"> thành tên của </w:t>
      </w:r>
      <w:r w:rsidR="00907014">
        <w:t>người dùng</w:t>
      </w:r>
      <w:r>
        <w:t xml:space="preserve"> và nhóm </w:t>
      </w:r>
      <w:r w:rsidR="00907014">
        <w:t>người dùng</w:t>
      </w:r>
      <w:r>
        <w:t xml:space="preserve">. Sau đó </w:t>
      </w:r>
      <w:r w:rsidR="00D318CD">
        <w:t xml:space="preserve">dùng lệnh </w:t>
      </w:r>
      <w:r w:rsidRPr="00E55E58">
        <w:rPr>
          <w:highlight w:val="lightGray"/>
        </w:rPr>
        <w:t>cd</w:t>
      </w:r>
      <w:r w:rsidR="00D318CD">
        <w:t xml:space="preserve"> chuyển</w:t>
      </w:r>
      <w:r>
        <w:t xml:space="preserve"> vào thư mục theme của dự án – thông thường là: home/username/.local</w:t>
      </w:r>
      <w:r w:rsidRPr="007E7724">
        <w:t>/env/build/openedx/themes/</w:t>
      </w:r>
      <w:r w:rsidR="00E55E58">
        <w:t>.</w:t>
      </w:r>
    </w:p>
    <w:p w14:paraId="1E982FB0" w14:textId="1F81A87D" w:rsidR="007E7724" w:rsidRDefault="007E7724" w:rsidP="00E55E58">
      <w:pPr>
        <w:pStyle w:val="NoSpacing"/>
        <w:ind w:firstLine="720"/>
      </w:pPr>
      <w:r>
        <w:t>Tạo thư mục với tên theme muốn thay đổi, sau đó git clone theme cần đổi về thư mục này. Indigo là một theme được lựa chọn hàng đầu cho openedx. Sau khi clone xong, tiến hành build lại dự án:</w:t>
      </w:r>
    </w:p>
    <w:p w14:paraId="5366E944" w14:textId="70588202" w:rsidR="007E7724" w:rsidRPr="000D7EBD" w:rsidRDefault="007E7724" w:rsidP="000D7EBD">
      <w:pPr>
        <w:rPr>
          <w:rFonts w:ascii="Consolas" w:eastAsia="Aptos" w:hAnsi="Consolas" w:cs="Aptos"/>
          <w:highlight w:val="lightGray"/>
        </w:rPr>
      </w:pPr>
      <w:r w:rsidRPr="007E7724">
        <w:rPr>
          <w:rFonts w:ascii="Consolas" w:eastAsia="Aptos" w:hAnsi="Consolas" w:cs="Aptos"/>
          <w:sz w:val="24"/>
          <w:highlight w:val="lightGray"/>
        </w:rPr>
        <w:t>tutor local stop</w:t>
      </w:r>
    </w:p>
    <w:p w14:paraId="4B24521E" w14:textId="51AA3B49" w:rsidR="007E7724" w:rsidRPr="007E7724" w:rsidRDefault="007E7724" w:rsidP="007E7724">
      <w:pPr>
        <w:rPr>
          <w:rFonts w:ascii="Consolas" w:eastAsia="Aptos" w:hAnsi="Consolas" w:cs="Aptos"/>
          <w:highlight w:val="lightGray"/>
        </w:rPr>
      </w:pPr>
      <w:r w:rsidRPr="007E7724">
        <w:rPr>
          <w:rFonts w:ascii="Consolas" w:eastAsia="Aptos" w:hAnsi="Consolas" w:cs="Aptos"/>
          <w:sz w:val="24"/>
          <w:highlight w:val="lightGray"/>
        </w:rPr>
        <w:lastRenderedPageBreak/>
        <w:t>tutor images build openedx</w:t>
      </w:r>
    </w:p>
    <w:p w14:paraId="4B6F33F8" w14:textId="77777777" w:rsidR="007E7724" w:rsidRDefault="007E7724" w:rsidP="007E7724">
      <w:pPr>
        <w:rPr>
          <w:rFonts w:ascii="Consolas" w:eastAsia="Aptos" w:hAnsi="Consolas" w:cs="Aptos"/>
          <w:sz w:val="24"/>
          <w:highlight w:val="lightGray"/>
        </w:rPr>
      </w:pPr>
      <w:r w:rsidRPr="007E7724">
        <w:rPr>
          <w:rFonts w:ascii="Consolas" w:eastAsia="Aptos" w:hAnsi="Consolas" w:cs="Aptos"/>
          <w:sz w:val="24"/>
          <w:highlight w:val="lightGray"/>
        </w:rPr>
        <w:t>tutor local start</w:t>
      </w:r>
    </w:p>
    <w:p w14:paraId="6CE9EF6C" w14:textId="77777777" w:rsidR="007E7724" w:rsidRDefault="007E7724" w:rsidP="007E7724">
      <w:pPr>
        <w:rPr>
          <w:rFonts w:ascii="Consolas" w:eastAsia="Aptos" w:hAnsi="Consolas" w:cs="Aptos"/>
          <w:sz w:val="24"/>
          <w:highlight w:val="lightGray"/>
        </w:rPr>
      </w:pPr>
    </w:p>
    <w:p w14:paraId="08DC0EE9" w14:textId="27ABA9B3" w:rsidR="00A843D9" w:rsidRPr="00A843D9" w:rsidRDefault="007E7724" w:rsidP="007E7724">
      <w:pPr>
        <w:pStyle w:val="NoSpacing"/>
        <w:rPr>
          <w:rFonts w:eastAsia="Aptos"/>
        </w:rPr>
      </w:pPr>
      <w:r w:rsidRPr="007E7724">
        <w:rPr>
          <w:rFonts w:eastAsia="Aptos"/>
        </w:rPr>
        <w:t>Vào</w:t>
      </w:r>
      <w:r>
        <w:rPr>
          <w:rFonts w:eastAsia="Aptos"/>
        </w:rPr>
        <w:t xml:space="preserve"> trang admin của hệ thống theo đường dẫn web đã cài/admin như ví dụ sau: </w:t>
      </w:r>
      <w:hyperlink r:id="rId33" w:history="1">
        <w:r w:rsidRPr="001558E9">
          <w:rPr>
            <w:rStyle w:val="Hyperlink"/>
            <w:rFonts w:eastAsia="Aptos"/>
          </w:rPr>
          <w:t>http://studio.local.edly.io/admin/</w:t>
        </w:r>
      </w:hyperlink>
      <w:r>
        <w:rPr>
          <w:rFonts w:eastAsia="Aptos"/>
        </w:rPr>
        <w:t>. Giao diện hiển thị như hình sau:</w:t>
      </w:r>
    </w:p>
    <w:p w14:paraId="580D9413" w14:textId="77777777" w:rsidR="00A843D9" w:rsidRDefault="00A843D9" w:rsidP="00A843D9">
      <w:pPr>
        <w:pStyle w:val="NoSpacing"/>
        <w:keepNext/>
      </w:pPr>
      <w:r>
        <w:rPr>
          <w:noProof/>
        </w:rPr>
        <w:drawing>
          <wp:inline distT="0" distB="0" distL="0" distR="0" wp14:anchorId="30C38E7C" wp14:editId="79D99E87">
            <wp:extent cx="5941442" cy="2766349"/>
            <wp:effectExtent l="0" t="0" r="2540" b="0"/>
            <wp:docPr id="96215763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7634" name="Picture 19"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3897" t="7101" r="43778" b="49586"/>
                    <a:stretch/>
                  </pic:blipFill>
                  <pic:spPr bwMode="auto">
                    <a:xfrm>
                      <a:off x="0" y="0"/>
                      <a:ext cx="5962679" cy="2776237"/>
                    </a:xfrm>
                    <a:prstGeom prst="rect">
                      <a:avLst/>
                    </a:prstGeom>
                    <a:ln>
                      <a:noFill/>
                    </a:ln>
                    <a:extLst>
                      <a:ext uri="{53640926-AAD7-44D8-BBD7-CCE9431645EC}">
                        <a14:shadowObscured xmlns:a14="http://schemas.microsoft.com/office/drawing/2010/main"/>
                      </a:ext>
                    </a:extLst>
                  </pic:spPr>
                </pic:pic>
              </a:graphicData>
            </a:graphic>
          </wp:inline>
        </w:drawing>
      </w:r>
    </w:p>
    <w:p w14:paraId="2338364B" w14:textId="2E4F73B1" w:rsidR="007E7724" w:rsidRDefault="00C3316B" w:rsidP="00C3316B">
      <w:pPr>
        <w:pStyle w:val="Caption"/>
      </w:pPr>
      <w:bookmarkStart w:id="115" w:name="_Toc179881144"/>
      <w:r>
        <w:t xml:space="preserve">Hình </w:t>
      </w:r>
      <w:fldSimple w:instr=" STYLEREF 1 \s ">
        <w:r w:rsidR="000C09B3">
          <w:rPr>
            <w:noProof/>
          </w:rPr>
          <w:t>3</w:t>
        </w:r>
      </w:fldSimple>
      <w:r w:rsidR="00922610">
        <w:t>.</w:t>
      </w:r>
      <w:fldSimple w:instr=" SEQ Hình \* ARABIC \s 1 ">
        <w:r w:rsidR="000C09B3">
          <w:rPr>
            <w:noProof/>
          </w:rPr>
          <w:t>6</w:t>
        </w:r>
      </w:fldSimple>
      <w:r w:rsidRPr="00C3316B">
        <w:t xml:space="preserve"> </w:t>
      </w:r>
      <w:r>
        <w:t>Giao diện trang admin</w:t>
      </w:r>
      <w:bookmarkEnd w:id="115"/>
    </w:p>
    <w:p w14:paraId="21EF2685" w14:textId="05227994" w:rsidR="00A843D9" w:rsidRDefault="00A843D9" w:rsidP="00A843D9">
      <w:pPr>
        <w:pStyle w:val="NoSpacing"/>
      </w:pPr>
      <w:r>
        <w:t xml:space="preserve">Tìm mục THEMING chọn </w:t>
      </w:r>
      <w:r w:rsidRPr="00CC7B9F">
        <w:rPr>
          <w:b/>
          <w:bCs/>
        </w:rPr>
        <w:t>Site themes</w:t>
      </w:r>
      <w:r>
        <w:t>. Giao diện cài đặt theme hiển thị như sau:</w:t>
      </w:r>
    </w:p>
    <w:p w14:paraId="4D5E72D7" w14:textId="3B4A0599" w:rsidR="00C3316B" w:rsidRDefault="00A843D9" w:rsidP="00C3316B">
      <w:pPr>
        <w:keepNext/>
      </w:pPr>
      <w:r>
        <w:rPr>
          <w:noProof/>
        </w:rPr>
        <w:drawing>
          <wp:inline distT="0" distB="0" distL="0" distR="0" wp14:anchorId="4FDC14FE" wp14:editId="59F93621">
            <wp:extent cx="5940425" cy="1889125"/>
            <wp:effectExtent l="0" t="0" r="3175" b="0"/>
            <wp:docPr id="68516601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6018" name="Picture 2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1889125"/>
                    </a:xfrm>
                    <a:prstGeom prst="rect">
                      <a:avLst/>
                    </a:prstGeom>
                  </pic:spPr>
                </pic:pic>
              </a:graphicData>
            </a:graphic>
          </wp:inline>
        </w:drawing>
      </w:r>
    </w:p>
    <w:p w14:paraId="1148F206" w14:textId="000180DA" w:rsidR="000D7EBD" w:rsidRPr="000D7EBD" w:rsidRDefault="00C3316B" w:rsidP="00907014">
      <w:pPr>
        <w:pStyle w:val="Caption"/>
      </w:pPr>
      <w:bookmarkStart w:id="116" w:name="_Toc179881145"/>
      <w:r>
        <w:t xml:space="preserve">Hình </w:t>
      </w:r>
      <w:fldSimple w:instr=" STYLEREF 1 \s ">
        <w:r w:rsidR="000C09B3">
          <w:rPr>
            <w:noProof/>
          </w:rPr>
          <w:t>3</w:t>
        </w:r>
      </w:fldSimple>
      <w:r w:rsidR="00922610">
        <w:t>.</w:t>
      </w:r>
      <w:fldSimple w:instr=" SEQ Hình \* ARABIC \s 1 ">
        <w:r w:rsidR="000C09B3">
          <w:rPr>
            <w:noProof/>
          </w:rPr>
          <w:t>7</w:t>
        </w:r>
      </w:fldSimple>
      <w:r w:rsidRPr="00C3316B">
        <w:t xml:space="preserve"> </w:t>
      </w:r>
      <w:r>
        <w:t>Giao diện quản lý theme</w:t>
      </w:r>
      <w:bookmarkEnd w:id="116"/>
    </w:p>
    <w:p w14:paraId="7E906130" w14:textId="5A2EC09B" w:rsidR="00A843D9" w:rsidRDefault="00A843D9" w:rsidP="00E55E58">
      <w:pPr>
        <w:pStyle w:val="NoSpacing"/>
        <w:ind w:firstLine="720"/>
      </w:pPr>
      <w:r>
        <w:t xml:space="preserve">Chọn ADD SITE THEME để </w:t>
      </w:r>
      <w:r w:rsidR="00E55E58">
        <w:t>thêm</w:t>
      </w:r>
      <w:r>
        <w:t xml:space="preserve"> </w:t>
      </w:r>
      <w:r w:rsidR="00E55E58">
        <w:t>giao diện</w:t>
      </w:r>
      <w:r>
        <w:t xml:space="preserve"> mới. Xuất hiện hộp thoại add site như hình:</w:t>
      </w:r>
    </w:p>
    <w:p w14:paraId="4C0304CA" w14:textId="77777777" w:rsidR="00A843D9" w:rsidRDefault="00A843D9" w:rsidP="00A843D9">
      <w:pPr>
        <w:keepNext/>
        <w:jc w:val="center"/>
      </w:pPr>
      <w:r>
        <w:rPr>
          <w:noProof/>
        </w:rPr>
        <w:lastRenderedPageBreak/>
        <w:drawing>
          <wp:inline distT="0" distB="0" distL="0" distR="0" wp14:anchorId="67625353" wp14:editId="3DC86A50">
            <wp:extent cx="3918030" cy="2191958"/>
            <wp:effectExtent l="0" t="0" r="6350" b="0"/>
            <wp:docPr id="210601080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0800" name="Picture 2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24030" cy="2195315"/>
                    </a:xfrm>
                    <a:prstGeom prst="rect">
                      <a:avLst/>
                    </a:prstGeom>
                  </pic:spPr>
                </pic:pic>
              </a:graphicData>
            </a:graphic>
          </wp:inline>
        </w:drawing>
      </w:r>
    </w:p>
    <w:p w14:paraId="76E771E1" w14:textId="35D77017" w:rsidR="00A843D9" w:rsidRDefault="00C3316B" w:rsidP="00C3316B">
      <w:pPr>
        <w:pStyle w:val="Caption"/>
      </w:pPr>
      <w:bookmarkStart w:id="117" w:name="_Toc179881146"/>
      <w:r>
        <w:t xml:space="preserve">Hình </w:t>
      </w:r>
      <w:fldSimple w:instr=" STYLEREF 1 \s ">
        <w:r w:rsidR="000C09B3">
          <w:rPr>
            <w:noProof/>
          </w:rPr>
          <w:t>3</w:t>
        </w:r>
      </w:fldSimple>
      <w:r w:rsidR="00922610">
        <w:t>.</w:t>
      </w:r>
      <w:fldSimple w:instr=" SEQ Hình \* ARABIC \s 1 ">
        <w:r w:rsidR="000C09B3">
          <w:rPr>
            <w:noProof/>
          </w:rPr>
          <w:t>8</w:t>
        </w:r>
      </w:fldSimple>
      <w:r w:rsidRPr="00C3316B">
        <w:t xml:space="preserve"> </w:t>
      </w:r>
      <w:r>
        <w:t>Hộp thoại add site theme</w:t>
      </w:r>
      <w:bookmarkEnd w:id="117"/>
    </w:p>
    <w:p w14:paraId="299E571C" w14:textId="466B0DA2" w:rsidR="00A843D9" w:rsidRPr="00A843D9" w:rsidRDefault="00A843D9" w:rsidP="00907014">
      <w:pPr>
        <w:pStyle w:val="NoSpacing"/>
        <w:ind w:firstLine="576"/>
      </w:pPr>
      <w:r>
        <w:t>Chọn trang muốn cài theme mới, nhập tên thư mục chứa theme đã tạo trước đó vào Theme dir name, sau đó nhấn SAVE. Sau khi thêm thành công sẽ nhận được thông báo.</w:t>
      </w:r>
    </w:p>
    <w:p w14:paraId="33D696CF" w14:textId="53023642" w:rsidR="00AF4014" w:rsidRPr="00AA0BCA" w:rsidRDefault="008274BF" w:rsidP="006634DC">
      <w:pPr>
        <w:pStyle w:val="Heading2"/>
      </w:pPr>
      <w:bookmarkStart w:id="118" w:name="_Toc179664546"/>
      <w:bookmarkStart w:id="119" w:name="_Toc179777366"/>
      <w:bookmarkStart w:id="120" w:name="_Toc179777446"/>
      <w:bookmarkStart w:id="121" w:name="_Toc179777526"/>
      <w:bookmarkStart w:id="122" w:name="_Toc179781673"/>
      <w:bookmarkStart w:id="123" w:name="_Toc179781886"/>
      <w:bookmarkStart w:id="124" w:name="_Toc179837696"/>
      <w:bookmarkStart w:id="125" w:name="_Toc179866770"/>
      <w:bookmarkStart w:id="126" w:name="_Toc181215544"/>
      <w:bookmarkEnd w:id="118"/>
      <w:bookmarkEnd w:id="119"/>
      <w:bookmarkEnd w:id="120"/>
      <w:bookmarkEnd w:id="121"/>
      <w:bookmarkEnd w:id="122"/>
      <w:bookmarkEnd w:id="123"/>
      <w:bookmarkEnd w:id="124"/>
      <w:bookmarkEnd w:id="125"/>
      <w:r>
        <w:t>Mô tả d</w:t>
      </w:r>
      <w:r w:rsidR="00DB2276" w:rsidRPr="00AA0BCA">
        <w:t>ữ liệu</w:t>
      </w:r>
      <w:bookmarkEnd w:id="126"/>
    </w:p>
    <w:p w14:paraId="3331E104" w14:textId="0A6E4408" w:rsidR="00DB2276" w:rsidRPr="005377A9" w:rsidRDefault="00DB2276" w:rsidP="00484EE5">
      <w:pPr>
        <w:spacing w:line="360" w:lineRule="auto"/>
        <w:ind w:firstLine="720"/>
        <w:jc w:val="both"/>
        <w:rPr>
          <w:szCs w:val="26"/>
        </w:rPr>
      </w:pPr>
      <w:r w:rsidRPr="005377A9">
        <w:rPr>
          <w:szCs w:val="26"/>
        </w:rPr>
        <w:t>EdX sử dụng hệ thống cơ sở dữ liệu quan hệ MySQL™ 5.1 với công cụ lưu trữ InnoDb.</w:t>
      </w:r>
      <w:r w:rsidR="006E2BCE">
        <w:rPr>
          <w:szCs w:val="26"/>
        </w:rPr>
        <w:t xml:space="preserve"> </w:t>
      </w:r>
      <w:r w:rsidRPr="005377A9">
        <w:rPr>
          <w:szCs w:val="26"/>
        </w:rPr>
        <w:t>Các quy ước sau đây áp dụng cho hầu hết các tệp đầu ra .sql</w:t>
      </w:r>
      <w:r w:rsidR="006E2BCE">
        <w:rPr>
          <w:szCs w:val="26"/>
        </w:rPr>
        <w:t xml:space="preserve"> (n</w:t>
      </w:r>
      <w:r w:rsidRPr="005377A9">
        <w:rPr>
          <w:szCs w:val="26"/>
        </w:rPr>
        <w:t xml:space="preserve">goại lệ là bảng </w:t>
      </w:r>
      <w:r w:rsidRPr="006E2BCE">
        <w:rPr>
          <w:i/>
          <w:iCs/>
          <w:szCs w:val="26"/>
        </w:rPr>
        <w:t>courseware_studentmodule</w:t>
      </w:r>
      <w:r w:rsidRPr="005377A9">
        <w:rPr>
          <w:szCs w:val="26"/>
        </w:rPr>
        <w:t>, được tạo bởi một quy trình khác so với các bảng SQL edX khác</w:t>
      </w:r>
      <w:r w:rsidR="006E2BCE">
        <w:rPr>
          <w:szCs w:val="26"/>
        </w:rPr>
        <w:t xml:space="preserve">) : </w:t>
      </w:r>
    </w:p>
    <w:p w14:paraId="1B92219C" w14:textId="77777777" w:rsidR="00DB2276" w:rsidRPr="006E2BCE" w:rsidRDefault="00DB2276" w:rsidP="00794D58">
      <w:pPr>
        <w:pStyle w:val="ListParagraph"/>
        <w:numPr>
          <w:ilvl w:val="0"/>
          <w:numId w:val="27"/>
        </w:numPr>
        <w:spacing w:line="360" w:lineRule="auto"/>
        <w:rPr>
          <w:szCs w:val="26"/>
        </w:rPr>
      </w:pPr>
      <w:r w:rsidRPr="006E2BCE">
        <w:rPr>
          <w:szCs w:val="26"/>
        </w:rPr>
        <w:t>Các tệp đầu ra được lưu trữ dưới dạng UTF-8.</w:t>
      </w:r>
    </w:p>
    <w:p w14:paraId="50201844" w14:textId="77777777" w:rsidR="00DB2276" w:rsidRPr="006E2BCE" w:rsidRDefault="00DB2276" w:rsidP="00484EE5">
      <w:pPr>
        <w:pStyle w:val="ListParagraph"/>
        <w:numPr>
          <w:ilvl w:val="0"/>
          <w:numId w:val="27"/>
        </w:numPr>
        <w:spacing w:line="360" w:lineRule="auto"/>
        <w:jc w:val="both"/>
        <w:rPr>
          <w:szCs w:val="26"/>
        </w:rPr>
      </w:pPr>
      <w:r w:rsidRPr="006E2BCE">
        <w:rPr>
          <w:szCs w:val="26"/>
        </w:rPr>
        <w:t>Ngày giờ được lưu trữ dưới dạng UTC (Giờ Phối hợp Quốc tế) và không có số không theo sau.</w:t>
      </w:r>
    </w:p>
    <w:p w14:paraId="7A4FC430" w14:textId="77777777" w:rsidR="00DB2276" w:rsidRPr="006E2BCE" w:rsidRDefault="00DB2276" w:rsidP="00484EE5">
      <w:pPr>
        <w:pStyle w:val="ListParagraph"/>
        <w:numPr>
          <w:ilvl w:val="0"/>
          <w:numId w:val="27"/>
        </w:numPr>
        <w:spacing w:line="360" w:lineRule="auto"/>
        <w:jc w:val="both"/>
        <w:rPr>
          <w:szCs w:val="26"/>
        </w:rPr>
      </w:pPr>
      <w:r w:rsidRPr="006E2BCE">
        <w:rPr>
          <w:szCs w:val="26"/>
        </w:rPr>
        <w:t>Các tệp .sql được phân tách bằng tab. Các tab nhúng được thay thế bằng chuỗi hai ký tự \t.</w:t>
      </w:r>
    </w:p>
    <w:p w14:paraId="61265D52" w14:textId="77777777" w:rsidR="00DB2276" w:rsidRPr="006E2BCE" w:rsidRDefault="00DB2276" w:rsidP="00484EE5">
      <w:pPr>
        <w:pStyle w:val="ListParagraph"/>
        <w:numPr>
          <w:ilvl w:val="0"/>
          <w:numId w:val="27"/>
        </w:numPr>
        <w:spacing w:line="360" w:lineRule="auto"/>
        <w:jc w:val="both"/>
        <w:rPr>
          <w:szCs w:val="26"/>
        </w:rPr>
      </w:pPr>
      <w:r w:rsidRPr="006E2BCE">
        <w:rPr>
          <w:szCs w:val="26"/>
        </w:rPr>
        <w:t>Các bản ghi được phân cách bằng ký tự xuống dòng. Các dòng nhúng được thay thế bằng chuỗi hai ký tự \n.</w:t>
      </w:r>
    </w:p>
    <w:p w14:paraId="17D7049C" w14:textId="77777777" w:rsidR="00DB2276" w:rsidRPr="006E2BCE" w:rsidRDefault="00DB2276" w:rsidP="00794D58">
      <w:pPr>
        <w:pStyle w:val="ListParagraph"/>
        <w:numPr>
          <w:ilvl w:val="0"/>
          <w:numId w:val="27"/>
        </w:numPr>
        <w:spacing w:line="360" w:lineRule="auto"/>
        <w:rPr>
          <w:szCs w:val="26"/>
        </w:rPr>
      </w:pPr>
      <w:r w:rsidRPr="006E2BCE">
        <w:rPr>
          <w:szCs w:val="26"/>
        </w:rPr>
        <w:t>Các ký tự xuống dòng nhúng được thay thế bằng chuỗi hai ký tự \r.</w:t>
      </w:r>
    </w:p>
    <w:p w14:paraId="2ED884C7" w14:textId="77777777" w:rsidR="00DB2276" w:rsidRPr="006E2BCE" w:rsidRDefault="00DB2276" w:rsidP="00794D58">
      <w:pPr>
        <w:pStyle w:val="ListParagraph"/>
        <w:numPr>
          <w:ilvl w:val="0"/>
          <w:numId w:val="27"/>
        </w:numPr>
        <w:spacing w:line="360" w:lineRule="auto"/>
        <w:rPr>
          <w:szCs w:val="26"/>
        </w:rPr>
      </w:pPr>
      <w:r w:rsidRPr="006E2BCE">
        <w:rPr>
          <w:szCs w:val="26"/>
        </w:rPr>
        <w:t>Các ký tự dấu gạch chéo ngược (\) được thoát thành \\.</w:t>
      </w:r>
    </w:p>
    <w:p w14:paraId="52527CB2" w14:textId="77777777" w:rsidR="001A0CBA" w:rsidRPr="001A0CBA" w:rsidRDefault="001A0CBA" w:rsidP="001A0CBA">
      <w:pPr>
        <w:pStyle w:val="ListParagraph"/>
        <w:keepNext/>
        <w:keepLines/>
        <w:numPr>
          <w:ilvl w:val="1"/>
          <w:numId w:val="1"/>
        </w:numPr>
        <w:spacing w:line="360" w:lineRule="auto"/>
        <w:contextualSpacing w:val="0"/>
        <w:outlineLvl w:val="2"/>
        <w:rPr>
          <w:rFonts w:eastAsia="SimSun"/>
          <w:b/>
          <w:bCs/>
          <w:vanish/>
          <w:color w:val="000000" w:themeColor="text1"/>
        </w:rPr>
      </w:pPr>
      <w:bookmarkStart w:id="127" w:name="_Toc179866988"/>
      <w:bookmarkStart w:id="128" w:name="_Toc179867076"/>
      <w:bookmarkStart w:id="129" w:name="_Toc179867164"/>
      <w:bookmarkStart w:id="130" w:name="_Toc181214411"/>
      <w:bookmarkStart w:id="131" w:name="_Toc181215545"/>
      <w:bookmarkEnd w:id="127"/>
      <w:bookmarkEnd w:id="128"/>
      <w:bookmarkEnd w:id="129"/>
      <w:bookmarkEnd w:id="130"/>
      <w:bookmarkEnd w:id="131"/>
    </w:p>
    <w:p w14:paraId="653BB32D" w14:textId="77777777" w:rsidR="001A0CBA" w:rsidRPr="001A0CBA" w:rsidRDefault="001A0CBA" w:rsidP="001A0CBA">
      <w:pPr>
        <w:pStyle w:val="ListParagraph"/>
        <w:keepNext/>
        <w:keepLines/>
        <w:numPr>
          <w:ilvl w:val="1"/>
          <w:numId w:val="1"/>
        </w:numPr>
        <w:spacing w:line="360" w:lineRule="auto"/>
        <w:contextualSpacing w:val="0"/>
        <w:outlineLvl w:val="2"/>
        <w:rPr>
          <w:rFonts w:eastAsia="SimSun"/>
          <w:b/>
          <w:bCs/>
          <w:vanish/>
          <w:color w:val="000000" w:themeColor="text1"/>
        </w:rPr>
      </w:pPr>
      <w:bookmarkStart w:id="132" w:name="_Toc179866989"/>
      <w:bookmarkStart w:id="133" w:name="_Toc179867077"/>
      <w:bookmarkStart w:id="134" w:name="_Toc179867165"/>
      <w:bookmarkStart w:id="135" w:name="_Toc181214412"/>
      <w:bookmarkStart w:id="136" w:name="_Toc181215546"/>
      <w:bookmarkEnd w:id="132"/>
      <w:bookmarkEnd w:id="133"/>
      <w:bookmarkEnd w:id="134"/>
      <w:bookmarkEnd w:id="135"/>
      <w:bookmarkEnd w:id="136"/>
    </w:p>
    <w:p w14:paraId="7AF88CDA" w14:textId="4186A383" w:rsidR="00AA0BCA" w:rsidRPr="001A0CBA" w:rsidRDefault="006E2BCE" w:rsidP="001A0CBA">
      <w:pPr>
        <w:pStyle w:val="Heading3"/>
      </w:pPr>
      <w:bookmarkStart w:id="137" w:name="_Toc181215547"/>
      <w:r w:rsidRPr="001A0CBA">
        <w:t xml:space="preserve">Các thuật ngữ </w:t>
      </w:r>
      <w:hyperlink r:id="rId37" w:anchor="id98" w:history="1">
        <w:r w:rsidR="00AA0BCA" w:rsidRPr="001A0CBA">
          <w:rPr>
            <w:rStyle w:val="Hyperlink"/>
            <w:color w:val="000000" w:themeColor="text1"/>
            <w:u w:val="none"/>
          </w:rPr>
          <w:t>MySQL</w:t>
        </w:r>
        <w:bookmarkEnd w:id="137"/>
        <w:r w:rsidR="00AA0BCA" w:rsidRPr="001A0CBA">
          <w:rPr>
            <w:rStyle w:val="Hyperlink"/>
            <w:color w:val="000000" w:themeColor="text1"/>
            <w:u w:val="none"/>
          </w:rPr>
          <w:t xml:space="preserve"> </w:t>
        </w:r>
      </w:hyperlink>
    </w:p>
    <w:p w14:paraId="3D2B976D" w14:textId="77777777" w:rsidR="00E55E58" w:rsidRDefault="00AA0BCA" w:rsidP="00E55E58">
      <w:pPr>
        <w:pStyle w:val="NoSpacing"/>
        <w:spacing w:before="240"/>
      </w:pPr>
      <w:r w:rsidRPr="005377A9">
        <w:rPr>
          <w:b/>
          <w:bCs/>
          <w:szCs w:val="26"/>
        </w:rPr>
        <w:t>Type</w:t>
      </w:r>
      <w:r w:rsidR="006E2BCE">
        <w:rPr>
          <w:b/>
          <w:bCs/>
          <w:szCs w:val="26"/>
        </w:rPr>
        <w:t xml:space="preserve">: </w:t>
      </w:r>
      <w:r w:rsidR="006E2BCE" w:rsidRPr="006E2BCE">
        <w:t xml:space="preserve">Loại dữ liệu và kích thước của trường. </w:t>
      </w:r>
      <w:bookmarkStart w:id="138" w:name="_Toc179871959"/>
    </w:p>
    <w:p w14:paraId="355F2CB4" w14:textId="15B81B98" w:rsidR="00E55E58" w:rsidRPr="004033F3" w:rsidRDefault="00E55E58" w:rsidP="00E55E58">
      <w:pPr>
        <w:pStyle w:val="NoSpacing"/>
        <w:jc w:val="left"/>
      </w:pPr>
      <w:r w:rsidRPr="004033F3">
        <w:t xml:space="preserve">Bảng </w:t>
      </w:r>
      <w:fldSimple w:instr=" STYLEREF 1 \s ">
        <w:r w:rsidR="000C09B3">
          <w:rPr>
            <w:noProof/>
          </w:rPr>
          <w:t>3</w:t>
        </w:r>
      </w:fldSimple>
      <w:r>
        <w:t>.</w:t>
      </w:r>
      <w:fldSimple w:instr=" SEQ Bảng \* ARABIC \s 1 ">
        <w:r w:rsidR="000C09B3">
          <w:rPr>
            <w:noProof/>
          </w:rPr>
          <w:t>1</w:t>
        </w:r>
      </w:fldSimple>
      <w:r w:rsidRPr="004033F3">
        <w:t xml:space="preserve"> Mô tả về loại dữ liệu MySQL</w:t>
      </w:r>
      <w:bookmarkEnd w:id="138"/>
    </w:p>
    <w:p w14:paraId="407ABE1D" w14:textId="1F42C50B" w:rsidR="00AA0BCA" w:rsidRPr="006E2BCE" w:rsidRDefault="00AA0BCA" w:rsidP="006E2BCE">
      <w:pPr>
        <w:pStyle w:val="NoSpacing"/>
        <w:ind w:firstLine="284"/>
        <w:rPr>
          <w:b/>
          <w:bCs/>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6"/>
        <w:gridCol w:w="8059"/>
      </w:tblGrid>
      <w:tr w:rsidR="00AA0BCA" w:rsidRPr="00AA0BCA" w14:paraId="0C6B09CE" w14:textId="77777777" w:rsidTr="005377A9">
        <w:trPr>
          <w:tblHeader/>
        </w:trPr>
        <w:tc>
          <w:tcPr>
            <w:tcW w:w="0" w:type="auto"/>
            <w:tcMar>
              <w:top w:w="90" w:type="dxa"/>
              <w:left w:w="195" w:type="dxa"/>
              <w:bottom w:w="90" w:type="dxa"/>
              <w:right w:w="195" w:type="dxa"/>
            </w:tcMar>
            <w:vAlign w:val="center"/>
            <w:hideMark/>
          </w:tcPr>
          <w:p w14:paraId="3FDC4663" w14:textId="308699BE" w:rsidR="00AA0BCA" w:rsidRPr="00AA0BCA" w:rsidRDefault="006E2BCE" w:rsidP="005377A9">
            <w:pPr>
              <w:spacing w:line="360" w:lineRule="auto"/>
              <w:jc w:val="center"/>
              <w:rPr>
                <w:b/>
                <w:bCs/>
                <w:szCs w:val="26"/>
              </w:rPr>
            </w:pPr>
            <w:bookmarkStart w:id="139" w:name="_Toc123494299"/>
            <w:bookmarkStart w:id="140" w:name="_Toc123494465"/>
            <w:bookmarkStart w:id="141" w:name="_Toc126865581"/>
            <w:r>
              <w:rPr>
                <w:b/>
                <w:bCs/>
                <w:szCs w:val="26"/>
              </w:rPr>
              <w:lastRenderedPageBreak/>
              <w:t xml:space="preserve">Giá trị </w:t>
            </w:r>
          </w:p>
        </w:tc>
        <w:tc>
          <w:tcPr>
            <w:tcW w:w="0" w:type="auto"/>
            <w:tcMar>
              <w:top w:w="90" w:type="dxa"/>
              <w:left w:w="195" w:type="dxa"/>
              <w:bottom w:w="90" w:type="dxa"/>
              <w:right w:w="195" w:type="dxa"/>
            </w:tcMar>
            <w:vAlign w:val="center"/>
            <w:hideMark/>
          </w:tcPr>
          <w:p w14:paraId="0085145E" w14:textId="477D71CA" w:rsidR="00AA0BCA" w:rsidRPr="00AA0BCA" w:rsidRDefault="006E2BCE" w:rsidP="005377A9">
            <w:pPr>
              <w:spacing w:line="360" w:lineRule="auto"/>
              <w:jc w:val="center"/>
              <w:rPr>
                <w:b/>
                <w:bCs/>
                <w:szCs w:val="26"/>
              </w:rPr>
            </w:pPr>
            <w:r>
              <w:rPr>
                <w:b/>
                <w:bCs/>
                <w:szCs w:val="26"/>
              </w:rPr>
              <w:t>Mô tả</w:t>
            </w:r>
          </w:p>
        </w:tc>
      </w:tr>
      <w:tr w:rsidR="00AA0BCA" w:rsidRPr="00AA0BCA" w14:paraId="4B4EC189" w14:textId="77777777" w:rsidTr="005377A9">
        <w:tc>
          <w:tcPr>
            <w:tcW w:w="0" w:type="auto"/>
            <w:tcMar>
              <w:top w:w="90" w:type="dxa"/>
              <w:left w:w="195" w:type="dxa"/>
              <w:bottom w:w="90" w:type="dxa"/>
              <w:right w:w="195" w:type="dxa"/>
            </w:tcMar>
            <w:vAlign w:val="center"/>
            <w:hideMark/>
          </w:tcPr>
          <w:p w14:paraId="0163EB66" w14:textId="77777777" w:rsidR="00AA0BCA" w:rsidRPr="00AA0BCA" w:rsidRDefault="00AA0BCA" w:rsidP="005377A9">
            <w:pPr>
              <w:spacing w:line="360" w:lineRule="auto"/>
              <w:rPr>
                <w:szCs w:val="26"/>
              </w:rPr>
            </w:pPr>
            <w:r w:rsidRPr="00AA0BCA">
              <w:rPr>
                <w:szCs w:val="26"/>
              </w:rPr>
              <w:t>int</w:t>
            </w:r>
          </w:p>
        </w:tc>
        <w:tc>
          <w:tcPr>
            <w:tcW w:w="0" w:type="auto"/>
            <w:tcMar>
              <w:top w:w="90" w:type="dxa"/>
              <w:left w:w="195" w:type="dxa"/>
              <w:bottom w:w="90" w:type="dxa"/>
              <w:right w:w="195" w:type="dxa"/>
            </w:tcMar>
            <w:vAlign w:val="center"/>
            <w:hideMark/>
          </w:tcPr>
          <w:p w14:paraId="714A5293" w14:textId="254E673D" w:rsidR="00AA0BCA" w:rsidRPr="00AA0BCA" w:rsidRDefault="006E2BCE" w:rsidP="005377A9">
            <w:pPr>
              <w:spacing w:line="360" w:lineRule="auto"/>
              <w:rPr>
                <w:szCs w:val="26"/>
              </w:rPr>
            </w:pPr>
            <w:r w:rsidRPr="006E2BCE">
              <w:rPr>
                <w:szCs w:val="26"/>
              </w:rPr>
              <w:t>Số nguyên 4 byte.</w:t>
            </w:r>
          </w:p>
        </w:tc>
      </w:tr>
      <w:tr w:rsidR="00AA0BCA" w:rsidRPr="00AA0BCA" w14:paraId="0500B65B" w14:textId="77777777" w:rsidTr="005377A9">
        <w:tc>
          <w:tcPr>
            <w:tcW w:w="0" w:type="auto"/>
            <w:tcMar>
              <w:top w:w="90" w:type="dxa"/>
              <w:left w:w="195" w:type="dxa"/>
              <w:bottom w:w="90" w:type="dxa"/>
              <w:right w:w="195" w:type="dxa"/>
            </w:tcMar>
            <w:vAlign w:val="center"/>
            <w:hideMark/>
          </w:tcPr>
          <w:p w14:paraId="27637039" w14:textId="77777777" w:rsidR="00AA0BCA" w:rsidRPr="00AA0BCA" w:rsidRDefault="00AA0BCA" w:rsidP="005377A9">
            <w:pPr>
              <w:spacing w:line="360" w:lineRule="auto"/>
              <w:rPr>
                <w:szCs w:val="26"/>
              </w:rPr>
            </w:pPr>
            <w:r w:rsidRPr="00AA0BCA">
              <w:rPr>
                <w:szCs w:val="26"/>
              </w:rPr>
              <w:t>smallint</w:t>
            </w:r>
          </w:p>
        </w:tc>
        <w:tc>
          <w:tcPr>
            <w:tcW w:w="0" w:type="auto"/>
            <w:tcMar>
              <w:top w:w="90" w:type="dxa"/>
              <w:left w:w="195" w:type="dxa"/>
              <w:bottom w:w="90" w:type="dxa"/>
              <w:right w:w="195" w:type="dxa"/>
            </w:tcMar>
            <w:vAlign w:val="center"/>
            <w:hideMark/>
          </w:tcPr>
          <w:p w14:paraId="2CD5112D" w14:textId="5DBA5B2B" w:rsidR="00AA0BCA" w:rsidRPr="00AA0BCA" w:rsidRDefault="006E2BCE" w:rsidP="005377A9">
            <w:pPr>
              <w:spacing w:line="360" w:lineRule="auto"/>
              <w:rPr>
                <w:szCs w:val="26"/>
              </w:rPr>
            </w:pPr>
            <w:r w:rsidRPr="006E2BCE">
              <w:rPr>
                <w:szCs w:val="26"/>
              </w:rPr>
              <w:t xml:space="preserve">Số nguyên 2 byte, đôi khi được sử dụng cho </w:t>
            </w:r>
            <w:r>
              <w:rPr>
                <w:szCs w:val="26"/>
              </w:rPr>
              <w:t>g</w:t>
            </w:r>
            <w:r w:rsidRPr="006E2BCE">
              <w:rPr>
                <w:szCs w:val="26"/>
              </w:rPr>
              <w:t>iá trị được liệt kê</w:t>
            </w:r>
            <w:r w:rsidR="00AA0BCA" w:rsidRPr="00AA0BCA">
              <w:rPr>
                <w:szCs w:val="26"/>
              </w:rPr>
              <w:t>.</w:t>
            </w:r>
          </w:p>
        </w:tc>
      </w:tr>
      <w:tr w:rsidR="00AA0BCA" w:rsidRPr="00AA0BCA" w14:paraId="42C88D64" w14:textId="77777777" w:rsidTr="005377A9">
        <w:tc>
          <w:tcPr>
            <w:tcW w:w="0" w:type="auto"/>
            <w:tcMar>
              <w:top w:w="90" w:type="dxa"/>
              <w:left w:w="195" w:type="dxa"/>
              <w:bottom w:w="90" w:type="dxa"/>
              <w:right w:w="195" w:type="dxa"/>
            </w:tcMar>
            <w:vAlign w:val="center"/>
            <w:hideMark/>
          </w:tcPr>
          <w:p w14:paraId="07606DB8" w14:textId="77777777" w:rsidR="00AA0BCA" w:rsidRPr="00AA0BCA" w:rsidRDefault="00AA0BCA" w:rsidP="005377A9">
            <w:pPr>
              <w:spacing w:line="360" w:lineRule="auto"/>
              <w:rPr>
                <w:szCs w:val="26"/>
              </w:rPr>
            </w:pPr>
            <w:r w:rsidRPr="00AA0BCA">
              <w:rPr>
                <w:szCs w:val="26"/>
              </w:rPr>
              <w:t>tinyint</w:t>
            </w:r>
          </w:p>
        </w:tc>
        <w:tc>
          <w:tcPr>
            <w:tcW w:w="0" w:type="auto"/>
            <w:tcMar>
              <w:top w:w="90" w:type="dxa"/>
              <w:left w:w="195" w:type="dxa"/>
              <w:bottom w:w="90" w:type="dxa"/>
              <w:right w:w="195" w:type="dxa"/>
            </w:tcMar>
            <w:vAlign w:val="center"/>
            <w:hideMark/>
          </w:tcPr>
          <w:p w14:paraId="195DE936" w14:textId="711FB125" w:rsidR="00AA0BCA" w:rsidRPr="00AA0BCA" w:rsidRDefault="006E2BCE" w:rsidP="005377A9">
            <w:pPr>
              <w:spacing w:line="360" w:lineRule="auto"/>
              <w:rPr>
                <w:szCs w:val="26"/>
              </w:rPr>
            </w:pPr>
            <w:r w:rsidRPr="006E2BCE">
              <w:rPr>
                <w:szCs w:val="26"/>
              </w:rPr>
              <w:t>Số nguyên 1 byte, thường được sử dụng để chỉ Boolean với 0 = False và 1 = True.</w:t>
            </w:r>
          </w:p>
        </w:tc>
      </w:tr>
      <w:tr w:rsidR="00AA0BCA" w:rsidRPr="00AA0BCA" w14:paraId="4900AB5A" w14:textId="77777777" w:rsidTr="005377A9">
        <w:tc>
          <w:tcPr>
            <w:tcW w:w="0" w:type="auto"/>
            <w:tcMar>
              <w:top w:w="90" w:type="dxa"/>
              <w:left w:w="195" w:type="dxa"/>
              <w:bottom w:w="90" w:type="dxa"/>
              <w:right w:w="195" w:type="dxa"/>
            </w:tcMar>
            <w:vAlign w:val="center"/>
            <w:hideMark/>
          </w:tcPr>
          <w:p w14:paraId="22E507D4" w14:textId="77777777" w:rsidR="00AA0BCA" w:rsidRPr="00AA0BCA" w:rsidRDefault="00AA0BCA" w:rsidP="005377A9">
            <w:pPr>
              <w:spacing w:line="360" w:lineRule="auto"/>
              <w:rPr>
                <w:szCs w:val="26"/>
              </w:rPr>
            </w:pPr>
            <w:r w:rsidRPr="00AA0BCA">
              <w:rPr>
                <w:szCs w:val="26"/>
              </w:rPr>
              <w:t>varchar</w:t>
            </w:r>
          </w:p>
        </w:tc>
        <w:tc>
          <w:tcPr>
            <w:tcW w:w="0" w:type="auto"/>
            <w:tcMar>
              <w:top w:w="90" w:type="dxa"/>
              <w:left w:w="195" w:type="dxa"/>
              <w:bottom w:w="90" w:type="dxa"/>
              <w:right w:w="195" w:type="dxa"/>
            </w:tcMar>
            <w:vAlign w:val="center"/>
            <w:hideMark/>
          </w:tcPr>
          <w:p w14:paraId="476A02F7" w14:textId="587DD6F1" w:rsidR="00AA0BCA" w:rsidRPr="00AA0BCA" w:rsidRDefault="006E2BCE" w:rsidP="005377A9">
            <w:pPr>
              <w:spacing w:line="360" w:lineRule="auto"/>
              <w:rPr>
                <w:szCs w:val="26"/>
              </w:rPr>
            </w:pPr>
            <w:r w:rsidRPr="006E2BCE">
              <w:rPr>
                <w:szCs w:val="26"/>
              </w:rPr>
              <w:t>Chuỗi, thường ngắn và có thể lập chỉ mục. Độ dài là số ký tự, không phải byte, để hỗ trợ các bộ ký tự nhiều byte.</w:t>
            </w:r>
          </w:p>
        </w:tc>
      </w:tr>
      <w:tr w:rsidR="00AA0BCA" w:rsidRPr="00AA0BCA" w14:paraId="65A2F6FB" w14:textId="77777777" w:rsidTr="005377A9">
        <w:tc>
          <w:tcPr>
            <w:tcW w:w="0" w:type="auto"/>
            <w:tcMar>
              <w:top w:w="90" w:type="dxa"/>
              <w:left w:w="195" w:type="dxa"/>
              <w:bottom w:w="90" w:type="dxa"/>
              <w:right w:w="195" w:type="dxa"/>
            </w:tcMar>
            <w:vAlign w:val="center"/>
            <w:hideMark/>
          </w:tcPr>
          <w:p w14:paraId="39BA6B92" w14:textId="77777777" w:rsidR="00AA0BCA" w:rsidRPr="00AA0BCA" w:rsidRDefault="00AA0BCA" w:rsidP="005377A9">
            <w:pPr>
              <w:spacing w:line="360" w:lineRule="auto"/>
              <w:rPr>
                <w:szCs w:val="26"/>
              </w:rPr>
            </w:pPr>
            <w:r w:rsidRPr="00AA0BCA">
              <w:rPr>
                <w:szCs w:val="26"/>
              </w:rPr>
              <w:t>longtext</w:t>
            </w:r>
          </w:p>
        </w:tc>
        <w:tc>
          <w:tcPr>
            <w:tcW w:w="0" w:type="auto"/>
            <w:tcMar>
              <w:top w:w="90" w:type="dxa"/>
              <w:left w:w="195" w:type="dxa"/>
              <w:bottom w:w="90" w:type="dxa"/>
              <w:right w:w="195" w:type="dxa"/>
            </w:tcMar>
            <w:vAlign w:val="center"/>
            <w:hideMark/>
          </w:tcPr>
          <w:p w14:paraId="3FBD8BA4" w14:textId="551C779E" w:rsidR="00AA0BCA" w:rsidRPr="00AA0BCA" w:rsidRDefault="006E2BCE" w:rsidP="005377A9">
            <w:pPr>
              <w:spacing w:line="360" w:lineRule="auto"/>
              <w:rPr>
                <w:szCs w:val="26"/>
              </w:rPr>
            </w:pPr>
            <w:r w:rsidRPr="006E2BCE">
              <w:rPr>
                <w:szCs w:val="26"/>
              </w:rPr>
              <w:t>Một khối văn bản dài, thường không được lập chỉ mục.</w:t>
            </w:r>
          </w:p>
        </w:tc>
      </w:tr>
      <w:tr w:rsidR="00AA0BCA" w:rsidRPr="00AA0BCA" w14:paraId="4C489E48" w14:textId="77777777" w:rsidTr="005377A9">
        <w:tc>
          <w:tcPr>
            <w:tcW w:w="0" w:type="auto"/>
            <w:tcMar>
              <w:top w:w="90" w:type="dxa"/>
              <w:left w:w="195" w:type="dxa"/>
              <w:bottom w:w="90" w:type="dxa"/>
              <w:right w:w="195" w:type="dxa"/>
            </w:tcMar>
            <w:vAlign w:val="center"/>
            <w:hideMark/>
          </w:tcPr>
          <w:p w14:paraId="37E9E44F" w14:textId="77777777" w:rsidR="00AA0BCA" w:rsidRPr="00AA0BCA" w:rsidRDefault="00AA0BCA" w:rsidP="005377A9">
            <w:pPr>
              <w:spacing w:line="360" w:lineRule="auto"/>
              <w:rPr>
                <w:szCs w:val="26"/>
              </w:rPr>
            </w:pPr>
            <w:r w:rsidRPr="00AA0BCA">
              <w:rPr>
                <w:szCs w:val="26"/>
              </w:rPr>
              <w:t>date</w:t>
            </w:r>
          </w:p>
        </w:tc>
        <w:tc>
          <w:tcPr>
            <w:tcW w:w="0" w:type="auto"/>
            <w:tcMar>
              <w:top w:w="90" w:type="dxa"/>
              <w:left w:w="195" w:type="dxa"/>
              <w:bottom w:w="90" w:type="dxa"/>
              <w:right w:w="195" w:type="dxa"/>
            </w:tcMar>
            <w:vAlign w:val="center"/>
            <w:hideMark/>
          </w:tcPr>
          <w:p w14:paraId="22E87E79" w14:textId="7A4B46A5" w:rsidR="00AA0BCA" w:rsidRPr="00AA0BCA" w:rsidRDefault="004033F3" w:rsidP="005377A9">
            <w:pPr>
              <w:spacing w:line="360" w:lineRule="auto"/>
              <w:rPr>
                <w:szCs w:val="26"/>
              </w:rPr>
            </w:pPr>
            <w:r>
              <w:rPr>
                <w:szCs w:val="26"/>
              </w:rPr>
              <w:t>Ngày</w:t>
            </w:r>
          </w:p>
        </w:tc>
      </w:tr>
      <w:tr w:rsidR="00AA0BCA" w:rsidRPr="004033F3" w14:paraId="5AD7E479" w14:textId="77777777" w:rsidTr="004033F3">
        <w:trPr>
          <w:trHeight w:val="566"/>
        </w:trPr>
        <w:tc>
          <w:tcPr>
            <w:tcW w:w="0" w:type="auto"/>
            <w:tcMar>
              <w:top w:w="90" w:type="dxa"/>
              <w:left w:w="195" w:type="dxa"/>
              <w:bottom w:w="90" w:type="dxa"/>
              <w:right w:w="195" w:type="dxa"/>
            </w:tcMar>
            <w:vAlign w:val="center"/>
            <w:hideMark/>
          </w:tcPr>
          <w:p w14:paraId="18ECFE16" w14:textId="77777777" w:rsidR="00AA0BCA" w:rsidRPr="004033F3" w:rsidRDefault="00AA0BCA" w:rsidP="004033F3">
            <w:pPr>
              <w:pStyle w:val="NoSpacing"/>
            </w:pPr>
            <w:r w:rsidRPr="004033F3">
              <w:t>datetime</w:t>
            </w:r>
          </w:p>
        </w:tc>
        <w:tc>
          <w:tcPr>
            <w:tcW w:w="0" w:type="auto"/>
            <w:tcMar>
              <w:top w:w="90" w:type="dxa"/>
              <w:left w:w="195" w:type="dxa"/>
              <w:bottom w:w="90" w:type="dxa"/>
              <w:right w:w="195" w:type="dxa"/>
            </w:tcMar>
            <w:vAlign w:val="center"/>
            <w:hideMark/>
          </w:tcPr>
          <w:p w14:paraId="56DC41DF" w14:textId="22ECF4C7" w:rsidR="00AA0BCA" w:rsidRPr="004033F3" w:rsidRDefault="004033F3" w:rsidP="004033F3">
            <w:pPr>
              <w:pStyle w:val="NoSpacing"/>
            </w:pPr>
            <w:r w:rsidRPr="004033F3">
              <w:t>Ngày giờ theo UTC, độ chính xác tính bằng giây.</w:t>
            </w:r>
          </w:p>
        </w:tc>
      </w:tr>
    </w:tbl>
    <w:p w14:paraId="6FF2B98A" w14:textId="77777777" w:rsidR="00E55E58" w:rsidRDefault="00E55E58" w:rsidP="004033F3">
      <w:pPr>
        <w:pStyle w:val="NoSpacing"/>
        <w:ind w:firstLine="720"/>
        <w:rPr>
          <w:b/>
          <w:bCs/>
        </w:rPr>
      </w:pPr>
    </w:p>
    <w:p w14:paraId="56472F36" w14:textId="77777777" w:rsidR="00E55E58" w:rsidRDefault="00AA0BCA" w:rsidP="00E55E58">
      <w:pPr>
        <w:pStyle w:val="Caption"/>
        <w:jc w:val="both"/>
      </w:pPr>
      <w:r w:rsidRPr="004033F3">
        <w:rPr>
          <w:b/>
          <w:bCs/>
        </w:rPr>
        <w:t>Null</w:t>
      </w:r>
      <w:bookmarkStart w:id="142" w:name="_Toc179871960"/>
      <w:r w:rsidR="00E55E58" w:rsidRPr="00E55E58">
        <w:t xml:space="preserve"> </w:t>
      </w:r>
    </w:p>
    <w:p w14:paraId="2764D558" w14:textId="5A01D0A4" w:rsidR="00AA0BCA" w:rsidRPr="00E55E58" w:rsidRDefault="00E55E58" w:rsidP="00E55E58">
      <w:pPr>
        <w:pStyle w:val="Caption"/>
        <w:jc w:val="left"/>
      </w:pPr>
      <w:r>
        <w:t xml:space="preserve">Bảng </w:t>
      </w:r>
      <w:fldSimple w:instr=" STYLEREF 1 \s ">
        <w:r w:rsidR="000C09B3">
          <w:rPr>
            <w:noProof/>
          </w:rPr>
          <w:t>3</w:t>
        </w:r>
      </w:fldSimple>
      <w:r>
        <w:t>.</w:t>
      </w:r>
      <w:fldSimple w:instr=" SEQ Bảng \* ARABIC \s 1 ">
        <w:r w:rsidR="000C09B3">
          <w:rPr>
            <w:noProof/>
          </w:rPr>
          <w:t>2</w:t>
        </w:r>
      </w:fldSimple>
      <w:r>
        <w:t xml:space="preserve"> Mô tả về loại dữ liệu null</w:t>
      </w:r>
      <w:bookmarkEnd w:id="142"/>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55"/>
        <w:gridCol w:w="5400"/>
      </w:tblGrid>
      <w:tr w:rsidR="00AA0BCA" w:rsidRPr="00537D10" w14:paraId="26AFD997" w14:textId="77777777" w:rsidTr="00537D10">
        <w:trPr>
          <w:tblHeader/>
          <w:jc w:val="center"/>
        </w:trPr>
        <w:tc>
          <w:tcPr>
            <w:tcW w:w="3955" w:type="dxa"/>
            <w:tcMar>
              <w:top w:w="90" w:type="dxa"/>
              <w:left w:w="195" w:type="dxa"/>
              <w:bottom w:w="90" w:type="dxa"/>
              <w:right w:w="195" w:type="dxa"/>
            </w:tcMar>
            <w:vAlign w:val="center"/>
            <w:hideMark/>
          </w:tcPr>
          <w:p w14:paraId="62594D36" w14:textId="481962C1" w:rsidR="00AA0BCA" w:rsidRPr="00537D10" w:rsidRDefault="006E2BCE" w:rsidP="00537D10">
            <w:pPr>
              <w:pStyle w:val="NoSpacing"/>
              <w:jc w:val="center"/>
              <w:rPr>
                <w:b/>
                <w:bCs/>
              </w:rPr>
            </w:pPr>
            <w:r w:rsidRPr="00537D10">
              <w:rPr>
                <w:b/>
                <w:bCs/>
              </w:rPr>
              <w:t>Giá trị</w:t>
            </w:r>
          </w:p>
        </w:tc>
        <w:tc>
          <w:tcPr>
            <w:tcW w:w="5400" w:type="dxa"/>
            <w:tcMar>
              <w:top w:w="90" w:type="dxa"/>
              <w:left w:w="195" w:type="dxa"/>
              <w:bottom w:w="90" w:type="dxa"/>
              <w:right w:w="195" w:type="dxa"/>
            </w:tcMar>
            <w:vAlign w:val="center"/>
            <w:hideMark/>
          </w:tcPr>
          <w:p w14:paraId="16F3EBF5" w14:textId="6AFFB280" w:rsidR="00AA0BCA" w:rsidRPr="00537D10" w:rsidRDefault="006E2BCE" w:rsidP="00537D10">
            <w:pPr>
              <w:pStyle w:val="NoSpacing"/>
              <w:jc w:val="center"/>
              <w:rPr>
                <w:b/>
                <w:bCs/>
              </w:rPr>
            </w:pPr>
            <w:r w:rsidRPr="00537D10">
              <w:rPr>
                <w:b/>
                <w:bCs/>
              </w:rPr>
              <w:t>Mô tả</w:t>
            </w:r>
          </w:p>
        </w:tc>
      </w:tr>
      <w:tr w:rsidR="00AA0BCA" w:rsidRPr="004033F3" w14:paraId="067C9E9A" w14:textId="77777777" w:rsidTr="00537D10">
        <w:trPr>
          <w:jc w:val="center"/>
        </w:trPr>
        <w:tc>
          <w:tcPr>
            <w:tcW w:w="3955" w:type="dxa"/>
            <w:tcMar>
              <w:top w:w="90" w:type="dxa"/>
              <w:left w:w="195" w:type="dxa"/>
              <w:bottom w:w="90" w:type="dxa"/>
              <w:right w:w="195" w:type="dxa"/>
            </w:tcMar>
            <w:vAlign w:val="center"/>
            <w:hideMark/>
          </w:tcPr>
          <w:p w14:paraId="433B498D" w14:textId="77777777" w:rsidR="00AA0BCA" w:rsidRPr="004033F3" w:rsidRDefault="00AA0BCA" w:rsidP="00537D10">
            <w:pPr>
              <w:pStyle w:val="NoSpacing"/>
              <w:jc w:val="center"/>
            </w:pPr>
            <w:r w:rsidRPr="004033F3">
              <w:t>YES</w:t>
            </w:r>
          </w:p>
        </w:tc>
        <w:tc>
          <w:tcPr>
            <w:tcW w:w="5400" w:type="dxa"/>
            <w:tcMar>
              <w:top w:w="90" w:type="dxa"/>
              <w:left w:w="195" w:type="dxa"/>
              <w:bottom w:w="90" w:type="dxa"/>
              <w:right w:w="195" w:type="dxa"/>
            </w:tcMar>
            <w:vAlign w:val="center"/>
            <w:hideMark/>
          </w:tcPr>
          <w:p w14:paraId="54817BF1" w14:textId="195F8271" w:rsidR="00AA0BCA" w:rsidRPr="004033F3" w:rsidRDefault="004033F3" w:rsidP="004033F3">
            <w:pPr>
              <w:pStyle w:val="NoSpacing"/>
            </w:pPr>
            <w:r>
              <w:t xml:space="preserve">Cho phép </w:t>
            </w:r>
            <w:r w:rsidR="00AA0BCA" w:rsidRPr="004033F3">
              <w:t>NULL.</w:t>
            </w:r>
          </w:p>
        </w:tc>
      </w:tr>
      <w:tr w:rsidR="00AA0BCA" w:rsidRPr="004033F3" w14:paraId="5606068A" w14:textId="77777777" w:rsidTr="00537D10">
        <w:trPr>
          <w:jc w:val="center"/>
        </w:trPr>
        <w:tc>
          <w:tcPr>
            <w:tcW w:w="3955" w:type="dxa"/>
            <w:tcMar>
              <w:top w:w="90" w:type="dxa"/>
              <w:left w:w="195" w:type="dxa"/>
              <w:bottom w:w="90" w:type="dxa"/>
              <w:right w:w="195" w:type="dxa"/>
            </w:tcMar>
            <w:vAlign w:val="center"/>
            <w:hideMark/>
          </w:tcPr>
          <w:p w14:paraId="75DD2972" w14:textId="77777777" w:rsidR="00AA0BCA" w:rsidRPr="004033F3" w:rsidRDefault="00AA0BCA" w:rsidP="00537D10">
            <w:pPr>
              <w:pStyle w:val="NoSpacing"/>
              <w:jc w:val="center"/>
            </w:pPr>
            <w:r w:rsidRPr="004033F3">
              <w:t>NO</w:t>
            </w:r>
          </w:p>
        </w:tc>
        <w:tc>
          <w:tcPr>
            <w:tcW w:w="5400" w:type="dxa"/>
            <w:tcMar>
              <w:top w:w="90" w:type="dxa"/>
              <w:left w:w="195" w:type="dxa"/>
              <w:bottom w:w="90" w:type="dxa"/>
              <w:right w:w="195" w:type="dxa"/>
            </w:tcMar>
            <w:vAlign w:val="center"/>
            <w:hideMark/>
          </w:tcPr>
          <w:p w14:paraId="408C00C3" w14:textId="244FB20B" w:rsidR="00AA0BCA" w:rsidRPr="004033F3" w:rsidRDefault="004033F3" w:rsidP="004033F3">
            <w:pPr>
              <w:pStyle w:val="NoSpacing"/>
              <w:keepNext/>
            </w:pPr>
            <w:r>
              <w:t xml:space="preserve">Không cho phép </w:t>
            </w:r>
            <w:r w:rsidR="00AA0BCA" w:rsidRPr="004033F3">
              <w:t>NULL.</w:t>
            </w:r>
          </w:p>
        </w:tc>
      </w:tr>
    </w:tbl>
    <w:p w14:paraId="7CB7D7AE" w14:textId="0DB31AD8" w:rsidR="000D7EBD" w:rsidRPr="004033F3" w:rsidRDefault="004033F3" w:rsidP="00E55E58">
      <w:pPr>
        <w:pStyle w:val="NoSpacing"/>
        <w:spacing w:before="240"/>
        <w:ind w:firstLine="720"/>
      </w:pPr>
      <w:r w:rsidRPr="004033F3">
        <w:t xml:space="preserve">Django thường chỉ đặt chuỗi trống thay vì NULL khi muốn chỉ ra một văn bản </w:t>
      </w:r>
      <w:r>
        <w:t>g</w:t>
      </w:r>
      <w:r w:rsidRPr="004033F3">
        <w:t>iá trị là tùy chọn. Điều này có ý nghĩa hơn đối với các trường số và ngày.</w:t>
      </w:r>
    </w:p>
    <w:p w14:paraId="4330BAD8" w14:textId="77777777" w:rsidR="00E55E58" w:rsidRDefault="00AA0BCA" w:rsidP="00E55E58">
      <w:pPr>
        <w:pStyle w:val="Caption"/>
        <w:spacing w:before="240"/>
        <w:jc w:val="left"/>
      </w:pPr>
      <w:r w:rsidRPr="004033F3">
        <w:rPr>
          <w:b/>
          <w:bCs/>
          <w:szCs w:val="26"/>
        </w:rPr>
        <w:t>Key</w:t>
      </w:r>
      <w:bookmarkStart w:id="143" w:name="_Toc179871961"/>
      <w:r w:rsidR="00E55E58" w:rsidRPr="00E55E58">
        <w:t xml:space="preserve"> </w:t>
      </w:r>
    </w:p>
    <w:p w14:paraId="3A02C827" w14:textId="110DE502" w:rsidR="00AA0BCA" w:rsidRPr="00E55E58" w:rsidRDefault="00E55E58" w:rsidP="00E55E58">
      <w:pPr>
        <w:pStyle w:val="Caption"/>
        <w:jc w:val="left"/>
        <w:rPr>
          <w:b/>
          <w:bCs/>
        </w:rPr>
      </w:pPr>
      <w:r>
        <w:t xml:space="preserve">Bảng </w:t>
      </w:r>
      <w:fldSimple w:instr=" STYLEREF 1 \s ">
        <w:r w:rsidR="000C09B3">
          <w:rPr>
            <w:noProof/>
          </w:rPr>
          <w:t>3</w:t>
        </w:r>
      </w:fldSimple>
      <w:r>
        <w:t>.</w:t>
      </w:r>
      <w:fldSimple w:instr=" SEQ Bảng \* ARABIC \s 1 ">
        <w:r w:rsidR="000C09B3">
          <w:rPr>
            <w:noProof/>
          </w:rPr>
          <w:t>3</w:t>
        </w:r>
      </w:fldSimple>
      <w:r>
        <w:t xml:space="preserve"> Bảng mô tả key trong MySQL</w:t>
      </w:r>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5"/>
        <w:gridCol w:w="7190"/>
      </w:tblGrid>
      <w:tr w:rsidR="00AA0BCA" w:rsidRPr="00AA0BCA" w14:paraId="7ADCA236" w14:textId="77777777" w:rsidTr="002F3C05">
        <w:trPr>
          <w:tblHeader/>
        </w:trPr>
        <w:tc>
          <w:tcPr>
            <w:tcW w:w="2155" w:type="dxa"/>
            <w:tcMar>
              <w:top w:w="90" w:type="dxa"/>
              <w:left w:w="195" w:type="dxa"/>
              <w:bottom w:w="90" w:type="dxa"/>
              <w:right w:w="195" w:type="dxa"/>
            </w:tcMar>
            <w:vAlign w:val="center"/>
            <w:hideMark/>
          </w:tcPr>
          <w:p w14:paraId="17C546FA" w14:textId="7DB90610" w:rsidR="00AA0BCA" w:rsidRPr="00AA0BCA" w:rsidRDefault="006E2BCE" w:rsidP="00537D10">
            <w:pPr>
              <w:spacing w:line="360" w:lineRule="auto"/>
              <w:jc w:val="center"/>
              <w:rPr>
                <w:b/>
                <w:bCs/>
                <w:szCs w:val="26"/>
              </w:rPr>
            </w:pPr>
            <w:r>
              <w:rPr>
                <w:b/>
                <w:bCs/>
                <w:szCs w:val="26"/>
              </w:rPr>
              <w:t>Giá trị</w:t>
            </w:r>
          </w:p>
        </w:tc>
        <w:tc>
          <w:tcPr>
            <w:tcW w:w="7190" w:type="dxa"/>
            <w:tcMar>
              <w:top w:w="90" w:type="dxa"/>
              <w:left w:w="195" w:type="dxa"/>
              <w:bottom w:w="90" w:type="dxa"/>
              <w:right w:w="195" w:type="dxa"/>
            </w:tcMar>
            <w:vAlign w:val="center"/>
            <w:hideMark/>
          </w:tcPr>
          <w:p w14:paraId="0640B140" w14:textId="520D57D4" w:rsidR="00AA0BCA" w:rsidRPr="00AA0BCA" w:rsidRDefault="006E2BCE" w:rsidP="005377A9">
            <w:pPr>
              <w:spacing w:line="360" w:lineRule="auto"/>
              <w:jc w:val="center"/>
              <w:rPr>
                <w:b/>
                <w:bCs/>
                <w:szCs w:val="26"/>
              </w:rPr>
            </w:pPr>
            <w:r>
              <w:rPr>
                <w:b/>
                <w:bCs/>
                <w:szCs w:val="26"/>
              </w:rPr>
              <w:t>Mô tả</w:t>
            </w:r>
          </w:p>
        </w:tc>
      </w:tr>
      <w:tr w:rsidR="00AA0BCA" w:rsidRPr="00AA0BCA" w14:paraId="27151E70" w14:textId="77777777" w:rsidTr="002F3C05">
        <w:tc>
          <w:tcPr>
            <w:tcW w:w="2155" w:type="dxa"/>
            <w:tcMar>
              <w:top w:w="90" w:type="dxa"/>
              <w:left w:w="195" w:type="dxa"/>
              <w:bottom w:w="90" w:type="dxa"/>
              <w:right w:w="195" w:type="dxa"/>
            </w:tcMar>
            <w:vAlign w:val="center"/>
            <w:hideMark/>
          </w:tcPr>
          <w:p w14:paraId="7D47FA22" w14:textId="77777777" w:rsidR="00AA0BCA" w:rsidRPr="00AA0BCA" w:rsidRDefault="00AA0BCA" w:rsidP="00537D10">
            <w:pPr>
              <w:spacing w:line="360" w:lineRule="auto"/>
              <w:jc w:val="center"/>
              <w:rPr>
                <w:szCs w:val="26"/>
              </w:rPr>
            </w:pPr>
            <w:r w:rsidRPr="00AA0BCA">
              <w:rPr>
                <w:szCs w:val="26"/>
              </w:rPr>
              <w:t>PRI</w:t>
            </w:r>
          </w:p>
        </w:tc>
        <w:tc>
          <w:tcPr>
            <w:tcW w:w="7190" w:type="dxa"/>
            <w:tcMar>
              <w:top w:w="90" w:type="dxa"/>
              <w:left w:w="195" w:type="dxa"/>
              <w:bottom w:w="90" w:type="dxa"/>
              <w:right w:w="195" w:type="dxa"/>
            </w:tcMar>
            <w:vAlign w:val="center"/>
            <w:hideMark/>
          </w:tcPr>
          <w:p w14:paraId="4D53E8C1" w14:textId="44DE5B90" w:rsidR="00AA0BCA" w:rsidRPr="00AA0BCA" w:rsidRDefault="002F3C05" w:rsidP="005377A9">
            <w:pPr>
              <w:spacing w:line="360" w:lineRule="auto"/>
              <w:rPr>
                <w:szCs w:val="26"/>
              </w:rPr>
            </w:pPr>
            <w:r w:rsidRPr="002F3C05">
              <w:rPr>
                <w:szCs w:val="26"/>
              </w:rPr>
              <w:t>Khóa chính cho bảng, thường có tên là id, duy nhất.</w:t>
            </w:r>
          </w:p>
        </w:tc>
      </w:tr>
      <w:tr w:rsidR="00AA0BCA" w:rsidRPr="00AA0BCA" w14:paraId="522E0E0C" w14:textId="77777777" w:rsidTr="002F3C05">
        <w:tc>
          <w:tcPr>
            <w:tcW w:w="2155" w:type="dxa"/>
            <w:tcMar>
              <w:top w:w="90" w:type="dxa"/>
              <w:left w:w="195" w:type="dxa"/>
              <w:bottom w:w="90" w:type="dxa"/>
              <w:right w:w="195" w:type="dxa"/>
            </w:tcMar>
            <w:vAlign w:val="center"/>
            <w:hideMark/>
          </w:tcPr>
          <w:p w14:paraId="703D7EDC" w14:textId="77777777" w:rsidR="00AA0BCA" w:rsidRPr="00AA0BCA" w:rsidRDefault="00AA0BCA" w:rsidP="00537D10">
            <w:pPr>
              <w:spacing w:line="360" w:lineRule="auto"/>
              <w:jc w:val="center"/>
              <w:rPr>
                <w:szCs w:val="26"/>
              </w:rPr>
            </w:pPr>
            <w:r w:rsidRPr="00AA0BCA">
              <w:rPr>
                <w:szCs w:val="26"/>
              </w:rPr>
              <w:t>UNI</w:t>
            </w:r>
          </w:p>
        </w:tc>
        <w:tc>
          <w:tcPr>
            <w:tcW w:w="7190" w:type="dxa"/>
            <w:tcMar>
              <w:top w:w="90" w:type="dxa"/>
              <w:left w:w="195" w:type="dxa"/>
              <w:bottom w:w="90" w:type="dxa"/>
              <w:right w:w="195" w:type="dxa"/>
            </w:tcMar>
            <w:vAlign w:val="center"/>
            <w:hideMark/>
          </w:tcPr>
          <w:p w14:paraId="0238A567" w14:textId="77777777" w:rsidR="00AA0BCA" w:rsidRPr="00AA0BCA" w:rsidRDefault="00AA0BCA" w:rsidP="005377A9">
            <w:pPr>
              <w:spacing w:line="360" w:lineRule="auto"/>
              <w:rPr>
                <w:szCs w:val="26"/>
              </w:rPr>
            </w:pPr>
            <w:r w:rsidRPr="00AA0BCA">
              <w:rPr>
                <w:szCs w:val="26"/>
              </w:rPr>
              <w:t>Unique</w:t>
            </w:r>
          </w:p>
        </w:tc>
      </w:tr>
      <w:tr w:rsidR="00AA0BCA" w:rsidRPr="00AA0BCA" w14:paraId="148F8F8F" w14:textId="77777777" w:rsidTr="002F3C05">
        <w:tc>
          <w:tcPr>
            <w:tcW w:w="2155" w:type="dxa"/>
            <w:tcMar>
              <w:top w:w="90" w:type="dxa"/>
              <w:left w:w="195" w:type="dxa"/>
              <w:bottom w:w="90" w:type="dxa"/>
              <w:right w:w="195" w:type="dxa"/>
            </w:tcMar>
            <w:vAlign w:val="center"/>
            <w:hideMark/>
          </w:tcPr>
          <w:p w14:paraId="4BDDD3F4" w14:textId="77777777" w:rsidR="00AA0BCA" w:rsidRPr="00AA0BCA" w:rsidRDefault="00AA0BCA" w:rsidP="00537D10">
            <w:pPr>
              <w:spacing w:line="360" w:lineRule="auto"/>
              <w:jc w:val="center"/>
              <w:rPr>
                <w:szCs w:val="26"/>
              </w:rPr>
            </w:pPr>
            <w:r w:rsidRPr="00AA0BCA">
              <w:rPr>
                <w:szCs w:val="26"/>
              </w:rPr>
              <w:lastRenderedPageBreak/>
              <w:t>MUL</w:t>
            </w:r>
          </w:p>
        </w:tc>
        <w:tc>
          <w:tcPr>
            <w:tcW w:w="7190" w:type="dxa"/>
            <w:tcMar>
              <w:top w:w="90" w:type="dxa"/>
              <w:left w:w="195" w:type="dxa"/>
              <w:bottom w:w="90" w:type="dxa"/>
              <w:right w:w="195" w:type="dxa"/>
            </w:tcMar>
            <w:vAlign w:val="center"/>
            <w:hideMark/>
          </w:tcPr>
          <w:p w14:paraId="18191035" w14:textId="714D5B88" w:rsidR="00AA0BCA" w:rsidRPr="00AA0BCA" w:rsidRDefault="002F3C05" w:rsidP="002F3C05">
            <w:pPr>
              <w:keepNext/>
              <w:spacing w:line="360" w:lineRule="auto"/>
              <w:rPr>
                <w:szCs w:val="26"/>
              </w:rPr>
            </w:pPr>
            <w:r w:rsidRPr="002F3C05">
              <w:rPr>
                <w:szCs w:val="26"/>
              </w:rPr>
              <w:t xml:space="preserve">Được lập chỉ mục để tra cứu nhanh, nhưng cùng một </w:t>
            </w:r>
            <w:r w:rsidR="00636A63">
              <w:rPr>
                <w:szCs w:val="26"/>
              </w:rPr>
              <w:t>g</w:t>
            </w:r>
            <w:r w:rsidRPr="002F3C05">
              <w:rPr>
                <w:szCs w:val="26"/>
              </w:rPr>
              <w:t>iá trị có thể xuất hiện nhiều lần. Một chỉ mục duy nhất cho phép NULL cũng có thể hiển thị dưới dạng MUL</w:t>
            </w:r>
            <w:r w:rsidR="00AA0BCA" w:rsidRPr="00AA0BCA">
              <w:rPr>
                <w:szCs w:val="26"/>
              </w:rPr>
              <w:t>.</w:t>
            </w:r>
          </w:p>
        </w:tc>
      </w:tr>
    </w:tbl>
    <w:p w14:paraId="58A2578E" w14:textId="2C84AE58" w:rsidR="00AA0BCA" w:rsidRPr="002F3C05" w:rsidRDefault="002F3C05" w:rsidP="00E55E58">
      <w:pPr>
        <w:pStyle w:val="Heading3"/>
        <w:spacing w:before="240"/>
      </w:pPr>
      <w:bookmarkStart w:id="144" w:name="_Toc181215548"/>
      <w:r>
        <w:t xml:space="preserve">Dữ liệu về </w:t>
      </w:r>
      <w:hyperlink r:id="rId38" w:anchor="id99" w:history="1">
        <w:r w:rsidR="00AA0BCA" w:rsidRPr="002F3C05">
          <w:rPr>
            <w:rStyle w:val="Hyperlink"/>
            <w:color w:val="000000" w:themeColor="text1"/>
            <w:u w:val="none"/>
          </w:rPr>
          <w:t>User</w:t>
        </w:r>
        <w:bookmarkEnd w:id="144"/>
        <w:r w:rsidR="00AA0BCA" w:rsidRPr="002F3C05">
          <w:rPr>
            <w:rStyle w:val="Hyperlink"/>
            <w:color w:val="000000" w:themeColor="text1"/>
            <w:u w:val="none"/>
          </w:rPr>
          <w:t xml:space="preserve"> </w:t>
        </w:r>
      </w:hyperlink>
    </w:p>
    <w:p w14:paraId="6705C3D7" w14:textId="134EF95F" w:rsidR="00AA0BCA" w:rsidRPr="005377A9" w:rsidRDefault="00AA0BCA" w:rsidP="005377A9">
      <w:pPr>
        <w:pStyle w:val="BodyText"/>
        <w:ind w:firstLine="397"/>
        <w:rPr>
          <w:lang w:val="en-US"/>
        </w:rPr>
      </w:pPr>
      <w:r w:rsidRPr="005377A9">
        <w:rPr>
          <w:lang w:val="en-US"/>
        </w:rPr>
        <w:t xml:space="preserve">Dữ liệu cho </w:t>
      </w:r>
      <w:r w:rsidR="00907014">
        <w:rPr>
          <w:lang w:val="en-US"/>
        </w:rPr>
        <w:t>tài khoản người dùng</w:t>
      </w:r>
      <w:r w:rsidRPr="005377A9">
        <w:rPr>
          <w:lang w:val="en-US"/>
        </w:rPr>
        <w:t xml:space="preserve"> được thu thập trong quá trình đăng ký trang web và ghi danh khóa học, sau đó là các hoạt động khác, chẳng hạn như phản hồi một </w:t>
      </w:r>
      <w:r w:rsidR="00636A63">
        <w:rPr>
          <w:lang w:val="en-US"/>
        </w:rPr>
        <w:t>câu hỏi</w:t>
      </w:r>
      <w:r w:rsidRPr="005377A9">
        <w:rPr>
          <w:lang w:val="en-US"/>
        </w:rPr>
        <w:t xml:space="preserve"> cụ thể hoặc tham gia nhóm, diễn ra.</w:t>
      </w:r>
    </w:p>
    <w:p w14:paraId="0DB38D6F" w14:textId="2AB10591" w:rsidR="00AA0BCA" w:rsidRPr="005377A9" w:rsidRDefault="002F3C05" w:rsidP="00794D58">
      <w:pPr>
        <w:pStyle w:val="Heading4"/>
        <w:numPr>
          <w:ilvl w:val="0"/>
          <w:numId w:val="32"/>
        </w:numPr>
        <w:rPr>
          <w:szCs w:val="26"/>
        </w:rPr>
      </w:pPr>
      <w:hyperlink r:id="rId39" w:anchor="id105" w:history="1">
        <w:r>
          <w:t>Bảng</w:t>
        </w:r>
        <w:r w:rsidR="00AA0BCA" w:rsidRPr="005377A9">
          <w:rPr>
            <w:szCs w:val="26"/>
          </w:rPr>
          <w:t> auth_user </w:t>
        </w:r>
      </w:hyperlink>
    </w:p>
    <w:p w14:paraId="558988DD" w14:textId="4ADD5E4D" w:rsidR="00AA0BCA" w:rsidRPr="005377A9" w:rsidRDefault="002F3C05" w:rsidP="002F3C05">
      <w:pPr>
        <w:pStyle w:val="NoSpacing"/>
      </w:pPr>
      <w:r>
        <w:tab/>
      </w:r>
      <w:r w:rsidR="00AA0BCA" w:rsidRPr="005377A9">
        <w:t xml:space="preserve">Bảng auth_user được tích hợp vào khung công tác web Django edX. Bảng này chứa thông tin chung cần thiết cho việc đăng nhập và cấp quyền của </w:t>
      </w:r>
      <w:r w:rsidR="00907014">
        <w:t>người dùng</w:t>
      </w:r>
      <w:r w:rsidR="00AA0BCA" w:rsidRPr="005377A9">
        <w:t>.</w:t>
      </w:r>
      <w:r>
        <w:t xml:space="preserve"> </w:t>
      </w:r>
      <w:r w:rsidR="00AA0BCA" w:rsidRPr="005377A9">
        <w:t xml:space="preserve">Sau đây là một </w:t>
      </w:r>
      <w:r>
        <w:t xml:space="preserve">ví dụ </w:t>
      </w:r>
      <w:r w:rsidR="00AA0BCA" w:rsidRPr="005377A9">
        <w:t>dữ liệu trong bảng auth_user.</w:t>
      </w:r>
    </w:p>
    <w:p w14:paraId="660E1351" w14:textId="77777777" w:rsidR="002F3C05" w:rsidRDefault="002F3C05" w:rsidP="002F3C05">
      <w:pPr>
        <w:keepNext/>
        <w:shd w:val="clear" w:color="auto" w:fill="FFFFFF"/>
        <w:spacing w:afterAutospacing="1" w:line="360" w:lineRule="auto"/>
        <w:jc w:val="center"/>
      </w:pPr>
      <w:r w:rsidRPr="002F3C05">
        <w:rPr>
          <w:noProof/>
        </w:rPr>
        <w:drawing>
          <wp:inline distT="0" distB="0" distL="0" distR="0" wp14:anchorId="287EDE1F" wp14:editId="495D2D6F">
            <wp:extent cx="5886450" cy="1816100"/>
            <wp:effectExtent l="0" t="0" r="0" b="0"/>
            <wp:docPr id="178766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371" name="Picture 1" descr="A screen shot of a computer&#10;&#10;Description automatically generated"/>
                    <pic:cNvPicPr/>
                  </pic:nvPicPr>
                  <pic:blipFill>
                    <a:blip r:embed="rId40"/>
                    <a:stretch>
                      <a:fillRect/>
                    </a:stretch>
                  </pic:blipFill>
                  <pic:spPr>
                    <a:xfrm>
                      <a:off x="0" y="0"/>
                      <a:ext cx="5895089" cy="1818765"/>
                    </a:xfrm>
                    <a:prstGeom prst="rect">
                      <a:avLst/>
                    </a:prstGeom>
                  </pic:spPr>
                </pic:pic>
              </a:graphicData>
            </a:graphic>
          </wp:inline>
        </w:drawing>
      </w:r>
    </w:p>
    <w:p w14:paraId="6782BFA6" w14:textId="0E0931E0" w:rsidR="000D7EBD" w:rsidRPr="000D7EBD" w:rsidRDefault="00C3316B" w:rsidP="000E57E8">
      <w:pPr>
        <w:pStyle w:val="Caption"/>
      </w:pPr>
      <w:bookmarkStart w:id="145" w:name="_Toc179881147"/>
      <w:r>
        <w:t xml:space="preserve">Hình </w:t>
      </w:r>
      <w:fldSimple w:instr=" STYLEREF 1 \s ">
        <w:r w:rsidR="000C09B3">
          <w:rPr>
            <w:noProof/>
          </w:rPr>
          <w:t>3</w:t>
        </w:r>
      </w:fldSimple>
      <w:r w:rsidR="00922610">
        <w:t>.</w:t>
      </w:r>
      <w:fldSimple w:instr=" SEQ Hình \* ARABIC \s 1 ">
        <w:r w:rsidR="000C09B3">
          <w:rPr>
            <w:noProof/>
          </w:rPr>
          <w:t>9</w:t>
        </w:r>
      </w:fldSimple>
      <w:r w:rsidRPr="00C3316B">
        <w:t xml:space="preserve"> </w:t>
      </w:r>
      <w:r>
        <w:t>Ví dụ mẫu về dữ liệu bảng auth_user</w:t>
      </w:r>
      <w:bookmarkEnd w:id="145"/>
    </w:p>
    <w:p w14:paraId="66421C06" w14:textId="77777777" w:rsidR="00E55E58" w:rsidRDefault="00AA0BCA" w:rsidP="00E55E58">
      <w:pPr>
        <w:pStyle w:val="Caption"/>
        <w:jc w:val="both"/>
      </w:pPr>
      <w:r w:rsidRPr="00E55E58">
        <w:rPr>
          <w:szCs w:val="26"/>
        </w:rPr>
        <w:t xml:space="preserve">Bảng </w:t>
      </w:r>
      <w:r w:rsidRPr="00E55E58">
        <w:rPr>
          <w:b/>
          <w:bCs/>
          <w:i/>
          <w:iCs w:val="0"/>
          <w:szCs w:val="26"/>
        </w:rPr>
        <w:t>auth_user</w:t>
      </w:r>
      <w:r w:rsidRPr="00E55E58">
        <w:rPr>
          <w:szCs w:val="26"/>
        </w:rPr>
        <w:t xml:space="preserve"> có các </w:t>
      </w:r>
      <w:r w:rsidR="001340E1" w:rsidRPr="00E55E58">
        <w:rPr>
          <w:szCs w:val="26"/>
        </w:rPr>
        <w:t>thuộc tính</w:t>
      </w:r>
      <w:r w:rsidRPr="00E55E58">
        <w:rPr>
          <w:szCs w:val="26"/>
        </w:rPr>
        <w:t xml:space="preserve"> sau</w:t>
      </w:r>
      <w:r w:rsidR="001340E1" w:rsidRPr="00E55E58">
        <w:rPr>
          <w:szCs w:val="26"/>
        </w:rPr>
        <w:t>:</w:t>
      </w:r>
      <w:bookmarkStart w:id="146" w:name="_Toc179871962"/>
      <w:r w:rsidR="00E55E58" w:rsidRPr="00E55E58">
        <w:t xml:space="preserve"> </w:t>
      </w:r>
    </w:p>
    <w:p w14:paraId="0AE6B3EC" w14:textId="357891FD" w:rsidR="00AA0BCA" w:rsidRPr="00E55E58" w:rsidRDefault="00E55E58" w:rsidP="00E55E58">
      <w:pPr>
        <w:pStyle w:val="Caption"/>
        <w:jc w:val="left"/>
      </w:pPr>
      <w:r>
        <w:t xml:space="preserve">Bảng </w:t>
      </w:r>
      <w:fldSimple w:instr=" STYLEREF 1 \s ">
        <w:r w:rsidR="000C09B3">
          <w:rPr>
            <w:noProof/>
          </w:rPr>
          <w:t>3</w:t>
        </w:r>
      </w:fldSimple>
      <w:r>
        <w:t>.</w:t>
      </w:r>
      <w:fldSimple w:instr=" SEQ Bảng \* ARABIC \s 1 ">
        <w:r w:rsidR="000C09B3">
          <w:rPr>
            <w:noProof/>
          </w:rPr>
          <w:t>4</w:t>
        </w:r>
      </w:fldSimple>
      <w:r>
        <w:t xml:space="preserve"> Mô tả các thuộc tính bảng </w:t>
      </w:r>
      <w:r w:rsidRPr="00537D10">
        <w:t>auth_user</w:t>
      </w:r>
      <w:bookmarkEnd w:id="146"/>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510"/>
        <w:gridCol w:w="1755"/>
        <w:gridCol w:w="882"/>
        <w:gridCol w:w="853"/>
        <w:gridCol w:w="2715"/>
      </w:tblGrid>
      <w:tr w:rsidR="00AA0BCA" w:rsidRPr="001340E1" w14:paraId="1A49B527" w14:textId="77777777" w:rsidTr="001068C5">
        <w:trPr>
          <w:tblHeader/>
        </w:trPr>
        <w:tc>
          <w:tcPr>
            <w:tcW w:w="3510" w:type="dxa"/>
            <w:tcMar>
              <w:top w:w="90" w:type="dxa"/>
              <w:left w:w="195" w:type="dxa"/>
              <w:bottom w:w="90" w:type="dxa"/>
              <w:right w:w="195" w:type="dxa"/>
            </w:tcMar>
            <w:vAlign w:val="center"/>
            <w:hideMark/>
          </w:tcPr>
          <w:p w14:paraId="4F91234D" w14:textId="37933627" w:rsidR="00AA0BCA" w:rsidRPr="001340E1" w:rsidRDefault="002F3C05" w:rsidP="001340E1">
            <w:pPr>
              <w:pStyle w:val="NoSpacing"/>
              <w:jc w:val="center"/>
              <w:rPr>
                <w:b/>
                <w:bCs/>
              </w:rPr>
            </w:pPr>
            <w:r w:rsidRPr="001340E1">
              <w:rPr>
                <w:b/>
                <w:bCs/>
              </w:rPr>
              <w:t>T</w:t>
            </w:r>
            <w:r w:rsidR="001068C5" w:rsidRPr="001340E1">
              <w:rPr>
                <w:b/>
                <w:bCs/>
              </w:rPr>
              <w:t>huộc tính</w:t>
            </w:r>
          </w:p>
        </w:tc>
        <w:tc>
          <w:tcPr>
            <w:tcW w:w="1755" w:type="dxa"/>
            <w:tcMar>
              <w:top w:w="90" w:type="dxa"/>
              <w:left w:w="195" w:type="dxa"/>
              <w:bottom w:w="90" w:type="dxa"/>
              <w:right w:w="195" w:type="dxa"/>
            </w:tcMar>
            <w:vAlign w:val="center"/>
            <w:hideMark/>
          </w:tcPr>
          <w:p w14:paraId="0E040E27" w14:textId="1737FB24" w:rsidR="00AA0BCA" w:rsidRPr="001340E1" w:rsidRDefault="001068C5" w:rsidP="001340E1">
            <w:pPr>
              <w:pStyle w:val="NoSpacing"/>
              <w:jc w:val="center"/>
              <w:rPr>
                <w:b/>
                <w:bCs/>
              </w:rPr>
            </w:pPr>
            <w:r w:rsidRPr="001340E1">
              <w:rPr>
                <w:b/>
                <w:bCs/>
                <w:sz w:val="24"/>
                <w:szCs w:val="22"/>
              </w:rPr>
              <w:t>Kiểu dữ liệu</w:t>
            </w:r>
          </w:p>
        </w:tc>
        <w:tc>
          <w:tcPr>
            <w:tcW w:w="882" w:type="dxa"/>
            <w:tcMar>
              <w:top w:w="90" w:type="dxa"/>
              <w:left w:w="195" w:type="dxa"/>
              <w:bottom w:w="90" w:type="dxa"/>
              <w:right w:w="195" w:type="dxa"/>
            </w:tcMar>
            <w:vAlign w:val="center"/>
            <w:hideMark/>
          </w:tcPr>
          <w:p w14:paraId="4C9FA517" w14:textId="77777777" w:rsidR="00AA0BCA" w:rsidRPr="001340E1" w:rsidRDefault="00AA0BCA" w:rsidP="001340E1">
            <w:pPr>
              <w:pStyle w:val="NoSpacing"/>
              <w:jc w:val="center"/>
              <w:rPr>
                <w:b/>
                <w:bCs/>
              </w:rPr>
            </w:pPr>
            <w:r w:rsidRPr="001340E1">
              <w:rPr>
                <w:b/>
                <w:bCs/>
              </w:rPr>
              <w:t>Null</w:t>
            </w:r>
          </w:p>
        </w:tc>
        <w:tc>
          <w:tcPr>
            <w:tcW w:w="853" w:type="dxa"/>
            <w:tcMar>
              <w:top w:w="90" w:type="dxa"/>
              <w:left w:w="195" w:type="dxa"/>
              <w:bottom w:w="90" w:type="dxa"/>
              <w:right w:w="195" w:type="dxa"/>
            </w:tcMar>
            <w:vAlign w:val="center"/>
            <w:hideMark/>
          </w:tcPr>
          <w:p w14:paraId="238D42AB" w14:textId="77777777" w:rsidR="00AA0BCA" w:rsidRPr="001340E1" w:rsidRDefault="00AA0BCA" w:rsidP="001340E1">
            <w:pPr>
              <w:pStyle w:val="NoSpacing"/>
              <w:jc w:val="center"/>
              <w:rPr>
                <w:b/>
                <w:bCs/>
              </w:rPr>
            </w:pPr>
            <w:r w:rsidRPr="001340E1">
              <w:rPr>
                <w:b/>
                <w:bCs/>
              </w:rPr>
              <w:t>Key</w:t>
            </w:r>
          </w:p>
        </w:tc>
        <w:tc>
          <w:tcPr>
            <w:tcW w:w="2715" w:type="dxa"/>
            <w:tcMar>
              <w:top w:w="90" w:type="dxa"/>
              <w:left w:w="195" w:type="dxa"/>
              <w:bottom w:w="90" w:type="dxa"/>
              <w:right w:w="195" w:type="dxa"/>
            </w:tcMar>
            <w:vAlign w:val="center"/>
            <w:hideMark/>
          </w:tcPr>
          <w:p w14:paraId="7D434F64" w14:textId="2D4835A8" w:rsidR="00AA0BCA" w:rsidRPr="001340E1" w:rsidRDefault="002F3C05" w:rsidP="001340E1">
            <w:pPr>
              <w:pStyle w:val="NoSpacing"/>
              <w:jc w:val="center"/>
              <w:rPr>
                <w:b/>
                <w:bCs/>
              </w:rPr>
            </w:pPr>
            <w:r w:rsidRPr="001340E1">
              <w:rPr>
                <w:b/>
                <w:bCs/>
              </w:rPr>
              <w:t>Ghi chú</w:t>
            </w:r>
          </w:p>
        </w:tc>
      </w:tr>
      <w:tr w:rsidR="00AA0BCA" w:rsidRPr="001068C5" w14:paraId="4D2C7DEC" w14:textId="77777777" w:rsidTr="001068C5">
        <w:tc>
          <w:tcPr>
            <w:tcW w:w="3510" w:type="dxa"/>
            <w:tcMar>
              <w:top w:w="90" w:type="dxa"/>
              <w:left w:w="195" w:type="dxa"/>
              <w:bottom w:w="90" w:type="dxa"/>
              <w:right w:w="195" w:type="dxa"/>
            </w:tcMar>
            <w:vAlign w:val="center"/>
            <w:hideMark/>
          </w:tcPr>
          <w:p w14:paraId="18B75C88" w14:textId="77777777" w:rsidR="00AA0BCA" w:rsidRPr="001068C5" w:rsidRDefault="00AA0BCA" w:rsidP="001068C5">
            <w:pPr>
              <w:pStyle w:val="NoSpacing"/>
            </w:pPr>
            <w:r w:rsidRPr="001068C5">
              <w:t>id</w:t>
            </w:r>
          </w:p>
        </w:tc>
        <w:tc>
          <w:tcPr>
            <w:tcW w:w="1755" w:type="dxa"/>
            <w:tcMar>
              <w:top w:w="90" w:type="dxa"/>
              <w:left w:w="195" w:type="dxa"/>
              <w:bottom w:w="90" w:type="dxa"/>
              <w:right w:w="195" w:type="dxa"/>
            </w:tcMar>
            <w:vAlign w:val="center"/>
            <w:hideMark/>
          </w:tcPr>
          <w:p w14:paraId="4D658C32" w14:textId="77777777" w:rsidR="00AA0BCA" w:rsidRPr="001068C5" w:rsidRDefault="00AA0BCA" w:rsidP="001068C5">
            <w:pPr>
              <w:pStyle w:val="NoSpacing"/>
            </w:pPr>
            <w:r w:rsidRPr="001068C5">
              <w:t>int(11)</w:t>
            </w:r>
          </w:p>
        </w:tc>
        <w:tc>
          <w:tcPr>
            <w:tcW w:w="882" w:type="dxa"/>
            <w:tcMar>
              <w:top w:w="90" w:type="dxa"/>
              <w:left w:w="195" w:type="dxa"/>
              <w:bottom w:w="90" w:type="dxa"/>
              <w:right w:w="195" w:type="dxa"/>
            </w:tcMar>
            <w:vAlign w:val="center"/>
            <w:hideMark/>
          </w:tcPr>
          <w:p w14:paraId="4BC03C3F"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28D40DD0" w14:textId="77777777" w:rsidR="00AA0BCA" w:rsidRPr="001068C5" w:rsidRDefault="00AA0BCA" w:rsidP="001068C5">
            <w:pPr>
              <w:pStyle w:val="NoSpacing"/>
            </w:pPr>
            <w:r w:rsidRPr="001068C5">
              <w:t>PRI</w:t>
            </w:r>
          </w:p>
        </w:tc>
        <w:tc>
          <w:tcPr>
            <w:tcW w:w="2715" w:type="dxa"/>
            <w:tcMar>
              <w:top w:w="90" w:type="dxa"/>
              <w:left w:w="195" w:type="dxa"/>
              <w:bottom w:w="90" w:type="dxa"/>
              <w:right w:w="195" w:type="dxa"/>
            </w:tcMar>
            <w:vAlign w:val="center"/>
            <w:hideMark/>
          </w:tcPr>
          <w:p w14:paraId="6A229EA1" w14:textId="77777777" w:rsidR="00AA0BCA" w:rsidRPr="001068C5" w:rsidRDefault="00AA0BCA" w:rsidP="001068C5">
            <w:pPr>
              <w:pStyle w:val="NoSpacing"/>
            </w:pPr>
            <w:r w:rsidRPr="001068C5">
              <w:t> </w:t>
            </w:r>
          </w:p>
        </w:tc>
      </w:tr>
      <w:tr w:rsidR="00AA0BCA" w:rsidRPr="001068C5" w14:paraId="281AED34" w14:textId="77777777" w:rsidTr="001068C5">
        <w:tc>
          <w:tcPr>
            <w:tcW w:w="3510" w:type="dxa"/>
            <w:tcMar>
              <w:top w:w="90" w:type="dxa"/>
              <w:left w:w="195" w:type="dxa"/>
              <w:bottom w:w="90" w:type="dxa"/>
              <w:right w:w="195" w:type="dxa"/>
            </w:tcMar>
            <w:vAlign w:val="center"/>
            <w:hideMark/>
          </w:tcPr>
          <w:p w14:paraId="3EE7B51B" w14:textId="77777777" w:rsidR="00AA0BCA" w:rsidRPr="001068C5" w:rsidRDefault="00AA0BCA" w:rsidP="001068C5">
            <w:pPr>
              <w:pStyle w:val="NoSpacing"/>
            </w:pPr>
            <w:r w:rsidRPr="001068C5">
              <w:t>username</w:t>
            </w:r>
          </w:p>
        </w:tc>
        <w:tc>
          <w:tcPr>
            <w:tcW w:w="1755" w:type="dxa"/>
            <w:tcMar>
              <w:top w:w="90" w:type="dxa"/>
              <w:left w:w="195" w:type="dxa"/>
              <w:bottom w:w="90" w:type="dxa"/>
              <w:right w:w="195" w:type="dxa"/>
            </w:tcMar>
            <w:vAlign w:val="center"/>
            <w:hideMark/>
          </w:tcPr>
          <w:p w14:paraId="5A1B95A3" w14:textId="77777777" w:rsidR="00AA0BCA" w:rsidRPr="001068C5" w:rsidRDefault="00AA0BCA" w:rsidP="001068C5">
            <w:pPr>
              <w:pStyle w:val="NoSpacing"/>
            </w:pPr>
            <w:r w:rsidRPr="001068C5">
              <w:t>varchar(150)</w:t>
            </w:r>
          </w:p>
        </w:tc>
        <w:tc>
          <w:tcPr>
            <w:tcW w:w="882" w:type="dxa"/>
            <w:tcMar>
              <w:top w:w="90" w:type="dxa"/>
              <w:left w:w="195" w:type="dxa"/>
              <w:bottom w:w="90" w:type="dxa"/>
              <w:right w:w="195" w:type="dxa"/>
            </w:tcMar>
            <w:vAlign w:val="center"/>
            <w:hideMark/>
          </w:tcPr>
          <w:p w14:paraId="6F487D55"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4AFD0E07" w14:textId="77777777" w:rsidR="00AA0BCA" w:rsidRPr="001068C5" w:rsidRDefault="00AA0BCA" w:rsidP="001068C5">
            <w:pPr>
              <w:pStyle w:val="NoSpacing"/>
            </w:pPr>
            <w:r w:rsidRPr="001068C5">
              <w:t>UNI</w:t>
            </w:r>
          </w:p>
        </w:tc>
        <w:tc>
          <w:tcPr>
            <w:tcW w:w="2715" w:type="dxa"/>
            <w:tcMar>
              <w:top w:w="90" w:type="dxa"/>
              <w:left w:w="195" w:type="dxa"/>
              <w:bottom w:w="90" w:type="dxa"/>
              <w:right w:w="195" w:type="dxa"/>
            </w:tcMar>
            <w:vAlign w:val="center"/>
            <w:hideMark/>
          </w:tcPr>
          <w:p w14:paraId="69100EF6" w14:textId="77777777" w:rsidR="00AA0BCA" w:rsidRPr="001068C5" w:rsidRDefault="00AA0BCA" w:rsidP="001068C5">
            <w:pPr>
              <w:pStyle w:val="NoSpacing"/>
            </w:pPr>
            <w:r w:rsidRPr="001068C5">
              <w:t> </w:t>
            </w:r>
          </w:p>
        </w:tc>
      </w:tr>
      <w:tr w:rsidR="00AA0BCA" w:rsidRPr="001068C5" w14:paraId="0151A474" w14:textId="77777777" w:rsidTr="001068C5">
        <w:tc>
          <w:tcPr>
            <w:tcW w:w="3510" w:type="dxa"/>
            <w:tcMar>
              <w:top w:w="90" w:type="dxa"/>
              <w:left w:w="195" w:type="dxa"/>
              <w:bottom w:w="90" w:type="dxa"/>
              <w:right w:w="195" w:type="dxa"/>
            </w:tcMar>
            <w:vAlign w:val="center"/>
            <w:hideMark/>
          </w:tcPr>
          <w:p w14:paraId="2C0AA4B5" w14:textId="77777777" w:rsidR="00AA0BCA" w:rsidRPr="001068C5" w:rsidRDefault="00AA0BCA" w:rsidP="001068C5">
            <w:pPr>
              <w:pStyle w:val="NoSpacing"/>
            </w:pPr>
            <w:r w:rsidRPr="001068C5">
              <w:t>first_name</w:t>
            </w:r>
          </w:p>
        </w:tc>
        <w:tc>
          <w:tcPr>
            <w:tcW w:w="1755" w:type="dxa"/>
            <w:tcMar>
              <w:top w:w="90" w:type="dxa"/>
              <w:left w:w="195" w:type="dxa"/>
              <w:bottom w:w="90" w:type="dxa"/>
              <w:right w:w="195" w:type="dxa"/>
            </w:tcMar>
            <w:vAlign w:val="center"/>
            <w:hideMark/>
          </w:tcPr>
          <w:p w14:paraId="2F5D6BCD" w14:textId="77777777" w:rsidR="00AA0BCA" w:rsidRPr="001068C5" w:rsidRDefault="00AA0BCA" w:rsidP="001068C5">
            <w:pPr>
              <w:pStyle w:val="NoSpacing"/>
            </w:pPr>
            <w:r w:rsidRPr="001068C5">
              <w:t>varchar(30)</w:t>
            </w:r>
          </w:p>
        </w:tc>
        <w:tc>
          <w:tcPr>
            <w:tcW w:w="882" w:type="dxa"/>
            <w:tcMar>
              <w:top w:w="90" w:type="dxa"/>
              <w:left w:w="195" w:type="dxa"/>
              <w:bottom w:w="90" w:type="dxa"/>
              <w:right w:w="195" w:type="dxa"/>
            </w:tcMar>
            <w:vAlign w:val="center"/>
            <w:hideMark/>
          </w:tcPr>
          <w:p w14:paraId="2DFD6C38"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6E2D6487"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5E76741F" w14:textId="5E3EB967" w:rsidR="00AA0BCA" w:rsidRPr="001068C5" w:rsidRDefault="00AA0BCA" w:rsidP="001068C5">
            <w:pPr>
              <w:pStyle w:val="NoSpacing"/>
            </w:pPr>
            <w:r w:rsidRPr="001068C5">
              <w:t xml:space="preserve"> </w:t>
            </w:r>
            <w:r w:rsidR="001068C5" w:rsidRPr="001068C5">
              <w:t>Không sử dụng</w:t>
            </w:r>
          </w:p>
        </w:tc>
      </w:tr>
      <w:tr w:rsidR="00AA0BCA" w:rsidRPr="001068C5" w14:paraId="778AAFA6" w14:textId="77777777" w:rsidTr="001068C5">
        <w:tc>
          <w:tcPr>
            <w:tcW w:w="3510" w:type="dxa"/>
            <w:tcMar>
              <w:top w:w="90" w:type="dxa"/>
              <w:left w:w="195" w:type="dxa"/>
              <w:bottom w:w="90" w:type="dxa"/>
              <w:right w:w="195" w:type="dxa"/>
            </w:tcMar>
            <w:vAlign w:val="center"/>
            <w:hideMark/>
          </w:tcPr>
          <w:p w14:paraId="341EABCA" w14:textId="77777777" w:rsidR="00AA0BCA" w:rsidRPr="001068C5" w:rsidRDefault="00AA0BCA" w:rsidP="001068C5">
            <w:pPr>
              <w:pStyle w:val="NoSpacing"/>
            </w:pPr>
            <w:r w:rsidRPr="001068C5">
              <w:t>last_name</w:t>
            </w:r>
          </w:p>
        </w:tc>
        <w:tc>
          <w:tcPr>
            <w:tcW w:w="1755" w:type="dxa"/>
            <w:tcMar>
              <w:top w:w="90" w:type="dxa"/>
              <w:left w:w="195" w:type="dxa"/>
              <w:bottom w:w="90" w:type="dxa"/>
              <w:right w:w="195" w:type="dxa"/>
            </w:tcMar>
            <w:vAlign w:val="center"/>
            <w:hideMark/>
          </w:tcPr>
          <w:p w14:paraId="17B14053" w14:textId="77777777" w:rsidR="00AA0BCA" w:rsidRPr="001068C5" w:rsidRDefault="00AA0BCA" w:rsidP="001068C5">
            <w:pPr>
              <w:pStyle w:val="NoSpacing"/>
            </w:pPr>
            <w:r w:rsidRPr="001068C5">
              <w:t>varchar(30)</w:t>
            </w:r>
          </w:p>
        </w:tc>
        <w:tc>
          <w:tcPr>
            <w:tcW w:w="882" w:type="dxa"/>
            <w:tcMar>
              <w:top w:w="90" w:type="dxa"/>
              <w:left w:w="195" w:type="dxa"/>
              <w:bottom w:w="90" w:type="dxa"/>
              <w:right w:w="195" w:type="dxa"/>
            </w:tcMar>
            <w:vAlign w:val="center"/>
            <w:hideMark/>
          </w:tcPr>
          <w:p w14:paraId="05FD6A43"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65E24DB6"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35CC3E9C" w14:textId="275B9F4D" w:rsidR="00AA0BCA" w:rsidRPr="001068C5" w:rsidRDefault="00AA0BCA" w:rsidP="001068C5">
            <w:pPr>
              <w:pStyle w:val="NoSpacing"/>
            </w:pPr>
            <w:r w:rsidRPr="001068C5">
              <w:t xml:space="preserve"> </w:t>
            </w:r>
            <w:r w:rsidR="001068C5" w:rsidRPr="001068C5">
              <w:t>Không sử dụng</w:t>
            </w:r>
          </w:p>
        </w:tc>
      </w:tr>
      <w:tr w:rsidR="00AA0BCA" w:rsidRPr="001068C5" w14:paraId="56401986" w14:textId="77777777" w:rsidTr="001068C5">
        <w:tc>
          <w:tcPr>
            <w:tcW w:w="3510" w:type="dxa"/>
            <w:tcMar>
              <w:top w:w="90" w:type="dxa"/>
              <w:left w:w="195" w:type="dxa"/>
              <w:bottom w:w="90" w:type="dxa"/>
              <w:right w:w="195" w:type="dxa"/>
            </w:tcMar>
            <w:vAlign w:val="center"/>
            <w:hideMark/>
          </w:tcPr>
          <w:p w14:paraId="1E81705D" w14:textId="77777777" w:rsidR="00AA0BCA" w:rsidRPr="001068C5" w:rsidRDefault="00AA0BCA" w:rsidP="001068C5">
            <w:pPr>
              <w:pStyle w:val="NoSpacing"/>
            </w:pPr>
            <w:r w:rsidRPr="001068C5">
              <w:lastRenderedPageBreak/>
              <w:t>email</w:t>
            </w:r>
          </w:p>
        </w:tc>
        <w:tc>
          <w:tcPr>
            <w:tcW w:w="1755" w:type="dxa"/>
            <w:tcMar>
              <w:top w:w="90" w:type="dxa"/>
              <w:left w:w="195" w:type="dxa"/>
              <w:bottom w:w="90" w:type="dxa"/>
              <w:right w:w="195" w:type="dxa"/>
            </w:tcMar>
            <w:vAlign w:val="center"/>
            <w:hideMark/>
          </w:tcPr>
          <w:p w14:paraId="66C05967" w14:textId="77777777" w:rsidR="00AA0BCA" w:rsidRPr="001068C5" w:rsidRDefault="00AA0BCA" w:rsidP="001068C5">
            <w:pPr>
              <w:pStyle w:val="NoSpacing"/>
            </w:pPr>
            <w:r w:rsidRPr="001068C5">
              <w:t>varchar(254)</w:t>
            </w:r>
          </w:p>
        </w:tc>
        <w:tc>
          <w:tcPr>
            <w:tcW w:w="882" w:type="dxa"/>
            <w:tcMar>
              <w:top w:w="90" w:type="dxa"/>
              <w:left w:w="195" w:type="dxa"/>
              <w:bottom w:w="90" w:type="dxa"/>
              <w:right w:w="195" w:type="dxa"/>
            </w:tcMar>
            <w:vAlign w:val="center"/>
            <w:hideMark/>
          </w:tcPr>
          <w:p w14:paraId="7C32B867"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40D94E84" w14:textId="77777777" w:rsidR="00AA0BCA" w:rsidRPr="001068C5" w:rsidRDefault="00AA0BCA" w:rsidP="001068C5">
            <w:pPr>
              <w:pStyle w:val="NoSpacing"/>
            </w:pPr>
            <w:r w:rsidRPr="001068C5">
              <w:t>UNI</w:t>
            </w:r>
          </w:p>
        </w:tc>
        <w:tc>
          <w:tcPr>
            <w:tcW w:w="2715" w:type="dxa"/>
            <w:tcMar>
              <w:top w:w="90" w:type="dxa"/>
              <w:left w:w="195" w:type="dxa"/>
              <w:bottom w:w="90" w:type="dxa"/>
              <w:right w:w="195" w:type="dxa"/>
            </w:tcMar>
            <w:vAlign w:val="center"/>
            <w:hideMark/>
          </w:tcPr>
          <w:p w14:paraId="6BA5E49C" w14:textId="77777777" w:rsidR="00AA0BCA" w:rsidRPr="001068C5" w:rsidRDefault="00AA0BCA" w:rsidP="001068C5">
            <w:pPr>
              <w:pStyle w:val="NoSpacing"/>
            </w:pPr>
            <w:r w:rsidRPr="001068C5">
              <w:t> </w:t>
            </w:r>
          </w:p>
        </w:tc>
      </w:tr>
      <w:tr w:rsidR="00AA0BCA" w:rsidRPr="001068C5" w14:paraId="56431FC7" w14:textId="77777777" w:rsidTr="001068C5">
        <w:tc>
          <w:tcPr>
            <w:tcW w:w="3510" w:type="dxa"/>
            <w:tcMar>
              <w:top w:w="90" w:type="dxa"/>
              <w:left w:w="195" w:type="dxa"/>
              <w:bottom w:w="90" w:type="dxa"/>
              <w:right w:w="195" w:type="dxa"/>
            </w:tcMar>
            <w:vAlign w:val="center"/>
            <w:hideMark/>
          </w:tcPr>
          <w:p w14:paraId="74201666" w14:textId="77777777" w:rsidR="00AA0BCA" w:rsidRPr="001068C5" w:rsidRDefault="00AA0BCA" w:rsidP="001068C5">
            <w:pPr>
              <w:pStyle w:val="NoSpacing"/>
            </w:pPr>
            <w:r w:rsidRPr="001068C5">
              <w:t>password</w:t>
            </w:r>
          </w:p>
        </w:tc>
        <w:tc>
          <w:tcPr>
            <w:tcW w:w="1755" w:type="dxa"/>
            <w:tcMar>
              <w:top w:w="90" w:type="dxa"/>
              <w:left w:w="195" w:type="dxa"/>
              <w:bottom w:w="90" w:type="dxa"/>
              <w:right w:w="195" w:type="dxa"/>
            </w:tcMar>
            <w:vAlign w:val="center"/>
            <w:hideMark/>
          </w:tcPr>
          <w:p w14:paraId="0E083667" w14:textId="77777777" w:rsidR="00AA0BCA" w:rsidRPr="001068C5" w:rsidRDefault="00AA0BCA" w:rsidP="001068C5">
            <w:pPr>
              <w:pStyle w:val="NoSpacing"/>
            </w:pPr>
            <w:r w:rsidRPr="001068C5">
              <w:t>varchar(128)</w:t>
            </w:r>
          </w:p>
        </w:tc>
        <w:tc>
          <w:tcPr>
            <w:tcW w:w="882" w:type="dxa"/>
            <w:tcMar>
              <w:top w:w="90" w:type="dxa"/>
              <w:left w:w="195" w:type="dxa"/>
              <w:bottom w:w="90" w:type="dxa"/>
              <w:right w:w="195" w:type="dxa"/>
            </w:tcMar>
            <w:vAlign w:val="center"/>
            <w:hideMark/>
          </w:tcPr>
          <w:p w14:paraId="6C1BBDE5"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7F50E808"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5DE28632" w14:textId="77777777" w:rsidR="00AA0BCA" w:rsidRPr="001068C5" w:rsidRDefault="00AA0BCA" w:rsidP="001068C5">
            <w:pPr>
              <w:pStyle w:val="NoSpacing"/>
            </w:pPr>
            <w:r w:rsidRPr="001068C5">
              <w:t> </w:t>
            </w:r>
          </w:p>
        </w:tc>
      </w:tr>
      <w:tr w:rsidR="00AA0BCA" w:rsidRPr="001068C5" w14:paraId="5BA6A37A" w14:textId="77777777" w:rsidTr="001068C5">
        <w:tc>
          <w:tcPr>
            <w:tcW w:w="3510" w:type="dxa"/>
            <w:tcMar>
              <w:top w:w="90" w:type="dxa"/>
              <w:left w:w="195" w:type="dxa"/>
              <w:bottom w:w="90" w:type="dxa"/>
              <w:right w:w="195" w:type="dxa"/>
            </w:tcMar>
            <w:vAlign w:val="center"/>
            <w:hideMark/>
          </w:tcPr>
          <w:p w14:paraId="6826F98B" w14:textId="77777777" w:rsidR="00AA0BCA" w:rsidRPr="001068C5" w:rsidRDefault="00AA0BCA" w:rsidP="001068C5">
            <w:pPr>
              <w:pStyle w:val="NoSpacing"/>
            </w:pPr>
            <w:r w:rsidRPr="001068C5">
              <w:t>is_staff</w:t>
            </w:r>
          </w:p>
        </w:tc>
        <w:tc>
          <w:tcPr>
            <w:tcW w:w="1755" w:type="dxa"/>
            <w:tcMar>
              <w:top w:w="90" w:type="dxa"/>
              <w:left w:w="195" w:type="dxa"/>
              <w:bottom w:w="90" w:type="dxa"/>
              <w:right w:w="195" w:type="dxa"/>
            </w:tcMar>
            <w:vAlign w:val="center"/>
            <w:hideMark/>
          </w:tcPr>
          <w:p w14:paraId="3A404B0C" w14:textId="77777777" w:rsidR="00AA0BCA" w:rsidRPr="001068C5" w:rsidRDefault="00AA0BCA" w:rsidP="001068C5">
            <w:pPr>
              <w:pStyle w:val="NoSpacing"/>
            </w:pPr>
            <w:r w:rsidRPr="001068C5">
              <w:t>tinyint(1)</w:t>
            </w:r>
          </w:p>
        </w:tc>
        <w:tc>
          <w:tcPr>
            <w:tcW w:w="882" w:type="dxa"/>
            <w:tcMar>
              <w:top w:w="90" w:type="dxa"/>
              <w:left w:w="195" w:type="dxa"/>
              <w:bottom w:w="90" w:type="dxa"/>
              <w:right w:w="195" w:type="dxa"/>
            </w:tcMar>
            <w:vAlign w:val="center"/>
            <w:hideMark/>
          </w:tcPr>
          <w:p w14:paraId="4F8BE75F"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45380373"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10E927C0" w14:textId="77777777" w:rsidR="00AA0BCA" w:rsidRPr="001068C5" w:rsidRDefault="00AA0BCA" w:rsidP="001068C5">
            <w:pPr>
              <w:pStyle w:val="NoSpacing"/>
            </w:pPr>
            <w:r w:rsidRPr="001068C5">
              <w:t> </w:t>
            </w:r>
          </w:p>
        </w:tc>
      </w:tr>
      <w:tr w:rsidR="00AA0BCA" w:rsidRPr="001068C5" w14:paraId="3FDAB05E" w14:textId="77777777" w:rsidTr="001068C5">
        <w:tc>
          <w:tcPr>
            <w:tcW w:w="3510" w:type="dxa"/>
            <w:tcMar>
              <w:top w:w="90" w:type="dxa"/>
              <w:left w:w="195" w:type="dxa"/>
              <w:bottom w:w="90" w:type="dxa"/>
              <w:right w:w="195" w:type="dxa"/>
            </w:tcMar>
            <w:vAlign w:val="center"/>
            <w:hideMark/>
          </w:tcPr>
          <w:p w14:paraId="22DA580A" w14:textId="77777777" w:rsidR="00AA0BCA" w:rsidRPr="001068C5" w:rsidRDefault="00AA0BCA" w:rsidP="001068C5">
            <w:pPr>
              <w:pStyle w:val="NoSpacing"/>
            </w:pPr>
            <w:r w:rsidRPr="001068C5">
              <w:t>is_active</w:t>
            </w:r>
          </w:p>
        </w:tc>
        <w:tc>
          <w:tcPr>
            <w:tcW w:w="1755" w:type="dxa"/>
            <w:tcMar>
              <w:top w:w="90" w:type="dxa"/>
              <w:left w:w="195" w:type="dxa"/>
              <w:bottom w:w="90" w:type="dxa"/>
              <w:right w:w="195" w:type="dxa"/>
            </w:tcMar>
            <w:vAlign w:val="center"/>
            <w:hideMark/>
          </w:tcPr>
          <w:p w14:paraId="2D702D82" w14:textId="77777777" w:rsidR="00AA0BCA" w:rsidRPr="001068C5" w:rsidRDefault="00AA0BCA" w:rsidP="001068C5">
            <w:pPr>
              <w:pStyle w:val="NoSpacing"/>
            </w:pPr>
            <w:r w:rsidRPr="001068C5">
              <w:t>tinyint(1)</w:t>
            </w:r>
          </w:p>
        </w:tc>
        <w:tc>
          <w:tcPr>
            <w:tcW w:w="882" w:type="dxa"/>
            <w:tcMar>
              <w:top w:w="90" w:type="dxa"/>
              <w:left w:w="195" w:type="dxa"/>
              <w:bottom w:w="90" w:type="dxa"/>
              <w:right w:w="195" w:type="dxa"/>
            </w:tcMar>
            <w:vAlign w:val="center"/>
            <w:hideMark/>
          </w:tcPr>
          <w:p w14:paraId="438E9EB5"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516B4E5C"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1CA9F9A3" w14:textId="77777777" w:rsidR="00AA0BCA" w:rsidRPr="001068C5" w:rsidRDefault="00AA0BCA" w:rsidP="001068C5">
            <w:pPr>
              <w:pStyle w:val="NoSpacing"/>
            </w:pPr>
            <w:r w:rsidRPr="001068C5">
              <w:t> </w:t>
            </w:r>
          </w:p>
        </w:tc>
      </w:tr>
      <w:tr w:rsidR="00AA0BCA" w:rsidRPr="001068C5" w14:paraId="7B9BAD84" w14:textId="77777777" w:rsidTr="001068C5">
        <w:tc>
          <w:tcPr>
            <w:tcW w:w="3510" w:type="dxa"/>
            <w:tcMar>
              <w:top w:w="90" w:type="dxa"/>
              <w:left w:w="195" w:type="dxa"/>
              <w:bottom w:w="90" w:type="dxa"/>
              <w:right w:w="195" w:type="dxa"/>
            </w:tcMar>
            <w:vAlign w:val="center"/>
            <w:hideMark/>
          </w:tcPr>
          <w:p w14:paraId="43ACCAEF" w14:textId="77777777" w:rsidR="00AA0BCA" w:rsidRPr="001068C5" w:rsidRDefault="00AA0BCA" w:rsidP="001068C5">
            <w:pPr>
              <w:pStyle w:val="NoSpacing"/>
            </w:pPr>
            <w:r w:rsidRPr="001068C5">
              <w:t>is_superuser</w:t>
            </w:r>
          </w:p>
        </w:tc>
        <w:tc>
          <w:tcPr>
            <w:tcW w:w="1755" w:type="dxa"/>
            <w:tcMar>
              <w:top w:w="90" w:type="dxa"/>
              <w:left w:w="195" w:type="dxa"/>
              <w:bottom w:w="90" w:type="dxa"/>
              <w:right w:w="195" w:type="dxa"/>
            </w:tcMar>
            <w:vAlign w:val="center"/>
            <w:hideMark/>
          </w:tcPr>
          <w:p w14:paraId="56F202EC" w14:textId="77777777" w:rsidR="00AA0BCA" w:rsidRPr="001068C5" w:rsidRDefault="00AA0BCA" w:rsidP="001068C5">
            <w:pPr>
              <w:pStyle w:val="NoSpacing"/>
            </w:pPr>
            <w:r w:rsidRPr="001068C5">
              <w:t>tinyint(1)</w:t>
            </w:r>
          </w:p>
        </w:tc>
        <w:tc>
          <w:tcPr>
            <w:tcW w:w="882" w:type="dxa"/>
            <w:tcMar>
              <w:top w:w="90" w:type="dxa"/>
              <w:left w:w="195" w:type="dxa"/>
              <w:bottom w:w="90" w:type="dxa"/>
              <w:right w:w="195" w:type="dxa"/>
            </w:tcMar>
            <w:vAlign w:val="center"/>
            <w:hideMark/>
          </w:tcPr>
          <w:p w14:paraId="1D66F83F"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124E3A91"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5E29908F" w14:textId="77777777" w:rsidR="00AA0BCA" w:rsidRPr="001068C5" w:rsidRDefault="00AA0BCA" w:rsidP="001068C5">
            <w:pPr>
              <w:pStyle w:val="NoSpacing"/>
            </w:pPr>
            <w:r w:rsidRPr="001068C5">
              <w:t> </w:t>
            </w:r>
          </w:p>
        </w:tc>
      </w:tr>
      <w:tr w:rsidR="00AA0BCA" w:rsidRPr="001068C5" w14:paraId="6ACCA7C3" w14:textId="77777777" w:rsidTr="001068C5">
        <w:tc>
          <w:tcPr>
            <w:tcW w:w="3510" w:type="dxa"/>
            <w:tcMar>
              <w:top w:w="90" w:type="dxa"/>
              <w:left w:w="195" w:type="dxa"/>
              <w:bottom w:w="90" w:type="dxa"/>
              <w:right w:w="195" w:type="dxa"/>
            </w:tcMar>
            <w:vAlign w:val="center"/>
            <w:hideMark/>
          </w:tcPr>
          <w:p w14:paraId="1E5C8C8D" w14:textId="77777777" w:rsidR="00AA0BCA" w:rsidRPr="001068C5" w:rsidRDefault="00AA0BCA" w:rsidP="001068C5">
            <w:pPr>
              <w:pStyle w:val="NoSpacing"/>
            </w:pPr>
            <w:r w:rsidRPr="001068C5">
              <w:t>last_login</w:t>
            </w:r>
          </w:p>
        </w:tc>
        <w:tc>
          <w:tcPr>
            <w:tcW w:w="1755" w:type="dxa"/>
            <w:tcMar>
              <w:top w:w="90" w:type="dxa"/>
              <w:left w:w="195" w:type="dxa"/>
              <w:bottom w:w="90" w:type="dxa"/>
              <w:right w:w="195" w:type="dxa"/>
            </w:tcMar>
            <w:vAlign w:val="center"/>
            <w:hideMark/>
          </w:tcPr>
          <w:p w14:paraId="5F88D0C4" w14:textId="77777777" w:rsidR="00AA0BCA" w:rsidRPr="001068C5" w:rsidRDefault="00AA0BCA" w:rsidP="001068C5">
            <w:pPr>
              <w:pStyle w:val="NoSpacing"/>
            </w:pPr>
            <w:r w:rsidRPr="001068C5">
              <w:t>datetime</w:t>
            </w:r>
          </w:p>
        </w:tc>
        <w:tc>
          <w:tcPr>
            <w:tcW w:w="882" w:type="dxa"/>
            <w:tcMar>
              <w:top w:w="90" w:type="dxa"/>
              <w:left w:w="195" w:type="dxa"/>
              <w:bottom w:w="90" w:type="dxa"/>
              <w:right w:w="195" w:type="dxa"/>
            </w:tcMar>
            <w:vAlign w:val="center"/>
            <w:hideMark/>
          </w:tcPr>
          <w:p w14:paraId="1EBDDD5A"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74E1799E"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09039DE2" w14:textId="77777777" w:rsidR="00AA0BCA" w:rsidRPr="001068C5" w:rsidRDefault="00AA0BCA" w:rsidP="001068C5">
            <w:pPr>
              <w:pStyle w:val="NoSpacing"/>
            </w:pPr>
            <w:r w:rsidRPr="001068C5">
              <w:t> </w:t>
            </w:r>
          </w:p>
        </w:tc>
      </w:tr>
      <w:tr w:rsidR="00AA0BCA" w:rsidRPr="001068C5" w14:paraId="41D02A9F" w14:textId="77777777" w:rsidTr="001068C5">
        <w:tc>
          <w:tcPr>
            <w:tcW w:w="3510" w:type="dxa"/>
            <w:tcMar>
              <w:top w:w="90" w:type="dxa"/>
              <w:left w:w="195" w:type="dxa"/>
              <w:bottom w:w="90" w:type="dxa"/>
              <w:right w:w="195" w:type="dxa"/>
            </w:tcMar>
            <w:vAlign w:val="center"/>
            <w:hideMark/>
          </w:tcPr>
          <w:p w14:paraId="484CDAAD" w14:textId="77777777" w:rsidR="00AA0BCA" w:rsidRPr="001068C5" w:rsidRDefault="00AA0BCA" w:rsidP="001068C5">
            <w:pPr>
              <w:pStyle w:val="NoSpacing"/>
            </w:pPr>
            <w:r w:rsidRPr="001068C5">
              <w:t>date_joined</w:t>
            </w:r>
          </w:p>
        </w:tc>
        <w:tc>
          <w:tcPr>
            <w:tcW w:w="1755" w:type="dxa"/>
            <w:tcMar>
              <w:top w:w="90" w:type="dxa"/>
              <w:left w:w="195" w:type="dxa"/>
              <w:bottom w:w="90" w:type="dxa"/>
              <w:right w:w="195" w:type="dxa"/>
            </w:tcMar>
            <w:vAlign w:val="center"/>
            <w:hideMark/>
          </w:tcPr>
          <w:p w14:paraId="476DFBFC" w14:textId="77777777" w:rsidR="00AA0BCA" w:rsidRPr="001068C5" w:rsidRDefault="00AA0BCA" w:rsidP="001068C5">
            <w:pPr>
              <w:pStyle w:val="NoSpacing"/>
            </w:pPr>
            <w:r w:rsidRPr="001068C5">
              <w:t>datetime</w:t>
            </w:r>
          </w:p>
        </w:tc>
        <w:tc>
          <w:tcPr>
            <w:tcW w:w="882" w:type="dxa"/>
            <w:tcMar>
              <w:top w:w="90" w:type="dxa"/>
              <w:left w:w="195" w:type="dxa"/>
              <w:bottom w:w="90" w:type="dxa"/>
              <w:right w:w="195" w:type="dxa"/>
            </w:tcMar>
            <w:vAlign w:val="center"/>
            <w:hideMark/>
          </w:tcPr>
          <w:p w14:paraId="6168C3EB"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0B30F241"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6FCA5FF5" w14:textId="77777777" w:rsidR="00AA0BCA" w:rsidRPr="001068C5" w:rsidRDefault="00AA0BCA" w:rsidP="001068C5">
            <w:pPr>
              <w:pStyle w:val="NoSpacing"/>
            </w:pPr>
            <w:r w:rsidRPr="001068C5">
              <w:t> </w:t>
            </w:r>
          </w:p>
        </w:tc>
      </w:tr>
      <w:tr w:rsidR="00AA0BCA" w:rsidRPr="001068C5" w14:paraId="09870135" w14:textId="77777777" w:rsidTr="001068C5">
        <w:tc>
          <w:tcPr>
            <w:tcW w:w="3510" w:type="dxa"/>
            <w:tcMar>
              <w:top w:w="90" w:type="dxa"/>
              <w:left w:w="195" w:type="dxa"/>
              <w:bottom w:w="90" w:type="dxa"/>
              <w:right w:w="195" w:type="dxa"/>
            </w:tcMar>
            <w:vAlign w:val="center"/>
            <w:hideMark/>
          </w:tcPr>
          <w:p w14:paraId="69FFEFE6" w14:textId="77777777" w:rsidR="00AA0BCA" w:rsidRPr="001068C5" w:rsidRDefault="00AA0BCA" w:rsidP="001068C5">
            <w:pPr>
              <w:pStyle w:val="NoSpacing"/>
            </w:pPr>
            <w:r w:rsidRPr="001068C5">
              <w:t>status</w:t>
            </w:r>
          </w:p>
        </w:tc>
        <w:tc>
          <w:tcPr>
            <w:tcW w:w="1755" w:type="dxa"/>
            <w:tcMar>
              <w:top w:w="90" w:type="dxa"/>
              <w:left w:w="195" w:type="dxa"/>
              <w:bottom w:w="90" w:type="dxa"/>
              <w:right w:w="195" w:type="dxa"/>
            </w:tcMar>
            <w:vAlign w:val="center"/>
            <w:hideMark/>
          </w:tcPr>
          <w:p w14:paraId="1AA3381A" w14:textId="77777777" w:rsidR="00AA0BCA" w:rsidRPr="001068C5" w:rsidRDefault="00AA0BCA" w:rsidP="001068C5">
            <w:pPr>
              <w:pStyle w:val="NoSpacing"/>
            </w:pPr>
            <w:r w:rsidRPr="001068C5">
              <w:t>varchar(2)</w:t>
            </w:r>
          </w:p>
        </w:tc>
        <w:tc>
          <w:tcPr>
            <w:tcW w:w="882" w:type="dxa"/>
            <w:tcMar>
              <w:top w:w="90" w:type="dxa"/>
              <w:left w:w="195" w:type="dxa"/>
              <w:bottom w:w="90" w:type="dxa"/>
              <w:right w:w="195" w:type="dxa"/>
            </w:tcMar>
            <w:vAlign w:val="center"/>
            <w:hideMark/>
          </w:tcPr>
          <w:p w14:paraId="02AC065B"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1C7C7A6C"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6E713EE6" w14:textId="00FB229F" w:rsidR="00AA0BCA" w:rsidRPr="001068C5" w:rsidRDefault="00AA0BCA" w:rsidP="001068C5">
            <w:pPr>
              <w:pStyle w:val="NoSpacing"/>
            </w:pPr>
            <w:r w:rsidRPr="001068C5">
              <w:t xml:space="preserve"> </w:t>
            </w:r>
            <w:r w:rsidR="001068C5" w:rsidRPr="001068C5">
              <w:t>Không còn phù hợp</w:t>
            </w:r>
          </w:p>
        </w:tc>
      </w:tr>
      <w:tr w:rsidR="00AA0BCA" w:rsidRPr="001068C5" w14:paraId="1C1A3A34" w14:textId="77777777" w:rsidTr="001068C5">
        <w:tc>
          <w:tcPr>
            <w:tcW w:w="3510" w:type="dxa"/>
            <w:tcMar>
              <w:top w:w="90" w:type="dxa"/>
              <w:left w:w="195" w:type="dxa"/>
              <w:bottom w:w="90" w:type="dxa"/>
              <w:right w:w="195" w:type="dxa"/>
            </w:tcMar>
            <w:vAlign w:val="center"/>
            <w:hideMark/>
          </w:tcPr>
          <w:p w14:paraId="1B460747" w14:textId="77777777" w:rsidR="00AA0BCA" w:rsidRPr="001068C5" w:rsidRDefault="00AA0BCA" w:rsidP="001068C5">
            <w:pPr>
              <w:pStyle w:val="NoSpacing"/>
            </w:pPr>
            <w:r w:rsidRPr="001068C5">
              <w:t>email_key</w:t>
            </w:r>
          </w:p>
        </w:tc>
        <w:tc>
          <w:tcPr>
            <w:tcW w:w="1755" w:type="dxa"/>
            <w:tcMar>
              <w:top w:w="90" w:type="dxa"/>
              <w:left w:w="195" w:type="dxa"/>
              <w:bottom w:w="90" w:type="dxa"/>
              <w:right w:w="195" w:type="dxa"/>
            </w:tcMar>
            <w:vAlign w:val="center"/>
            <w:hideMark/>
          </w:tcPr>
          <w:p w14:paraId="6891EB08" w14:textId="77777777" w:rsidR="00AA0BCA" w:rsidRPr="001068C5" w:rsidRDefault="00AA0BCA" w:rsidP="001068C5">
            <w:pPr>
              <w:pStyle w:val="NoSpacing"/>
            </w:pPr>
            <w:r w:rsidRPr="001068C5">
              <w:t>varchar(32)</w:t>
            </w:r>
          </w:p>
        </w:tc>
        <w:tc>
          <w:tcPr>
            <w:tcW w:w="882" w:type="dxa"/>
            <w:tcMar>
              <w:top w:w="90" w:type="dxa"/>
              <w:left w:w="195" w:type="dxa"/>
              <w:bottom w:w="90" w:type="dxa"/>
              <w:right w:w="195" w:type="dxa"/>
            </w:tcMar>
            <w:vAlign w:val="center"/>
            <w:hideMark/>
          </w:tcPr>
          <w:p w14:paraId="40F2939B" w14:textId="77777777" w:rsidR="00AA0BCA" w:rsidRPr="001068C5" w:rsidRDefault="00AA0BCA" w:rsidP="001068C5">
            <w:pPr>
              <w:pStyle w:val="NoSpacing"/>
            </w:pPr>
            <w:r w:rsidRPr="001068C5">
              <w:t>YES</w:t>
            </w:r>
          </w:p>
        </w:tc>
        <w:tc>
          <w:tcPr>
            <w:tcW w:w="853" w:type="dxa"/>
            <w:tcMar>
              <w:top w:w="90" w:type="dxa"/>
              <w:left w:w="195" w:type="dxa"/>
              <w:bottom w:w="90" w:type="dxa"/>
              <w:right w:w="195" w:type="dxa"/>
            </w:tcMar>
            <w:vAlign w:val="center"/>
            <w:hideMark/>
          </w:tcPr>
          <w:p w14:paraId="35158B42"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168C36AD" w14:textId="3D6BD27A" w:rsidR="00AA0BCA" w:rsidRPr="001068C5" w:rsidRDefault="00AA0BCA" w:rsidP="001068C5">
            <w:pPr>
              <w:pStyle w:val="NoSpacing"/>
            </w:pPr>
            <w:r w:rsidRPr="001068C5">
              <w:t xml:space="preserve"> </w:t>
            </w:r>
            <w:r w:rsidR="001068C5" w:rsidRPr="001068C5">
              <w:t>Không còn phù hợp</w:t>
            </w:r>
          </w:p>
        </w:tc>
      </w:tr>
      <w:tr w:rsidR="00AA0BCA" w:rsidRPr="001068C5" w14:paraId="50B045EE" w14:textId="77777777" w:rsidTr="001068C5">
        <w:tc>
          <w:tcPr>
            <w:tcW w:w="3510" w:type="dxa"/>
            <w:tcMar>
              <w:top w:w="90" w:type="dxa"/>
              <w:left w:w="195" w:type="dxa"/>
              <w:bottom w:w="90" w:type="dxa"/>
              <w:right w:w="195" w:type="dxa"/>
            </w:tcMar>
            <w:vAlign w:val="center"/>
            <w:hideMark/>
          </w:tcPr>
          <w:p w14:paraId="3537AEF0" w14:textId="77777777" w:rsidR="00AA0BCA" w:rsidRPr="001068C5" w:rsidRDefault="00AA0BCA" w:rsidP="001068C5">
            <w:pPr>
              <w:pStyle w:val="NoSpacing"/>
            </w:pPr>
            <w:r w:rsidRPr="001068C5">
              <w:t>avatar_typ</w:t>
            </w:r>
          </w:p>
        </w:tc>
        <w:tc>
          <w:tcPr>
            <w:tcW w:w="1755" w:type="dxa"/>
            <w:tcMar>
              <w:top w:w="90" w:type="dxa"/>
              <w:left w:w="195" w:type="dxa"/>
              <w:bottom w:w="90" w:type="dxa"/>
              <w:right w:w="195" w:type="dxa"/>
            </w:tcMar>
            <w:vAlign w:val="center"/>
            <w:hideMark/>
          </w:tcPr>
          <w:p w14:paraId="343F030E" w14:textId="77777777" w:rsidR="00AA0BCA" w:rsidRPr="001068C5" w:rsidRDefault="00AA0BCA" w:rsidP="001068C5">
            <w:pPr>
              <w:pStyle w:val="NoSpacing"/>
            </w:pPr>
            <w:r w:rsidRPr="001068C5">
              <w:t>varchar(1)</w:t>
            </w:r>
          </w:p>
        </w:tc>
        <w:tc>
          <w:tcPr>
            <w:tcW w:w="882" w:type="dxa"/>
            <w:tcMar>
              <w:top w:w="90" w:type="dxa"/>
              <w:left w:w="195" w:type="dxa"/>
              <w:bottom w:w="90" w:type="dxa"/>
              <w:right w:w="195" w:type="dxa"/>
            </w:tcMar>
            <w:vAlign w:val="center"/>
            <w:hideMark/>
          </w:tcPr>
          <w:p w14:paraId="70651011"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7026502A"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08DE3BFE" w14:textId="6C766C4F" w:rsidR="00AA0BCA" w:rsidRPr="001068C5" w:rsidRDefault="00AA0BCA" w:rsidP="001068C5">
            <w:pPr>
              <w:pStyle w:val="NoSpacing"/>
            </w:pPr>
            <w:r w:rsidRPr="001068C5">
              <w:t xml:space="preserve"> </w:t>
            </w:r>
            <w:r w:rsidR="001068C5" w:rsidRPr="001068C5">
              <w:t>Không còn phù hợp</w:t>
            </w:r>
          </w:p>
        </w:tc>
      </w:tr>
      <w:tr w:rsidR="00AA0BCA" w:rsidRPr="001068C5" w14:paraId="28C4248A" w14:textId="77777777" w:rsidTr="001068C5">
        <w:tc>
          <w:tcPr>
            <w:tcW w:w="3510" w:type="dxa"/>
            <w:tcMar>
              <w:top w:w="90" w:type="dxa"/>
              <w:left w:w="195" w:type="dxa"/>
              <w:bottom w:w="90" w:type="dxa"/>
              <w:right w:w="195" w:type="dxa"/>
            </w:tcMar>
            <w:vAlign w:val="center"/>
            <w:hideMark/>
          </w:tcPr>
          <w:p w14:paraId="1577A051" w14:textId="77777777" w:rsidR="00AA0BCA" w:rsidRPr="001068C5" w:rsidRDefault="00AA0BCA" w:rsidP="001068C5">
            <w:pPr>
              <w:pStyle w:val="NoSpacing"/>
            </w:pPr>
            <w:r w:rsidRPr="001068C5">
              <w:t>country</w:t>
            </w:r>
          </w:p>
        </w:tc>
        <w:tc>
          <w:tcPr>
            <w:tcW w:w="1755" w:type="dxa"/>
            <w:tcMar>
              <w:top w:w="90" w:type="dxa"/>
              <w:left w:w="195" w:type="dxa"/>
              <w:bottom w:w="90" w:type="dxa"/>
              <w:right w:w="195" w:type="dxa"/>
            </w:tcMar>
            <w:vAlign w:val="center"/>
            <w:hideMark/>
          </w:tcPr>
          <w:p w14:paraId="294E09A3" w14:textId="77777777" w:rsidR="00AA0BCA" w:rsidRPr="001068C5" w:rsidRDefault="00AA0BCA" w:rsidP="001068C5">
            <w:pPr>
              <w:pStyle w:val="NoSpacing"/>
            </w:pPr>
            <w:r w:rsidRPr="001068C5">
              <w:t>varchar(2)</w:t>
            </w:r>
          </w:p>
        </w:tc>
        <w:tc>
          <w:tcPr>
            <w:tcW w:w="882" w:type="dxa"/>
            <w:tcMar>
              <w:top w:w="90" w:type="dxa"/>
              <w:left w:w="195" w:type="dxa"/>
              <w:bottom w:w="90" w:type="dxa"/>
              <w:right w:w="195" w:type="dxa"/>
            </w:tcMar>
            <w:vAlign w:val="center"/>
            <w:hideMark/>
          </w:tcPr>
          <w:p w14:paraId="31D46D42"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3D705BE9"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1A82D8CE" w14:textId="1625FDC6" w:rsidR="00AA0BCA" w:rsidRPr="001068C5" w:rsidRDefault="00AA0BCA" w:rsidP="001068C5">
            <w:pPr>
              <w:pStyle w:val="NoSpacing"/>
            </w:pPr>
            <w:r w:rsidRPr="001068C5">
              <w:t xml:space="preserve"> </w:t>
            </w:r>
            <w:r w:rsidR="001068C5" w:rsidRPr="001068C5">
              <w:t>Không còn phù hợp</w:t>
            </w:r>
          </w:p>
        </w:tc>
      </w:tr>
      <w:tr w:rsidR="00AA0BCA" w:rsidRPr="001068C5" w14:paraId="5147C01E" w14:textId="77777777" w:rsidTr="001068C5">
        <w:tc>
          <w:tcPr>
            <w:tcW w:w="3510" w:type="dxa"/>
            <w:tcMar>
              <w:top w:w="90" w:type="dxa"/>
              <w:left w:w="195" w:type="dxa"/>
              <w:bottom w:w="90" w:type="dxa"/>
              <w:right w:w="195" w:type="dxa"/>
            </w:tcMar>
            <w:vAlign w:val="center"/>
            <w:hideMark/>
          </w:tcPr>
          <w:p w14:paraId="07BA8379" w14:textId="77777777" w:rsidR="00AA0BCA" w:rsidRPr="001068C5" w:rsidRDefault="00AA0BCA" w:rsidP="001068C5">
            <w:pPr>
              <w:pStyle w:val="NoSpacing"/>
            </w:pPr>
            <w:r w:rsidRPr="001068C5">
              <w:t>show_country</w:t>
            </w:r>
          </w:p>
        </w:tc>
        <w:tc>
          <w:tcPr>
            <w:tcW w:w="1755" w:type="dxa"/>
            <w:tcMar>
              <w:top w:w="90" w:type="dxa"/>
              <w:left w:w="195" w:type="dxa"/>
              <w:bottom w:w="90" w:type="dxa"/>
              <w:right w:w="195" w:type="dxa"/>
            </w:tcMar>
            <w:vAlign w:val="center"/>
            <w:hideMark/>
          </w:tcPr>
          <w:p w14:paraId="19527B6C" w14:textId="77777777" w:rsidR="00AA0BCA" w:rsidRPr="001068C5" w:rsidRDefault="00AA0BCA" w:rsidP="001068C5">
            <w:pPr>
              <w:pStyle w:val="NoSpacing"/>
            </w:pPr>
            <w:r w:rsidRPr="001068C5">
              <w:t>tinyint(1)</w:t>
            </w:r>
          </w:p>
        </w:tc>
        <w:tc>
          <w:tcPr>
            <w:tcW w:w="882" w:type="dxa"/>
            <w:tcMar>
              <w:top w:w="90" w:type="dxa"/>
              <w:left w:w="195" w:type="dxa"/>
              <w:bottom w:w="90" w:type="dxa"/>
              <w:right w:w="195" w:type="dxa"/>
            </w:tcMar>
            <w:vAlign w:val="center"/>
            <w:hideMark/>
          </w:tcPr>
          <w:p w14:paraId="0C559622"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4A6D5D29"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609BBA52" w14:textId="4A855E22" w:rsidR="00AA0BCA" w:rsidRPr="001068C5" w:rsidRDefault="00AA0BCA" w:rsidP="001068C5">
            <w:pPr>
              <w:pStyle w:val="NoSpacing"/>
            </w:pPr>
            <w:r w:rsidRPr="001068C5">
              <w:t xml:space="preserve"> </w:t>
            </w:r>
            <w:r w:rsidR="001068C5" w:rsidRPr="001068C5">
              <w:t>Không còn phù hợp</w:t>
            </w:r>
          </w:p>
        </w:tc>
      </w:tr>
      <w:tr w:rsidR="00AA0BCA" w:rsidRPr="001068C5" w14:paraId="57678A76" w14:textId="77777777" w:rsidTr="001068C5">
        <w:tc>
          <w:tcPr>
            <w:tcW w:w="3510" w:type="dxa"/>
            <w:tcMar>
              <w:top w:w="90" w:type="dxa"/>
              <w:left w:w="195" w:type="dxa"/>
              <w:bottom w:w="90" w:type="dxa"/>
              <w:right w:w="195" w:type="dxa"/>
            </w:tcMar>
            <w:vAlign w:val="center"/>
            <w:hideMark/>
          </w:tcPr>
          <w:p w14:paraId="48A2210E" w14:textId="77777777" w:rsidR="00AA0BCA" w:rsidRPr="001068C5" w:rsidRDefault="00AA0BCA" w:rsidP="001068C5">
            <w:pPr>
              <w:pStyle w:val="NoSpacing"/>
            </w:pPr>
            <w:r w:rsidRPr="001068C5">
              <w:t>date_of_birth</w:t>
            </w:r>
          </w:p>
        </w:tc>
        <w:tc>
          <w:tcPr>
            <w:tcW w:w="1755" w:type="dxa"/>
            <w:tcMar>
              <w:top w:w="90" w:type="dxa"/>
              <w:left w:w="195" w:type="dxa"/>
              <w:bottom w:w="90" w:type="dxa"/>
              <w:right w:w="195" w:type="dxa"/>
            </w:tcMar>
            <w:vAlign w:val="center"/>
            <w:hideMark/>
          </w:tcPr>
          <w:p w14:paraId="0EDAEDFB" w14:textId="77777777" w:rsidR="00AA0BCA" w:rsidRPr="001068C5" w:rsidRDefault="00AA0BCA" w:rsidP="001068C5">
            <w:pPr>
              <w:pStyle w:val="NoSpacing"/>
            </w:pPr>
            <w:r w:rsidRPr="001068C5">
              <w:t>date</w:t>
            </w:r>
          </w:p>
        </w:tc>
        <w:tc>
          <w:tcPr>
            <w:tcW w:w="882" w:type="dxa"/>
            <w:tcMar>
              <w:top w:w="90" w:type="dxa"/>
              <w:left w:w="195" w:type="dxa"/>
              <w:bottom w:w="90" w:type="dxa"/>
              <w:right w:w="195" w:type="dxa"/>
            </w:tcMar>
            <w:vAlign w:val="center"/>
            <w:hideMark/>
          </w:tcPr>
          <w:p w14:paraId="7FE86C21" w14:textId="77777777" w:rsidR="00AA0BCA" w:rsidRPr="001068C5" w:rsidRDefault="00AA0BCA" w:rsidP="001068C5">
            <w:pPr>
              <w:pStyle w:val="NoSpacing"/>
            </w:pPr>
            <w:r w:rsidRPr="001068C5">
              <w:t>YES</w:t>
            </w:r>
          </w:p>
        </w:tc>
        <w:tc>
          <w:tcPr>
            <w:tcW w:w="853" w:type="dxa"/>
            <w:tcMar>
              <w:top w:w="90" w:type="dxa"/>
              <w:left w:w="195" w:type="dxa"/>
              <w:bottom w:w="90" w:type="dxa"/>
              <w:right w:w="195" w:type="dxa"/>
            </w:tcMar>
            <w:vAlign w:val="center"/>
            <w:hideMark/>
          </w:tcPr>
          <w:p w14:paraId="128925CD"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327BEE08" w14:textId="797929F2" w:rsidR="00AA0BCA" w:rsidRPr="001068C5" w:rsidRDefault="00AA0BCA" w:rsidP="001068C5">
            <w:pPr>
              <w:pStyle w:val="NoSpacing"/>
            </w:pPr>
            <w:r w:rsidRPr="001068C5">
              <w:t xml:space="preserve"> </w:t>
            </w:r>
            <w:r w:rsidR="001068C5" w:rsidRPr="001068C5">
              <w:t>Không còn phù hợp</w:t>
            </w:r>
          </w:p>
        </w:tc>
      </w:tr>
      <w:tr w:rsidR="00AA0BCA" w:rsidRPr="001068C5" w14:paraId="75C40C9F" w14:textId="77777777" w:rsidTr="001068C5">
        <w:tc>
          <w:tcPr>
            <w:tcW w:w="3510" w:type="dxa"/>
            <w:tcMar>
              <w:top w:w="90" w:type="dxa"/>
              <w:left w:w="195" w:type="dxa"/>
              <w:bottom w:w="90" w:type="dxa"/>
              <w:right w:w="195" w:type="dxa"/>
            </w:tcMar>
            <w:vAlign w:val="center"/>
            <w:hideMark/>
          </w:tcPr>
          <w:p w14:paraId="3A37BDBD" w14:textId="77777777" w:rsidR="00AA0BCA" w:rsidRPr="001068C5" w:rsidRDefault="00AA0BCA" w:rsidP="001068C5">
            <w:pPr>
              <w:pStyle w:val="NoSpacing"/>
            </w:pPr>
            <w:r w:rsidRPr="001068C5">
              <w:t>interesting_tags</w:t>
            </w:r>
          </w:p>
        </w:tc>
        <w:tc>
          <w:tcPr>
            <w:tcW w:w="1755" w:type="dxa"/>
            <w:tcMar>
              <w:top w:w="90" w:type="dxa"/>
              <w:left w:w="195" w:type="dxa"/>
              <w:bottom w:w="90" w:type="dxa"/>
              <w:right w:w="195" w:type="dxa"/>
            </w:tcMar>
            <w:vAlign w:val="center"/>
            <w:hideMark/>
          </w:tcPr>
          <w:p w14:paraId="0776D295" w14:textId="77777777" w:rsidR="00AA0BCA" w:rsidRPr="001068C5" w:rsidRDefault="00AA0BCA" w:rsidP="001068C5">
            <w:pPr>
              <w:pStyle w:val="NoSpacing"/>
            </w:pPr>
            <w:r w:rsidRPr="001068C5">
              <w:t>longtext</w:t>
            </w:r>
          </w:p>
        </w:tc>
        <w:tc>
          <w:tcPr>
            <w:tcW w:w="882" w:type="dxa"/>
            <w:tcMar>
              <w:top w:w="90" w:type="dxa"/>
              <w:left w:w="195" w:type="dxa"/>
              <w:bottom w:w="90" w:type="dxa"/>
              <w:right w:w="195" w:type="dxa"/>
            </w:tcMar>
            <w:vAlign w:val="center"/>
            <w:hideMark/>
          </w:tcPr>
          <w:p w14:paraId="74794636"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6B878CA3"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4A2B2F58" w14:textId="384B22D3" w:rsidR="00AA0BCA" w:rsidRPr="001068C5" w:rsidRDefault="00AA0BCA" w:rsidP="001068C5">
            <w:pPr>
              <w:pStyle w:val="NoSpacing"/>
            </w:pPr>
            <w:r w:rsidRPr="001068C5">
              <w:t xml:space="preserve"> </w:t>
            </w:r>
            <w:r w:rsidR="001068C5" w:rsidRPr="001068C5">
              <w:t>Không còn phù hợp</w:t>
            </w:r>
          </w:p>
        </w:tc>
      </w:tr>
      <w:tr w:rsidR="00AA0BCA" w:rsidRPr="001068C5" w14:paraId="25F8E60A" w14:textId="77777777" w:rsidTr="001068C5">
        <w:tc>
          <w:tcPr>
            <w:tcW w:w="3510" w:type="dxa"/>
            <w:tcMar>
              <w:top w:w="90" w:type="dxa"/>
              <w:left w:w="195" w:type="dxa"/>
              <w:bottom w:w="90" w:type="dxa"/>
              <w:right w:w="195" w:type="dxa"/>
            </w:tcMar>
            <w:vAlign w:val="center"/>
            <w:hideMark/>
          </w:tcPr>
          <w:p w14:paraId="7D251ECD" w14:textId="77777777" w:rsidR="00AA0BCA" w:rsidRPr="001068C5" w:rsidRDefault="00AA0BCA" w:rsidP="001068C5">
            <w:pPr>
              <w:pStyle w:val="NoSpacing"/>
            </w:pPr>
            <w:r w:rsidRPr="001068C5">
              <w:t>ignored_tags</w:t>
            </w:r>
          </w:p>
        </w:tc>
        <w:tc>
          <w:tcPr>
            <w:tcW w:w="1755" w:type="dxa"/>
            <w:tcMar>
              <w:top w:w="90" w:type="dxa"/>
              <w:left w:w="195" w:type="dxa"/>
              <w:bottom w:w="90" w:type="dxa"/>
              <w:right w:w="195" w:type="dxa"/>
            </w:tcMar>
            <w:vAlign w:val="center"/>
            <w:hideMark/>
          </w:tcPr>
          <w:p w14:paraId="141BA62C" w14:textId="77777777" w:rsidR="00AA0BCA" w:rsidRPr="001068C5" w:rsidRDefault="00AA0BCA" w:rsidP="001068C5">
            <w:pPr>
              <w:pStyle w:val="NoSpacing"/>
            </w:pPr>
            <w:r w:rsidRPr="001068C5">
              <w:t>longtext</w:t>
            </w:r>
          </w:p>
        </w:tc>
        <w:tc>
          <w:tcPr>
            <w:tcW w:w="882" w:type="dxa"/>
            <w:tcMar>
              <w:top w:w="90" w:type="dxa"/>
              <w:left w:w="195" w:type="dxa"/>
              <w:bottom w:w="90" w:type="dxa"/>
              <w:right w:w="195" w:type="dxa"/>
            </w:tcMar>
            <w:vAlign w:val="center"/>
            <w:hideMark/>
          </w:tcPr>
          <w:p w14:paraId="03C297AA"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5B4118A4"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6B5B3B25" w14:textId="3583C082" w:rsidR="00AA0BCA" w:rsidRPr="001068C5" w:rsidRDefault="00AA0BCA" w:rsidP="001068C5">
            <w:pPr>
              <w:pStyle w:val="NoSpacing"/>
            </w:pPr>
            <w:r w:rsidRPr="001068C5">
              <w:t xml:space="preserve"> </w:t>
            </w:r>
            <w:r w:rsidR="001068C5" w:rsidRPr="001068C5">
              <w:t>Không còn phù hợp</w:t>
            </w:r>
          </w:p>
        </w:tc>
      </w:tr>
      <w:tr w:rsidR="00AA0BCA" w:rsidRPr="001068C5" w14:paraId="293827E3" w14:textId="77777777" w:rsidTr="001068C5">
        <w:tc>
          <w:tcPr>
            <w:tcW w:w="3510" w:type="dxa"/>
            <w:tcMar>
              <w:top w:w="90" w:type="dxa"/>
              <w:left w:w="195" w:type="dxa"/>
              <w:bottom w:w="90" w:type="dxa"/>
              <w:right w:w="195" w:type="dxa"/>
            </w:tcMar>
            <w:vAlign w:val="center"/>
            <w:hideMark/>
          </w:tcPr>
          <w:p w14:paraId="589DE12D" w14:textId="77777777" w:rsidR="00AA0BCA" w:rsidRPr="001068C5" w:rsidRDefault="00AA0BCA" w:rsidP="001068C5">
            <w:pPr>
              <w:pStyle w:val="NoSpacing"/>
            </w:pPr>
            <w:r w:rsidRPr="001068C5">
              <w:t>email_tag_filter_strategy</w:t>
            </w:r>
          </w:p>
        </w:tc>
        <w:tc>
          <w:tcPr>
            <w:tcW w:w="1755" w:type="dxa"/>
            <w:tcMar>
              <w:top w:w="90" w:type="dxa"/>
              <w:left w:w="195" w:type="dxa"/>
              <w:bottom w:w="90" w:type="dxa"/>
              <w:right w:w="195" w:type="dxa"/>
            </w:tcMar>
            <w:vAlign w:val="center"/>
            <w:hideMark/>
          </w:tcPr>
          <w:p w14:paraId="3BD4697E" w14:textId="77777777" w:rsidR="00AA0BCA" w:rsidRPr="001068C5" w:rsidRDefault="00AA0BCA" w:rsidP="001068C5">
            <w:pPr>
              <w:pStyle w:val="NoSpacing"/>
            </w:pPr>
            <w:r w:rsidRPr="001068C5">
              <w:t>smallint(6)</w:t>
            </w:r>
          </w:p>
        </w:tc>
        <w:tc>
          <w:tcPr>
            <w:tcW w:w="882" w:type="dxa"/>
            <w:tcMar>
              <w:top w:w="90" w:type="dxa"/>
              <w:left w:w="195" w:type="dxa"/>
              <w:bottom w:w="90" w:type="dxa"/>
              <w:right w:w="195" w:type="dxa"/>
            </w:tcMar>
            <w:vAlign w:val="center"/>
            <w:hideMark/>
          </w:tcPr>
          <w:p w14:paraId="5EDFE10F"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4DC9F7EE"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58394C7C" w14:textId="1A7D1C7C" w:rsidR="00AA0BCA" w:rsidRPr="001068C5" w:rsidRDefault="00AA0BCA" w:rsidP="001068C5">
            <w:pPr>
              <w:pStyle w:val="NoSpacing"/>
            </w:pPr>
            <w:r w:rsidRPr="001068C5">
              <w:t xml:space="preserve"> </w:t>
            </w:r>
            <w:r w:rsidR="001068C5" w:rsidRPr="001068C5">
              <w:t>Không còn phù hợp</w:t>
            </w:r>
          </w:p>
        </w:tc>
      </w:tr>
      <w:tr w:rsidR="00AA0BCA" w:rsidRPr="001068C5" w14:paraId="57720443" w14:textId="77777777" w:rsidTr="001068C5">
        <w:tc>
          <w:tcPr>
            <w:tcW w:w="3510" w:type="dxa"/>
            <w:tcMar>
              <w:top w:w="90" w:type="dxa"/>
              <w:left w:w="195" w:type="dxa"/>
              <w:bottom w:w="90" w:type="dxa"/>
              <w:right w:w="195" w:type="dxa"/>
            </w:tcMar>
            <w:vAlign w:val="center"/>
            <w:hideMark/>
          </w:tcPr>
          <w:p w14:paraId="6A5EE616" w14:textId="77777777" w:rsidR="00AA0BCA" w:rsidRPr="001068C5" w:rsidRDefault="00AA0BCA" w:rsidP="001068C5">
            <w:pPr>
              <w:pStyle w:val="NoSpacing"/>
            </w:pPr>
            <w:r w:rsidRPr="001068C5">
              <w:t>display_tag_filter_strategy</w:t>
            </w:r>
          </w:p>
        </w:tc>
        <w:tc>
          <w:tcPr>
            <w:tcW w:w="1755" w:type="dxa"/>
            <w:tcMar>
              <w:top w:w="90" w:type="dxa"/>
              <w:left w:w="195" w:type="dxa"/>
              <w:bottom w:w="90" w:type="dxa"/>
              <w:right w:w="195" w:type="dxa"/>
            </w:tcMar>
            <w:vAlign w:val="center"/>
            <w:hideMark/>
          </w:tcPr>
          <w:p w14:paraId="55ADC3CA" w14:textId="77777777" w:rsidR="00AA0BCA" w:rsidRPr="001068C5" w:rsidRDefault="00AA0BCA" w:rsidP="001068C5">
            <w:pPr>
              <w:pStyle w:val="NoSpacing"/>
            </w:pPr>
            <w:r w:rsidRPr="001068C5">
              <w:t>smallint(6)</w:t>
            </w:r>
          </w:p>
        </w:tc>
        <w:tc>
          <w:tcPr>
            <w:tcW w:w="882" w:type="dxa"/>
            <w:tcMar>
              <w:top w:w="90" w:type="dxa"/>
              <w:left w:w="195" w:type="dxa"/>
              <w:bottom w:w="90" w:type="dxa"/>
              <w:right w:w="195" w:type="dxa"/>
            </w:tcMar>
            <w:vAlign w:val="center"/>
            <w:hideMark/>
          </w:tcPr>
          <w:p w14:paraId="063D0882"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6E7C1AD2"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2A1DE1F4" w14:textId="4CBA920B" w:rsidR="00AA0BCA" w:rsidRPr="001068C5" w:rsidRDefault="00AA0BCA" w:rsidP="001068C5">
            <w:pPr>
              <w:pStyle w:val="NoSpacing"/>
            </w:pPr>
            <w:r w:rsidRPr="001068C5">
              <w:t xml:space="preserve"> </w:t>
            </w:r>
            <w:r w:rsidR="001068C5" w:rsidRPr="001068C5">
              <w:t>Không còn phù hợp</w:t>
            </w:r>
          </w:p>
        </w:tc>
      </w:tr>
      <w:tr w:rsidR="00AA0BCA" w:rsidRPr="001068C5" w14:paraId="04DDEA9D" w14:textId="77777777" w:rsidTr="001068C5">
        <w:tc>
          <w:tcPr>
            <w:tcW w:w="3510" w:type="dxa"/>
            <w:tcMar>
              <w:top w:w="90" w:type="dxa"/>
              <w:left w:w="195" w:type="dxa"/>
              <w:bottom w:w="90" w:type="dxa"/>
              <w:right w:w="195" w:type="dxa"/>
            </w:tcMar>
            <w:vAlign w:val="center"/>
            <w:hideMark/>
          </w:tcPr>
          <w:p w14:paraId="4C1A6823" w14:textId="77777777" w:rsidR="00AA0BCA" w:rsidRPr="001068C5" w:rsidRDefault="00AA0BCA" w:rsidP="001068C5">
            <w:pPr>
              <w:pStyle w:val="NoSpacing"/>
            </w:pPr>
            <w:r w:rsidRPr="001068C5">
              <w:t>consecutive_days_visit_count</w:t>
            </w:r>
          </w:p>
        </w:tc>
        <w:tc>
          <w:tcPr>
            <w:tcW w:w="1755" w:type="dxa"/>
            <w:tcMar>
              <w:top w:w="90" w:type="dxa"/>
              <w:left w:w="195" w:type="dxa"/>
              <w:bottom w:w="90" w:type="dxa"/>
              <w:right w:w="195" w:type="dxa"/>
            </w:tcMar>
            <w:vAlign w:val="center"/>
            <w:hideMark/>
          </w:tcPr>
          <w:p w14:paraId="2C19F2D7" w14:textId="77777777" w:rsidR="00AA0BCA" w:rsidRPr="001068C5" w:rsidRDefault="00AA0BCA" w:rsidP="001068C5">
            <w:pPr>
              <w:pStyle w:val="NoSpacing"/>
            </w:pPr>
            <w:r w:rsidRPr="001068C5">
              <w:t>int(11)</w:t>
            </w:r>
          </w:p>
        </w:tc>
        <w:tc>
          <w:tcPr>
            <w:tcW w:w="882" w:type="dxa"/>
            <w:tcMar>
              <w:top w:w="90" w:type="dxa"/>
              <w:left w:w="195" w:type="dxa"/>
              <w:bottom w:w="90" w:type="dxa"/>
              <w:right w:w="195" w:type="dxa"/>
            </w:tcMar>
            <w:vAlign w:val="center"/>
            <w:hideMark/>
          </w:tcPr>
          <w:p w14:paraId="7A85D9B3"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7BFD9FAF"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4BE3FFEC" w14:textId="2C819766" w:rsidR="00AA0BCA" w:rsidRPr="001068C5" w:rsidRDefault="00AA0BCA" w:rsidP="00537D10">
            <w:pPr>
              <w:pStyle w:val="NoSpacing"/>
              <w:keepNext/>
            </w:pPr>
            <w:r w:rsidRPr="001068C5">
              <w:t xml:space="preserve"> </w:t>
            </w:r>
            <w:r w:rsidR="001068C5" w:rsidRPr="001068C5">
              <w:t>Không còn phù hợp</w:t>
            </w:r>
          </w:p>
        </w:tc>
      </w:tr>
    </w:tbl>
    <w:p w14:paraId="507E2F66" w14:textId="2B38CF2D" w:rsidR="00AA0BCA" w:rsidRPr="001068C5" w:rsidRDefault="001068C5" w:rsidP="005377A9">
      <w:pPr>
        <w:pStyle w:val="BodyText"/>
        <w:ind w:firstLine="0"/>
        <w:rPr>
          <w:b/>
          <w:bCs/>
          <w:i/>
          <w:iCs/>
          <w:lang w:val="en-US"/>
        </w:rPr>
      </w:pPr>
      <w:r w:rsidRPr="001068C5">
        <w:rPr>
          <w:b/>
          <w:bCs/>
          <w:i/>
          <w:iCs/>
          <w:lang w:val="en-US"/>
        </w:rPr>
        <w:t>Mô tả các thuộc tính:</w:t>
      </w:r>
    </w:p>
    <w:p w14:paraId="0E3963DE" w14:textId="08679C3E" w:rsidR="00AA0BCA" w:rsidRPr="005377A9" w:rsidRDefault="001068C5" w:rsidP="001068C5">
      <w:pPr>
        <w:pStyle w:val="BodyText"/>
        <w:ind w:firstLine="397"/>
        <w:rPr>
          <w:lang w:val="en-US"/>
        </w:rPr>
      </w:pPr>
      <w:r w:rsidRPr="001068C5">
        <w:rPr>
          <w:i/>
          <w:iCs/>
          <w:lang w:val="en-US"/>
        </w:rPr>
        <w:t xml:space="preserve">Thuộc tính </w:t>
      </w:r>
      <w:r w:rsidR="00AA0BCA" w:rsidRPr="001068C5">
        <w:rPr>
          <w:i/>
          <w:iCs/>
          <w:lang w:val="en-US"/>
        </w:rPr>
        <w:t>id</w:t>
      </w:r>
      <w:r w:rsidRPr="001068C5">
        <w:rPr>
          <w:i/>
          <w:iCs/>
          <w:lang w:val="en-US"/>
        </w:rPr>
        <w:t>:</w:t>
      </w:r>
      <w:r>
        <w:rPr>
          <w:lang w:val="en-US"/>
        </w:rPr>
        <w:t xml:space="preserve"> </w:t>
      </w:r>
      <w:r w:rsidR="00AA0BCA" w:rsidRPr="005377A9">
        <w:rPr>
          <w:lang w:val="en-US"/>
        </w:rPr>
        <w:t xml:space="preserve">Khóa chính và giá trị thường được sử dụng trong các URL tham chiếu đến </w:t>
      </w:r>
      <w:r w:rsidR="00907014">
        <w:rPr>
          <w:lang w:val="en-US"/>
        </w:rPr>
        <w:t>người dùng</w:t>
      </w:r>
      <w:r w:rsidR="00AA0BCA" w:rsidRPr="005377A9">
        <w:rPr>
          <w:lang w:val="en-US"/>
        </w:rPr>
        <w:t xml:space="preserve">. </w:t>
      </w:r>
    </w:p>
    <w:p w14:paraId="33A93113" w14:textId="7798DC8B" w:rsidR="00AA0BCA" w:rsidRPr="001068C5" w:rsidRDefault="001068C5" w:rsidP="001068C5">
      <w:pPr>
        <w:pStyle w:val="BodyText"/>
        <w:ind w:firstLine="397"/>
        <w:rPr>
          <w:i/>
          <w:iCs/>
          <w:lang w:val="en-US"/>
        </w:rPr>
      </w:pPr>
      <w:r w:rsidRPr="001068C5">
        <w:rPr>
          <w:i/>
          <w:iCs/>
          <w:lang w:val="en-US"/>
        </w:rPr>
        <w:t xml:space="preserve">Thuộc tính </w:t>
      </w:r>
      <w:r w:rsidR="00AA0BCA" w:rsidRPr="001068C5">
        <w:rPr>
          <w:i/>
          <w:iCs/>
          <w:lang w:val="en-US"/>
        </w:rPr>
        <w:t>username</w:t>
      </w:r>
      <w:r>
        <w:rPr>
          <w:i/>
          <w:iCs/>
          <w:lang w:val="en-US"/>
        </w:rPr>
        <w:t xml:space="preserve">: </w:t>
      </w:r>
      <w:r w:rsidR="00AA0BCA" w:rsidRPr="005377A9">
        <w:rPr>
          <w:lang w:val="en-US"/>
        </w:rPr>
        <w:t xml:space="preserve">Tên </w:t>
      </w:r>
      <w:r w:rsidR="00907014">
        <w:rPr>
          <w:lang w:val="en-US"/>
        </w:rPr>
        <w:t>người dùng</w:t>
      </w:r>
      <w:r w:rsidR="00AA0BCA" w:rsidRPr="005377A9">
        <w:rPr>
          <w:lang w:val="en-US"/>
        </w:rPr>
        <w:t xml:space="preserve"> duy nhất cho </w:t>
      </w:r>
      <w:r w:rsidR="00907014">
        <w:rPr>
          <w:lang w:val="en-US"/>
        </w:rPr>
        <w:t>người dùng</w:t>
      </w:r>
      <w:r w:rsidR="00AA0BCA" w:rsidRPr="005377A9">
        <w:rPr>
          <w:lang w:val="en-US"/>
        </w:rPr>
        <w:t xml:space="preserve"> trong hệ thống edX. </w:t>
      </w:r>
      <w:r w:rsidR="00AA0BCA" w:rsidRPr="005377A9">
        <w:rPr>
          <w:lang w:val="en-US"/>
        </w:rPr>
        <w:lastRenderedPageBreak/>
        <w:t xml:space="preserve">Nó có thể chứa các chữ cái và số và các ký tự đặc biệt được hiển thị trong dấu ngoặc: [ _ @ + - . ]. </w:t>
      </w:r>
    </w:p>
    <w:p w14:paraId="4F8D03EF" w14:textId="736E33C0" w:rsidR="00AA0BCA" w:rsidRPr="001068C5" w:rsidRDefault="001068C5" w:rsidP="00907014">
      <w:pPr>
        <w:pStyle w:val="BodyText"/>
        <w:ind w:firstLine="397"/>
        <w:rPr>
          <w:i/>
          <w:iCs/>
          <w:lang w:val="en-US"/>
        </w:rPr>
      </w:pPr>
      <w:r w:rsidRPr="001068C5">
        <w:rPr>
          <w:i/>
          <w:iCs/>
          <w:lang w:val="en-US"/>
        </w:rPr>
        <w:t xml:space="preserve">Thuộc tính </w:t>
      </w:r>
      <w:r w:rsidR="00AA0BCA" w:rsidRPr="001068C5">
        <w:rPr>
          <w:i/>
          <w:iCs/>
          <w:lang w:val="en-US"/>
        </w:rPr>
        <w:t>first_name</w:t>
      </w:r>
      <w:r w:rsidR="00907014">
        <w:rPr>
          <w:i/>
          <w:iCs/>
          <w:lang w:val="en-US"/>
        </w:rPr>
        <w:t xml:space="preserve"> và last_name</w:t>
      </w:r>
      <w:r w:rsidRPr="001068C5">
        <w:rPr>
          <w:i/>
          <w:iCs/>
          <w:lang w:val="en-US"/>
        </w:rPr>
        <w:t>:</w:t>
      </w:r>
      <w:r>
        <w:rPr>
          <w:i/>
          <w:iCs/>
          <w:lang w:val="en-US"/>
        </w:rPr>
        <w:t xml:space="preserve"> </w:t>
      </w:r>
      <w:r w:rsidR="00AA0BCA" w:rsidRPr="005377A9">
        <w:rPr>
          <w:lang w:val="en-US"/>
        </w:rPr>
        <w:t>Không được sử dụng</w:t>
      </w:r>
      <w:r w:rsidR="00636A63">
        <w:rPr>
          <w:lang w:val="en-US"/>
        </w:rPr>
        <w:t>.</w:t>
      </w:r>
    </w:p>
    <w:p w14:paraId="01213DE7" w14:textId="4A8541C1" w:rsidR="00AA0BCA" w:rsidRPr="001068C5" w:rsidRDefault="001068C5" w:rsidP="001068C5">
      <w:pPr>
        <w:pStyle w:val="BodyText"/>
        <w:ind w:firstLine="397"/>
        <w:rPr>
          <w:i/>
          <w:iCs/>
          <w:lang w:val="en-US"/>
        </w:rPr>
      </w:pPr>
      <w:r w:rsidRPr="001068C5">
        <w:rPr>
          <w:i/>
          <w:iCs/>
          <w:lang w:val="en-US"/>
        </w:rPr>
        <w:t xml:space="preserve">Thuộc tính </w:t>
      </w:r>
      <w:r w:rsidR="00AA0BCA" w:rsidRPr="001068C5">
        <w:rPr>
          <w:i/>
          <w:iCs/>
          <w:lang w:val="en-US"/>
        </w:rPr>
        <w:t>email</w:t>
      </w:r>
      <w:r>
        <w:rPr>
          <w:i/>
          <w:iCs/>
          <w:lang w:val="en-US"/>
        </w:rPr>
        <w:t xml:space="preserve">: </w:t>
      </w:r>
      <w:r w:rsidR="00AA0BCA" w:rsidRPr="005377A9">
        <w:rPr>
          <w:lang w:val="en-US"/>
        </w:rPr>
        <w:t xml:space="preserve">Địa chỉ email của </w:t>
      </w:r>
      <w:r w:rsidR="00907014">
        <w:rPr>
          <w:lang w:val="en-US"/>
        </w:rPr>
        <w:t>người dùng</w:t>
      </w:r>
      <w:r w:rsidR="00AA0BCA" w:rsidRPr="005377A9">
        <w:rPr>
          <w:lang w:val="en-US"/>
        </w:rPr>
        <w:t xml:space="preserve">, đây là </w:t>
      </w:r>
      <w:r w:rsidR="00907014">
        <w:rPr>
          <w:lang w:val="en-US"/>
        </w:rPr>
        <w:t>thành phần</w:t>
      </w:r>
      <w:r w:rsidR="00AA0BCA" w:rsidRPr="005377A9">
        <w:rPr>
          <w:lang w:val="en-US"/>
        </w:rPr>
        <w:t xml:space="preserve"> chính mà </w:t>
      </w:r>
      <w:r w:rsidR="00907014">
        <w:rPr>
          <w:lang w:val="en-US"/>
        </w:rPr>
        <w:t>người dùng</w:t>
      </w:r>
      <w:r w:rsidR="00AA0BCA" w:rsidRPr="005377A9">
        <w:rPr>
          <w:lang w:val="en-US"/>
        </w:rPr>
        <w:t xml:space="preserve"> sử dụng để đăng nhập. Giá trị này phải là duy nhất đối với mỗi </w:t>
      </w:r>
      <w:r w:rsidR="00907014">
        <w:rPr>
          <w:lang w:val="en-US"/>
        </w:rPr>
        <w:t>người dùng</w:t>
      </w:r>
      <w:r w:rsidR="00AA0BCA" w:rsidRPr="005377A9">
        <w:rPr>
          <w:lang w:val="en-US"/>
        </w:rPr>
        <w:t xml:space="preserve"> và không bao giờ được hiển thị cho những </w:t>
      </w:r>
      <w:r w:rsidR="00907014">
        <w:rPr>
          <w:lang w:val="en-US"/>
        </w:rPr>
        <w:t>người dùng</w:t>
      </w:r>
      <w:r w:rsidR="00AA0BCA" w:rsidRPr="005377A9">
        <w:rPr>
          <w:lang w:val="en-US"/>
        </w:rPr>
        <w:t xml:space="preserve"> khác.</w:t>
      </w:r>
    </w:p>
    <w:p w14:paraId="706BD243" w14:textId="7C137CE1" w:rsidR="00AA0BCA" w:rsidRPr="001340E1" w:rsidRDefault="001340E1" w:rsidP="001340E1">
      <w:pPr>
        <w:pStyle w:val="BodyText"/>
        <w:ind w:firstLine="397"/>
        <w:rPr>
          <w:i/>
          <w:iCs/>
          <w:lang w:val="en-US"/>
        </w:rPr>
      </w:pPr>
      <w:r w:rsidRPr="001340E1">
        <w:rPr>
          <w:i/>
          <w:iCs/>
          <w:lang w:val="en-US"/>
        </w:rPr>
        <w:t xml:space="preserve">Thuộc tính </w:t>
      </w:r>
      <w:r w:rsidR="00AA0BCA" w:rsidRPr="001340E1">
        <w:rPr>
          <w:i/>
          <w:iCs/>
          <w:lang w:val="en-US"/>
        </w:rPr>
        <w:t>password</w:t>
      </w:r>
      <w:r>
        <w:rPr>
          <w:i/>
          <w:iCs/>
          <w:lang w:val="en-US"/>
        </w:rPr>
        <w:t xml:space="preserve">: </w:t>
      </w:r>
      <w:r w:rsidR="00AA0BCA" w:rsidRPr="005377A9">
        <w:rPr>
          <w:lang w:val="en-US"/>
        </w:rPr>
        <w:t xml:space="preserve">Phiên bản băm của mật khẩu </w:t>
      </w:r>
      <w:r w:rsidR="00907014">
        <w:rPr>
          <w:lang w:val="en-US"/>
        </w:rPr>
        <w:t>người dùng</w:t>
      </w:r>
      <w:r w:rsidR="00AA0BCA" w:rsidRPr="005377A9">
        <w:rPr>
          <w:lang w:val="en-US"/>
        </w:rPr>
        <w:t>. Tùy thuộc vào thời điểm mật khẩu được đặt lần cuối, đây sẽ là băm SHA1 hoặc PBKDF2 với SHA256 (Django 1.3 sử dụng băm SHA1 và 1.4 sử dụng băm SHA256).</w:t>
      </w:r>
    </w:p>
    <w:p w14:paraId="6AF87B12" w14:textId="2BD96291" w:rsidR="000D7EBD" w:rsidRPr="00907014" w:rsidRDefault="001340E1" w:rsidP="00907014">
      <w:pPr>
        <w:pStyle w:val="BodyText"/>
        <w:ind w:firstLine="397"/>
        <w:rPr>
          <w:lang w:val="en-US"/>
        </w:rPr>
      </w:pPr>
      <w:r w:rsidRPr="001340E1">
        <w:rPr>
          <w:i/>
          <w:iCs/>
          <w:lang w:val="en-US"/>
        </w:rPr>
        <w:t xml:space="preserve">Thuộc tính </w:t>
      </w:r>
      <w:r w:rsidR="00AA0BCA" w:rsidRPr="001340E1">
        <w:rPr>
          <w:i/>
          <w:iCs/>
          <w:lang w:val="en-US"/>
        </w:rPr>
        <w:t>is_staff</w:t>
      </w:r>
      <w:r>
        <w:rPr>
          <w:i/>
          <w:iCs/>
          <w:lang w:val="en-US"/>
        </w:rPr>
        <w:t xml:space="preserve">: </w:t>
      </w:r>
      <w:r w:rsidR="00AA0BCA" w:rsidRPr="005377A9">
        <w:rPr>
          <w:lang w:val="en-US"/>
        </w:rPr>
        <w:t xml:space="preserve">Hầu hết </w:t>
      </w:r>
      <w:r w:rsidR="00907014">
        <w:rPr>
          <w:lang w:val="en-US"/>
        </w:rPr>
        <w:t>người dùng</w:t>
      </w:r>
      <w:r w:rsidR="00AA0BCA" w:rsidRPr="005377A9">
        <w:rPr>
          <w:lang w:val="en-US"/>
        </w:rPr>
        <w:t xml:space="preserve"> </w:t>
      </w:r>
      <w:r w:rsidR="00907014">
        <w:rPr>
          <w:lang w:val="en-US"/>
        </w:rPr>
        <w:t>có giá trị</w:t>
      </w:r>
      <w:r w:rsidR="00AA0BCA" w:rsidRPr="005377A9">
        <w:rPr>
          <w:lang w:val="en-US"/>
        </w:rPr>
        <w:t xml:space="preserve"> 0 </w:t>
      </w:r>
      <w:r w:rsidR="00907014">
        <w:rPr>
          <w:lang w:val="en-US"/>
        </w:rPr>
        <w:t>tại</w:t>
      </w:r>
      <w:r w:rsidR="00AA0BCA" w:rsidRPr="005377A9">
        <w:rPr>
          <w:lang w:val="en-US"/>
        </w:rPr>
        <w:t xml:space="preserve"> trường này. Đặt thành 1 nếu </w:t>
      </w:r>
      <w:r w:rsidR="00907014">
        <w:rPr>
          <w:lang w:val="en-US"/>
        </w:rPr>
        <w:t>người dùng</w:t>
      </w:r>
      <w:r w:rsidR="00AA0BCA" w:rsidRPr="005377A9">
        <w:rPr>
          <w:lang w:val="en-US"/>
        </w:rPr>
        <w:t xml:space="preserve"> là nhân viên của edX, với các đặc quyền nâng cao tương ứng áp dụng cho các khóa học.</w:t>
      </w:r>
    </w:p>
    <w:p w14:paraId="465F075D" w14:textId="2EC6BABA" w:rsidR="00AA0BCA" w:rsidRPr="005377A9" w:rsidRDefault="001340E1" w:rsidP="001340E1">
      <w:pPr>
        <w:pStyle w:val="BodyText"/>
        <w:ind w:firstLine="397"/>
        <w:rPr>
          <w:lang w:val="en-US"/>
        </w:rPr>
      </w:pPr>
      <w:r w:rsidRPr="001340E1">
        <w:rPr>
          <w:i/>
          <w:iCs/>
          <w:lang w:val="en-US"/>
        </w:rPr>
        <w:t>Thuộc tính</w:t>
      </w:r>
      <w:r w:rsidRPr="001340E1">
        <w:rPr>
          <w:lang w:val="en-US"/>
        </w:rPr>
        <w:t xml:space="preserve"> </w:t>
      </w:r>
      <w:r w:rsidR="00AA0BCA" w:rsidRPr="001340E1">
        <w:rPr>
          <w:i/>
          <w:iCs/>
          <w:lang w:val="en-US"/>
        </w:rPr>
        <w:t>is_active</w:t>
      </w:r>
      <w:r>
        <w:rPr>
          <w:i/>
          <w:iCs/>
          <w:lang w:val="en-US"/>
        </w:rPr>
        <w:t>:</w:t>
      </w:r>
      <w:r>
        <w:rPr>
          <w:lang w:val="en-US"/>
        </w:rPr>
        <w:t xml:space="preserve"> </w:t>
      </w:r>
      <w:r w:rsidR="00AA0BCA" w:rsidRPr="005377A9">
        <w:rPr>
          <w:lang w:val="en-US"/>
        </w:rPr>
        <w:t xml:space="preserve">Giá trị này là 1 nếu </w:t>
      </w:r>
      <w:r w:rsidR="00907014">
        <w:rPr>
          <w:lang w:val="en-US"/>
        </w:rPr>
        <w:t>người dùng</w:t>
      </w:r>
      <w:r w:rsidR="00AA0BCA" w:rsidRPr="005377A9">
        <w:rPr>
          <w:lang w:val="en-US"/>
        </w:rPr>
        <w:t xml:space="preserve"> đã nhấp vào liên kết kích hoạt được gửi cho họ khi họ tạo tài khoản và là 0 nếu không</w:t>
      </w:r>
      <w:r w:rsidR="00907014">
        <w:rPr>
          <w:lang w:val="en-US"/>
        </w:rPr>
        <w:t xml:space="preserve"> liên kết</w:t>
      </w:r>
      <w:r w:rsidR="00AA0BCA" w:rsidRPr="005377A9">
        <w:rPr>
          <w:lang w:val="en-US"/>
        </w:rPr>
        <w:t>.</w:t>
      </w:r>
      <w:r>
        <w:rPr>
          <w:lang w:val="en-US"/>
        </w:rPr>
        <w:t xml:space="preserve"> </w:t>
      </w:r>
    </w:p>
    <w:p w14:paraId="1B3BE38F" w14:textId="7E93FF20" w:rsidR="00AA0BCA" w:rsidRPr="005377A9" w:rsidRDefault="001340E1" w:rsidP="001340E1">
      <w:pPr>
        <w:pStyle w:val="BodyText"/>
        <w:ind w:firstLine="397"/>
        <w:rPr>
          <w:lang w:val="en-US"/>
        </w:rPr>
      </w:pPr>
      <w:r w:rsidRPr="001340E1">
        <w:rPr>
          <w:i/>
          <w:iCs/>
          <w:lang w:val="en-US"/>
        </w:rPr>
        <w:t>Thuộc tính</w:t>
      </w:r>
      <w:r w:rsidRPr="001340E1">
        <w:rPr>
          <w:lang w:val="en-US"/>
        </w:rPr>
        <w:t xml:space="preserve"> </w:t>
      </w:r>
      <w:r w:rsidR="00AA0BCA" w:rsidRPr="001340E1">
        <w:rPr>
          <w:i/>
          <w:iCs/>
          <w:lang w:val="en-US"/>
        </w:rPr>
        <w:t>is_superuser</w:t>
      </w:r>
      <w:r>
        <w:rPr>
          <w:i/>
          <w:iCs/>
          <w:lang w:val="en-US"/>
        </w:rPr>
        <w:t>:</w:t>
      </w:r>
      <w:r>
        <w:rPr>
          <w:lang w:val="en-US"/>
        </w:rPr>
        <w:t xml:space="preserve"> </w:t>
      </w:r>
      <w:r w:rsidR="00AA0BCA" w:rsidRPr="005377A9">
        <w:rPr>
          <w:lang w:val="en-US"/>
        </w:rPr>
        <w:t>Kiểm soát quyền truy cập vào chế độ xem django_admin. Chỉ đặt thành 1 (</w:t>
      </w:r>
      <w:r>
        <w:rPr>
          <w:lang w:val="en-US"/>
        </w:rPr>
        <w:t>true</w:t>
      </w:r>
      <w:r w:rsidR="00AA0BCA" w:rsidRPr="005377A9">
        <w:rPr>
          <w:lang w:val="en-US"/>
        </w:rPr>
        <w:t>) cho quản trị viên</w:t>
      </w:r>
      <w:r>
        <w:rPr>
          <w:lang w:val="en-US"/>
        </w:rPr>
        <w:t xml:space="preserve"> (admin)</w:t>
      </w:r>
      <w:r w:rsidR="00AA0BCA" w:rsidRPr="005377A9">
        <w:rPr>
          <w:lang w:val="en-US"/>
        </w:rPr>
        <w:t xml:space="preserve"> trang web</w:t>
      </w:r>
      <w:r w:rsidR="00907014">
        <w:rPr>
          <w:lang w:val="en-US"/>
        </w:rPr>
        <w:t xml:space="preserve"> và</w:t>
      </w:r>
      <w:r w:rsidR="00AA0BCA" w:rsidRPr="005377A9">
        <w:rPr>
          <w:lang w:val="en-US"/>
        </w:rPr>
        <w:t xml:space="preserve"> 0 cho hầu hết mọi người.</w:t>
      </w:r>
    </w:p>
    <w:p w14:paraId="7D197E5C" w14:textId="189417DF" w:rsidR="00AA0BCA" w:rsidRPr="001340E1" w:rsidRDefault="001340E1" w:rsidP="001340E1">
      <w:pPr>
        <w:pStyle w:val="BodyText"/>
        <w:ind w:firstLine="397"/>
        <w:rPr>
          <w:i/>
          <w:iCs/>
          <w:lang w:val="en-US"/>
        </w:rPr>
      </w:pPr>
      <w:r w:rsidRPr="001340E1">
        <w:rPr>
          <w:i/>
          <w:iCs/>
          <w:lang w:val="en-US"/>
        </w:rPr>
        <w:t>Thuộc tính</w:t>
      </w:r>
      <w:r w:rsidRPr="001340E1">
        <w:rPr>
          <w:lang w:val="en-US"/>
        </w:rPr>
        <w:t xml:space="preserve"> </w:t>
      </w:r>
      <w:r w:rsidR="00AA0BCA" w:rsidRPr="001340E1">
        <w:rPr>
          <w:i/>
          <w:iCs/>
          <w:lang w:val="en-US"/>
        </w:rPr>
        <w:t>last_login</w:t>
      </w:r>
      <w:r>
        <w:rPr>
          <w:i/>
          <w:iCs/>
          <w:lang w:val="en-US"/>
        </w:rPr>
        <w:t xml:space="preserve">: </w:t>
      </w:r>
      <w:r w:rsidR="00AA0BCA" w:rsidRPr="005377A9">
        <w:rPr>
          <w:lang w:val="en-US"/>
        </w:rPr>
        <w:t xml:space="preserve">Ngày giờ đăng nhập cuối cùng của </w:t>
      </w:r>
      <w:r w:rsidR="00907014">
        <w:rPr>
          <w:lang w:val="en-US"/>
        </w:rPr>
        <w:t>người dùng</w:t>
      </w:r>
      <w:r w:rsidR="00AA0BCA" w:rsidRPr="005377A9">
        <w:rPr>
          <w:lang w:val="en-US"/>
        </w:rPr>
        <w:t xml:space="preserve">. </w:t>
      </w:r>
    </w:p>
    <w:p w14:paraId="2CABF269" w14:textId="46AE2E54" w:rsidR="00AA0BCA" w:rsidRPr="005377A9" w:rsidRDefault="001340E1" w:rsidP="001340E1">
      <w:pPr>
        <w:pStyle w:val="BodyText"/>
        <w:ind w:firstLine="397"/>
        <w:rPr>
          <w:lang w:val="en-US"/>
        </w:rPr>
      </w:pPr>
      <w:r w:rsidRPr="001340E1">
        <w:rPr>
          <w:i/>
          <w:iCs/>
          <w:lang w:val="en-US"/>
        </w:rPr>
        <w:t>Thuộc tính</w:t>
      </w:r>
      <w:r w:rsidRPr="001340E1">
        <w:rPr>
          <w:lang w:val="en-US"/>
        </w:rPr>
        <w:t xml:space="preserve"> </w:t>
      </w:r>
      <w:r>
        <w:rPr>
          <w:lang w:val="en-US"/>
        </w:rPr>
        <w:t xml:space="preserve"> </w:t>
      </w:r>
      <w:r w:rsidR="00AA0BCA" w:rsidRPr="001340E1">
        <w:rPr>
          <w:i/>
          <w:iCs/>
          <w:lang w:val="en-US"/>
        </w:rPr>
        <w:t>date_joined</w:t>
      </w:r>
      <w:r>
        <w:rPr>
          <w:lang w:val="en-US"/>
        </w:rPr>
        <w:t xml:space="preserve">: </w:t>
      </w:r>
      <w:r w:rsidR="00AA0BCA" w:rsidRPr="005377A9">
        <w:rPr>
          <w:lang w:val="en-US"/>
        </w:rPr>
        <w:t>Ngày tạo tài khoản.</w:t>
      </w:r>
      <w:r>
        <w:rPr>
          <w:lang w:val="en-US"/>
        </w:rPr>
        <w:t xml:space="preserve"> </w:t>
      </w:r>
    </w:p>
    <w:p w14:paraId="5B7F7BB6" w14:textId="4F3EEC84" w:rsidR="00AA0BCA" w:rsidRPr="001340E1" w:rsidRDefault="00AA0BCA" w:rsidP="005377A9">
      <w:pPr>
        <w:pStyle w:val="BodyText"/>
        <w:ind w:firstLine="397"/>
        <w:rPr>
          <w:i/>
          <w:iCs/>
          <w:lang w:val="en-US"/>
        </w:rPr>
      </w:pPr>
      <w:r w:rsidRPr="001340E1">
        <w:rPr>
          <w:i/>
          <w:iCs/>
          <w:lang w:val="en-US"/>
        </w:rPr>
        <w:t xml:space="preserve">Các cột </w:t>
      </w:r>
      <w:r w:rsidR="001340E1" w:rsidRPr="001340E1">
        <w:rPr>
          <w:i/>
          <w:iCs/>
          <w:lang w:val="en-US"/>
        </w:rPr>
        <w:t>“</w:t>
      </w:r>
      <w:r w:rsidR="001068C5" w:rsidRPr="001340E1">
        <w:rPr>
          <w:i/>
          <w:iCs/>
          <w:lang w:val="en-US"/>
        </w:rPr>
        <w:t>Không còn phù hợp</w:t>
      </w:r>
      <w:r w:rsidR="001340E1" w:rsidRPr="001340E1">
        <w:rPr>
          <w:i/>
          <w:iCs/>
          <w:lang w:val="en-US"/>
        </w:rPr>
        <w:t>”</w:t>
      </w:r>
    </w:p>
    <w:p w14:paraId="26111F0A" w14:textId="51B2E6C6" w:rsidR="00AA0BCA" w:rsidRPr="005377A9" w:rsidRDefault="00AA0BCA" w:rsidP="001340E1">
      <w:pPr>
        <w:pStyle w:val="BodyText"/>
        <w:ind w:firstLine="397"/>
        <w:rPr>
          <w:lang w:val="en-US"/>
        </w:rPr>
      </w:pPr>
      <w:r w:rsidRPr="005377A9">
        <w:rPr>
          <w:lang w:val="en-US"/>
        </w:rPr>
        <w:t>Tất cả các cột sau đây đều được thêm vào bởi một ứng dụng có tên là Askbot, một gói diễn đàn thảo luận không còn là một phần của hệ thống</w:t>
      </w:r>
      <w:r w:rsidR="001340E1">
        <w:rPr>
          <w:lang w:val="en-US"/>
        </w:rPr>
        <w:t xml:space="preserve">: </w:t>
      </w:r>
      <w:r w:rsidR="001340E1" w:rsidRPr="001340E1">
        <w:rPr>
          <w:lang w:val="en-US"/>
        </w:rPr>
        <w:t>status</w:t>
      </w:r>
      <w:r w:rsidR="001340E1">
        <w:rPr>
          <w:lang w:val="en-US"/>
        </w:rPr>
        <w:t xml:space="preserve">, </w:t>
      </w:r>
      <w:r w:rsidR="001340E1" w:rsidRPr="001340E1">
        <w:rPr>
          <w:lang w:val="en-US"/>
        </w:rPr>
        <w:t>email_key</w:t>
      </w:r>
      <w:r w:rsidR="001340E1">
        <w:rPr>
          <w:lang w:val="en-US"/>
        </w:rPr>
        <w:t xml:space="preserve">, </w:t>
      </w:r>
      <w:r w:rsidR="001340E1" w:rsidRPr="001340E1">
        <w:rPr>
          <w:lang w:val="en-US"/>
        </w:rPr>
        <w:t>avatar_typ</w:t>
      </w:r>
      <w:r w:rsidR="001340E1">
        <w:rPr>
          <w:lang w:val="en-US"/>
        </w:rPr>
        <w:t xml:space="preserve">, </w:t>
      </w:r>
      <w:r w:rsidR="001340E1" w:rsidRPr="001340E1">
        <w:rPr>
          <w:lang w:val="en-US"/>
        </w:rPr>
        <w:t>country</w:t>
      </w:r>
      <w:r w:rsidR="001340E1">
        <w:rPr>
          <w:lang w:val="en-US"/>
        </w:rPr>
        <w:t>,</w:t>
      </w:r>
      <w:r w:rsidR="001340E1" w:rsidRPr="001340E1">
        <w:rPr>
          <w:lang w:val="en-US"/>
        </w:rPr>
        <w:t>show_country</w:t>
      </w:r>
      <w:r w:rsidR="001340E1">
        <w:rPr>
          <w:lang w:val="en-US"/>
        </w:rPr>
        <w:t>,</w:t>
      </w:r>
      <w:r w:rsidR="001340E1" w:rsidRPr="001340E1">
        <w:rPr>
          <w:lang w:val="en-US"/>
        </w:rPr>
        <w:t>date_of_birth</w:t>
      </w:r>
      <w:r w:rsidR="001340E1">
        <w:rPr>
          <w:lang w:val="en-US"/>
        </w:rPr>
        <w:t>,</w:t>
      </w:r>
      <w:r w:rsidR="001340E1" w:rsidRPr="001340E1">
        <w:rPr>
          <w:lang w:val="en-US"/>
        </w:rPr>
        <w:t>interesting_tags</w:t>
      </w:r>
      <w:r w:rsidR="001340E1">
        <w:rPr>
          <w:lang w:val="en-US"/>
        </w:rPr>
        <w:t>,</w:t>
      </w:r>
      <w:r w:rsidR="001340E1" w:rsidRPr="001340E1">
        <w:rPr>
          <w:lang w:val="en-US"/>
        </w:rPr>
        <w:t>ignored_tags</w:t>
      </w:r>
      <w:r w:rsidR="001340E1">
        <w:rPr>
          <w:lang w:val="en-US"/>
        </w:rPr>
        <w:t>,</w:t>
      </w:r>
      <w:r w:rsidR="001340E1" w:rsidRPr="001340E1">
        <w:rPr>
          <w:lang w:val="en-US"/>
        </w:rPr>
        <w:t>email_tag_filter_strategy</w:t>
      </w:r>
      <w:r w:rsidR="001340E1">
        <w:rPr>
          <w:lang w:val="en-US"/>
        </w:rPr>
        <w:t xml:space="preserve">, </w:t>
      </w:r>
      <w:r w:rsidR="001340E1" w:rsidRPr="001340E1">
        <w:rPr>
          <w:lang w:val="en-US"/>
        </w:rPr>
        <w:t>display_tag_filter_strategy</w:t>
      </w:r>
      <w:r w:rsidR="001340E1">
        <w:rPr>
          <w:lang w:val="en-US"/>
        </w:rPr>
        <w:t xml:space="preserve">, </w:t>
      </w:r>
      <w:r w:rsidR="001340E1" w:rsidRPr="001340E1">
        <w:rPr>
          <w:lang w:val="en-US"/>
        </w:rPr>
        <w:t>consecutive_days_visit_count</w:t>
      </w:r>
      <w:r w:rsidRPr="005377A9">
        <w:rPr>
          <w:lang w:val="en-US"/>
        </w:rPr>
        <w:t>.</w:t>
      </w:r>
    </w:p>
    <w:p w14:paraId="79E08757" w14:textId="443FC8DB" w:rsidR="00BC5EC7" w:rsidRPr="001340E1" w:rsidRDefault="001340E1" w:rsidP="00794D58">
      <w:pPr>
        <w:pStyle w:val="Heading4"/>
        <w:numPr>
          <w:ilvl w:val="0"/>
          <w:numId w:val="32"/>
        </w:numPr>
        <w:rPr>
          <w:i w:val="0"/>
          <w:iCs w:val="0"/>
        </w:rPr>
      </w:pPr>
      <w:hyperlink r:id="rId41" w:anchor="id106" w:history="1">
        <w:r>
          <w:rPr>
            <w:i w:val="0"/>
            <w:iCs w:val="0"/>
          </w:rPr>
          <w:t>Bảng</w:t>
        </w:r>
        <w:r w:rsidR="00BC5EC7" w:rsidRPr="001340E1">
          <w:rPr>
            <w:i w:val="0"/>
            <w:iCs w:val="0"/>
          </w:rPr>
          <w:t> auth_userprofile </w:t>
        </w:r>
      </w:hyperlink>
    </w:p>
    <w:p w14:paraId="7C6B17B5" w14:textId="0C7B1C27" w:rsidR="00BC5EC7" w:rsidRPr="00BC5EC7" w:rsidRDefault="00BC5EC7" w:rsidP="001340E1">
      <w:pPr>
        <w:pStyle w:val="NoSpacing"/>
        <w:ind w:firstLine="360"/>
      </w:pPr>
      <w:r w:rsidRPr="005377A9">
        <w:t xml:space="preserve">Bảng auth_userprofile lưu trữ dữ liệu </w:t>
      </w:r>
      <w:r w:rsidR="00907014">
        <w:t>thông tin</w:t>
      </w:r>
      <w:r w:rsidRPr="005377A9">
        <w:t xml:space="preserve"> của </w:t>
      </w:r>
      <w:r w:rsidR="009C56EE">
        <w:t>người dùng</w:t>
      </w:r>
      <w:r w:rsidRPr="005377A9">
        <w:t xml:space="preserve"> được thu thập khi </w:t>
      </w:r>
      <w:r w:rsidR="00907014">
        <w:t>n</w:t>
      </w:r>
      <w:r w:rsidR="007D7EDE">
        <w:t>gười học</w:t>
      </w:r>
      <w:r w:rsidRPr="005377A9">
        <w:t xml:space="preserve"> đăng ký tài khoản </w:t>
      </w:r>
      <w:r w:rsidR="009C56EE">
        <w:t>người dùng</w:t>
      </w:r>
      <w:r w:rsidRPr="005377A9">
        <w:t xml:space="preserve"> hoặc thêm thông tin hồ sơ về bản thân. Mỗi hàng trong bảng này tương ứng với một hàng trong auth_user.</w:t>
      </w:r>
      <w:r w:rsidR="001340E1">
        <w:t xml:space="preserve"> </w:t>
      </w:r>
      <w:r w:rsidRPr="005377A9">
        <w:t xml:space="preserve">Một </w:t>
      </w:r>
      <w:r w:rsidR="001340E1">
        <w:t xml:space="preserve">ví dụ dữ liệu </w:t>
      </w:r>
      <w:r w:rsidRPr="005377A9">
        <w:t>trong bảng auth_userprofile như sau</w:t>
      </w:r>
      <w:r w:rsidR="001340E1">
        <w:t xml:space="preserve">: </w:t>
      </w:r>
    </w:p>
    <w:p w14:paraId="617E3329" w14:textId="77777777" w:rsidR="001340E1" w:rsidRDefault="001340E1" w:rsidP="001340E1">
      <w:pPr>
        <w:keepNext/>
        <w:shd w:val="clear" w:color="auto" w:fill="FFFFFF"/>
        <w:spacing w:afterAutospacing="1"/>
        <w:jc w:val="center"/>
      </w:pPr>
      <w:r w:rsidRPr="001340E1">
        <w:rPr>
          <w:noProof/>
          <w:color w:val="1F2328"/>
          <w:szCs w:val="26"/>
        </w:rPr>
        <w:lastRenderedPageBreak/>
        <w:drawing>
          <wp:inline distT="0" distB="0" distL="0" distR="0" wp14:anchorId="62DB59E6" wp14:editId="7BCFD5AD">
            <wp:extent cx="5955175" cy="1778595"/>
            <wp:effectExtent l="0" t="0" r="7620" b="0"/>
            <wp:docPr id="15732049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04979" name="Picture 1" descr="A screen shot of a computer&#10;&#10;Description automatically generated"/>
                    <pic:cNvPicPr/>
                  </pic:nvPicPr>
                  <pic:blipFill>
                    <a:blip r:embed="rId42"/>
                    <a:stretch>
                      <a:fillRect/>
                    </a:stretch>
                  </pic:blipFill>
                  <pic:spPr>
                    <a:xfrm>
                      <a:off x="0" y="0"/>
                      <a:ext cx="5957168" cy="1779190"/>
                    </a:xfrm>
                    <a:prstGeom prst="rect">
                      <a:avLst/>
                    </a:prstGeom>
                  </pic:spPr>
                </pic:pic>
              </a:graphicData>
            </a:graphic>
          </wp:inline>
        </w:drawing>
      </w:r>
    </w:p>
    <w:p w14:paraId="3DA1E910" w14:textId="196E87A1" w:rsidR="001340E1" w:rsidRDefault="00C3316B" w:rsidP="00C3316B">
      <w:pPr>
        <w:pStyle w:val="Caption"/>
        <w:rPr>
          <w:color w:val="1F2328"/>
          <w:szCs w:val="26"/>
        </w:rPr>
      </w:pPr>
      <w:bookmarkStart w:id="147" w:name="_Toc179881148"/>
      <w:r>
        <w:t xml:space="preserve">Hình </w:t>
      </w:r>
      <w:fldSimple w:instr=" STYLEREF 1 \s ">
        <w:r w:rsidR="000C09B3">
          <w:rPr>
            <w:noProof/>
          </w:rPr>
          <w:t>3</w:t>
        </w:r>
      </w:fldSimple>
      <w:r w:rsidR="00922610">
        <w:t>.</w:t>
      </w:r>
      <w:fldSimple w:instr=" SEQ Hình \* ARABIC \s 1 ">
        <w:r w:rsidR="000C09B3">
          <w:rPr>
            <w:noProof/>
          </w:rPr>
          <w:t>10</w:t>
        </w:r>
      </w:fldSimple>
      <w:r w:rsidRPr="00C3316B">
        <w:t xml:space="preserve"> </w:t>
      </w:r>
      <w:r>
        <w:t xml:space="preserve">Ví dụ về dữ liệu bảng </w:t>
      </w:r>
      <w:r w:rsidRPr="001340E1">
        <w:t>auth_userprofile</w:t>
      </w:r>
      <w:bookmarkEnd w:id="147"/>
    </w:p>
    <w:p w14:paraId="59F1B270" w14:textId="77777777" w:rsidR="00E55E58" w:rsidRDefault="00BC5EC7" w:rsidP="00E55E58">
      <w:pPr>
        <w:pStyle w:val="Caption"/>
        <w:jc w:val="both"/>
        <w:rPr>
          <w:szCs w:val="26"/>
        </w:rPr>
      </w:pPr>
      <w:r w:rsidRPr="00E55E58">
        <w:rPr>
          <w:szCs w:val="26"/>
        </w:rPr>
        <w:t xml:space="preserve">Bảng </w:t>
      </w:r>
      <w:r w:rsidRPr="00E55E58">
        <w:rPr>
          <w:b/>
          <w:bCs/>
          <w:i/>
          <w:iCs w:val="0"/>
          <w:szCs w:val="26"/>
        </w:rPr>
        <w:t>auth_userprofile</w:t>
      </w:r>
      <w:r w:rsidRPr="00E55E58">
        <w:rPr>
          <w:szCs w:val="26"/>
        </w:rPr>
        <w:t xml:space="preserve"> có các </w:t>
      </w:r>
      <w:r w:rsidR="001340E1" w:rsidRPr="00E55E58">
        <w:rPr>
          <w:szCs w:val="26"/>
        </w:rPr>
        <w:t xml:space="preserve">thuộc tính </w:t>
      </w:r>
      <w:r w:rsidRPr="00E55E58">
        <w:rPr>
          <w:szCs w:val="26"/>
        </w:rPr>
        <w:t>sau</w:t>
      </w:r>
      <w:r w:rsidR="001340E1" w:rsidRPr="00E55E58">
        <w:rPr>
          <w:szCs w:val="26"/>
        </w:rPr>
        <w:t>:</w:t>
      </w:r>
      <w:bookmarkStart w:id="148" w:name="_Toc179871963"/>
    </w:p>
    <w:p w14:paraId="3FA08C41" w14:textId="26798E4F" w:rsidR="00BC5EC7" w:rsidRPr="00E55E58" w:rsidRDefault="00E55E58" w:rsidP="00E55E58">
      <w:pPr>
        <w:pStyle w:val="Caption"/>
        <w:jc w:val="left"/>
      </w:pPr>
      <w:r>
        <w:t xml:space="preserve">Bảng </w:t>
      </w:r>
      <w:fldSimple w:instr=" STYLEREF 1 \s ">
        <w:r w:rsidR="000C09B3">
          <w:rPr>
            <w:noProof/>
          </w:rPr>
          <w:t>3</w:t>
        </w:r>
      </w:fldSimple>
      <w:r>
        <w:t>.</w:t>
      </w:r>
      <w:fldSimple w:instr=" SEQ Bảng \* ARABIC \s 1 ">
        <w:r w:rsidR="000C09B3">
          <w:rPr>
            <w:noProof/>
          </w:rPr>
          <w:t>5</w:t>
        </w:r>
      </w:fldSimple>
      <w:r>
        <w:t xml:space="preserve"> Mô tả các thuộc tính bảng </w:t>
      </w:r>
      <w:r w:rsidRPr="00537D10">
        <w:t>auth_userprofile</w:t>
      </w:r>
      <w:bookmarkEnd w:id="1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49"/>
        <w:gridCol w:w="1863"/>
        <w:gridCol w:w="882"/>
        <w:gridCol w:w="968"/>
        <w:gridCol w:w="2383"/>
      </w:tblGrid>
      <w:tr w:rsidR="00BC5EC7" w:rsidRPr="00BC5EC7" w14:paraId="44B4E811" w14:textId="77777777" w:rsidTr="001340E1">
        <w:trPr>
          <w:tblHeader/>
        </w:trPr>
        <w:tc>
          <w:tcPr>
            <w:tcW w:w="0" w:type="auto"/>
            <w:tcMar>
              <w:top w:w="90" w:type="dxa"/>
              <w:left w:w="195" w:type="dxa"/>
              <w:bottom w:w="90" w:type="dxa"/>
              <w:right w:w="195" w:type="dxa"/>
            </w:tcMar>
            <w:vAlign w:val="center"/>
            <w:hideMark/>
          </w:tcPr>
          <w:p w14:paraId="0D316080" w14:textId="18173FCE" w:rsidR="00BC5EC7" w:rsidRPr="00BC5EC7" w:rsidRDefault="001340E1" w:rsidP="005377A9">
            <w:pPr>
              <w:spacing w:line="360" w:lineRule="auto"/>
              <w:jc w:val="center"/>
              <w:rPr>
                <w:b/>
                <w:bCs/>
                <w:szCs w:val="26"/>
              </w:rPr>
            </w:pPr>
            <w:r>
              <w:rPr>
                <w:b/>
                <w:bCs/>
                <w:szCs w:val="26"/>
              </w:rPr>
              <w:t>Thuộc tính</w:t>
            </w:r>
          </w:p>
        </w:tc>
        <w:tc>
          <w:tcPr>
            <w:tcW w:w="0" w:type="auto"/>
            <w:tcMar>
              <w:top w:w="90" w:type="dxa"/>
              <w:left w:w="195" w:type="dxa"/>
              <w:bottom w:w="90" w:type="dxa"/>
              <w:right w:w="195" w:type="dxa"/>
            </w:tcMar>
            <w:vAlign w:val="center"/>
            <w:hideMark/>
          </w:tcPr>
          <w:p w14:paraId="3A4FBB88" w14:textId="45DE7F0E" w:rsidR="00BC5EC7" w:rsidRPr="00BC5EC7" w:rsidRDefault="001340E1" w:rsidP="005377A9">
            <w:pPr>
              <w:spacing w:line="360" w:lineRule="auto"/>
              <w:jc w:val="center"/>
              <w:rPr>
                <w:b/>
                <w:bCs/>
                <w:szCs w:val="26"/>
              </w:rPr>
            </w:pPr>
            <w:r>
              <w:rPr>
                <w:b/>
                <w:bCs/>
                <w:szCs w:val="26"/>
              </w:rPr>
              <w:t>Kiểu dữ liệu</w:t>
            </w:r>
          </w:p>
        </w:tc>
        <w:tc>
          <w:tcPr>
            <w:tcW w:w="0" w:type="auto"/>
            <w:tcMar>
              <w:top w:w="90" w:type="dxa"/>
              <w:left w:w="195" w:type="dxa"/>
              <w:bottom w:w="90" w:type="dxa"/>
              <w:right w:w="195" w:type="dxa"/>
            </w:tcMar>
            <w:vAlign w:val="center"/>
            <w:hideMark/>
          </w:tcPr>
          <w:p w14:paraId="1FDA309E" w14:textId="77777777" w:rsidR="00BC5EC7" w:rsidRPr="00BC5EC7" w:rsidRDefault="00BC5EC7" w:rsidP="005377A9">
            <w:pPr>
              <w:spacing w:line="360" w:lineRule="auto"/>
              <w:jc w:val="center"/>
              <w:rPr>
                <w:b/>
                <w:bCs/>
                <w:szCs w:val="26"/>
              </w:rPr>
            </w:pPr>
            <w:r w:rsidRPr="00BC5EC7">
              <w:rPr>
                <w:b/>
                <w:bCs/>
                <w:szCs w:val="26"/>
              </w:rPr>
              <w:t>Null</w:t>
            </w:r>
          </w:p>
        </w:tc>
        <w:tc>
          <w:tcPr>
            <w:tcW w:w="0" w:type="auto"/>
            <w:tcMar>
              <w:top w:w="90" w:type="dxa"/>
              <w:left w:w="195" w:type="dxa"/>
              <w:bottom w:w="90" w:type="dxa"/>
              <w:right w:w="195" w:type="dxa"/>
            </w:tcMar>
            <w:vAlign w:val="center"/>
            <w:hideMark/>
          </w:tcPr>
          <w:p w14:paraId="1087D992" w14:textId="77777777" w:rsidR="00BC5EC7" w:rsidRPr="00BC5EC7" w:rsidRDefault="00BC5EC7" w:rsidP="005377A9">
            <w:pPr>
              <w:spacing w:line="360" w:lineRule="auto"/>
              <w:jc w:val="center"/>
              <w:rPr>
                <w:b/>
                <w:bCs/>
                <w:szCs w:val="26"/>
              </w:rPr>
            </w:pPr>
            <w:r w:rsidRPr="00BC5EC7">
              <w:rPr>
                <w:b/>
                <w:bCs/>
                <w:szCs w:val="26"/>
              </w:rPr>
              <w:t>Key</w:t>
            </w:r>
          </w:p>
        </w:tc>
        <w:tc>
          <w:tcPr>
            <w:tcW w:w="0" w:type="auto"/>
            <w:tcMar>
              <w:top w:w="90" w:type="dxa"/>
              <w:left w:w="195" w:type="dxa"/>
              <w:bottom w:w="90" w:type="dxa"/>
              <w:right w:w="195" w:type="dxa"/>
            </w:tcMar>
            <w:vAlign w:val="center"/>
            <w:hideMark/>
          </w:tcPr>
          <w:p w14:paraId="46B2640C" w14:textId="2DE017CA" w:rsidR="00BC5EC7" w:rsidRPr="00BC5EC7" w:rsidRDefault="001340E1" w:rsidP="005377A9">
            <w:pPr>
              <w:spacing w:line="360" w:lineRule="auto"/>
              <w:jc w:val="center"/>
              <w:rPr>
                <w:b/>
                <w:bCs/>
                <w:szCs w:val="26"/>
              </w:rPr>
            </w:pPr>
            <w:r>
              <w:rPr>
                <w:b/>
                <w:bCs/>
                <w:szCs w:val="26"/>
              </w:rPr>
              <w:t>Ghi chú</w:t>
            </w:r>
          </w:p>
        </w:tc>
      </w:tr>
      <w:tr w:rsidR="00BC5EC7" w:rsidRPr="00BC5EC7" w14:paraId="36F69220" w14:textId="77777777" w:rsidTr="001340E1">
        <w:tc>
          <w:tcPr>
            <w:tcW w:w="0" w:type="auto"/>
            <w:tcMar>
              <w:top w:w="90" w:type="dxa"/>
              <w:left w:w="195" w:type="dxa"/>
              <w:bottom w:w="90" w:type="dxa"/>
              <w:right w:w="195" w:type="dxa"/>
            </w:tcMar>
            <w:vAlign w:val="center"/>
            <w:hideMark/>
          </w:tcPr>
          <w:p w14:paraId="6B37A77E" w14:textId="77777777" w:rsidR="00BC5EC7" w:rsidRPr="00BC5EC7" w:rsidRDefault="00BC5EC7" w:rsidP="005377A9">
            <w:pPr>
              <w:spacing w:line="360" w:lineRule="auto"/>
              <w:rPr>
                <w:szCs w:val="26"/>
              </w:rPr>
            </w:pPr>
            <w:r w:rsidRPr="00BC5EC7">
              <w:rPr>
                <w:szCs w:val="26"/>
              </w:rPr>
              <w:t>id</w:t>
            </w:r>
          </w:p>
        </w:tc>
        <w:tc>
          <w:tcPr>
            <w:tcW w:w="0" w:type="auto"/>
            <w:tcMar>
              <w:top w:w="90" w:type="dxa"/>
              <w:left w:w="195" w:type="dxa"/>
              <w:bottom w:w="90" w:type="dxa"/>
              <w:right w:w="195" w:type="dxa"/>
            </w:tcMar>
            <w:vAlign w:val="center"/>
            <w:hideMark/>
          </w:tcPr>
          <w:p w14:paraId="51218C60" w14:textId="77777777" w:rsidR="00BC5EC7" w:rsidRPr="00BC5EC7" w:rsidRDefault="00BC5EC7" w:rsidP="005377A9">
            <w:pPr>
              <w:spacing w:line="360" w:lineRule="auto"/>
              <w:rPr>
                <w:szCs w:val="26"/>
              </w:rPr>
            </w:pPr>
            <w:r w:rsidRPr="00BC5EC7">
              <w:rPr>
                <w:szCs w:val="26"/>
              </w:rPr>
              <w:t>int(11)</w:t>
            </w:r>
          </w:p>
        </w:tc>
        <w:tc>
          <w:tcPr>
            <w:tcW w:w="0" w:type="auto"/>
            <w:tcMar>
              <w:top w:w="90" w:type="dxa"/>
              <w:left w:w="195" w:type="dxa"/>
              <w:bottom w:w="90" w:type="dxa"/>
              <w:right w:w="195" w:type="dxa"/>
            </w:tcMar>
            <w:vAlign w:val="center"/>
            <w:hideMark/>
          </w:tcPr>
          <w:p w14:paraId="0F13259B"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6C965FE8" w14:textId="77777777" w:rsidR="00BC5EC7" w:rsidRPr="00BC5EC7" w:rsidRDefault="00BC5EC7" w:rsidP="005377A9">
            <w:pPr>
              <w:spacing w:line="360" w:lineRule="auto"/>
              <w:rPr>
                <w:szCs w:val="26"/>
              </w:rPr>
            </w:pPr>
            <w:r w:rsidRPr="00BC5EC7">
              <w:rPr>
                <w:szCs w:val="26"/>
              </w:rPr>
              <w:t>PRI</w:t>
            </w:r>
          </w:p>
        </w:tc>
        <w:tc>
          <w:tcPr>
            <w:tcW w:w="0" w:type="auto"/>
            <w:tcMar>
              <w:top w:w="90" w:type="dxa"/>
              <w:left w:w="195" w:type="dxa"/>
              <w:bottom w:w="90" w:type="dxa"/>
              <w:right w:w="195" w:type="dxa"/>
            </w:tcMar>
            <w:vAlign w:val="center"/>
            <w:hideMark/>
          </w:tcPr>
          <w:p w14:paraId="5FEA34C0" w14:textId="77777777" w:rsidR="00BC5EC7" w:rsidRPr="00BC5EC7" w:rsidRDefault="00BC5EC7" w:rsidP="005377A9">
            <w:pPr>
              <w:spacing w:line="360" w:lineRule="auto"/>
              <w:rPr>
                <w:szCs w:val="26"/>
              </w:rPr>
            </w:pPr>
            <w:r w:rsidRPr="00BC5EC7">
              <w:rPr>
                <w:szCs w:val="26"/>
              </w:rPr>
              <w:t> </w:t>
            </w:r>
          </w:p>
        </w:tc>
      </w:tr>
      <w:tr w:rsidR="00BC5EC7" w:rsidRPr="00BC5EC7" w14:paraId="4BFD2FF5" w14:textId="77777777" w:rsidTr="001340E1">
        <w:tc>
          <w:tcPr>
            <w:tcW w:w="0" w:type="auto"/>
            <w:tcMar>
              <w:top w:w="90" w:type="dxa"/>
              <w:left w:w="195" w:type="dxa"/>
              <w:bottom w:w="90" w:type="dxa"/>
              <w:right w:w="195" w:type="dxa"/>
            </w:tcMar>
            <w:vAlign w:val="center"/>
            <w:hideMark/>
          </w:tcPr>
          <w:p w14:paraId="2C50B071" w14:textId="77777777" w:rsidR="00BC5EC7" w:rsidRPr="00BC5EC7" w:rsidRDefault="00BC5EC7" w:rsidP="005377A9">
            <w:pPr>
              <w:spacing w:line="360" w:lineRule="auto"/>
              <w:rPr>
                <w:szCs w:val="26"/>
              </w:rPr>
            </w:pPr>
            <w:r w:rsidRPr="00BC5EC7">
              <w:rPr>
                <w:szCs w:val="26"/>
              </w:rPr>
              <w:t>user_id</w:t>
            </w:r>
          </w:p>
        </w:tc>
        <w:tc>
          <w:tcPr>
            <w:tcW w:w="0" w:type="auto"/>
            <w:tcMar>
              <w:top w:w="90" w:type="dxa"/>
              <w:left w:w="195" w:type="dxa"/>
              <w:bottom w:w="90" w:type="dxa"/>
              <w:right w:w="195" w:type="dxa"/>
            </w:tcMar>
            <w:vAlign w:val="center"/>
            <w:hideMark/>
          </w:tcPr>
          <w:p w14:paraId="2E8D9839" w14:textId="77777777" w:rsidR="00BC5EC7" w:rsidRPr="00BC5EC7" w:rsidRDefault="00BC5EC7" w:rsidP="005377A9">
            <w:pPr>
              <w:spacing w:line="360" w:lineRule="auto"/>
              <w:rPr>
                <w:szCs w:val="26"/>
              </w:rPr>
            </w:pPr>
            <w:r w:rsidRPr="00BC5EC7">
              <w:rPr>
                <w:szCs w:val="26"/>
              </w:rPr>
              <w:t>int(11)</w:t>
            </w:r>
          </w:p>
        </w:tc>
        <w:tc>
          <w:tcPr>
            <w:tcW w:w="0" w:type="auto"/>
            <w:tcMar>
              <w:top w:w="90" w:type="dxa"/>
              <w:left w:w="195" w:type="dxa"/>
              <w:bottom w:w="90" w:type="dxa"/>
              <w:right w:w="195" w:type="dxa"/>
            </w:tcMar>
            <w:vAlign w:val="center"/>
            <w:hideMark/>
          </w:tcPr>
          <w:p w14:paraId="09158CE4"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1ACAB390" w14:textId="77777777" w:rsidR="00BC5EC7" w:rsidRPr="00BC5EC7" w:rsidRDefault="00BC5EC7" w:rsidP="005377A9">
            <w:pPr>
              <w:spacing w:line="360" w:lineRule="auto"/>
              <w:rPr>
                <w:szCs w:val="26"/>
              </w:rPr>
            </w:pPr>
            <w:r w:rsidRPr="00BC5EC7">
              <w:rPr>
                <w:szCs w:val="26"/>
              </w:rPr>
              <w:t>UNI</w:t>
            </w:r>
          </w:p>
        </w:tc>
        <w:tc>
          <w:tcPr>
            <w:tcW w:w="0" w:type="auto"/>
            <w:tcMar>
              <w:top w:w="90" w:type="dxa"/>
              <w:left w:w="195" w:type="dxa"/>
              <w:bottom w:w="90" w:type="dxa"/>
              <w:right w:w="195" w:type="dxa"/>
            </w:tcMar>
            <w:vAlign w:val="center"/>
            <w:hideMark/>
          </w:tcPr>
          <w:p w14:paraId="6D575FA5" w14:textId="77777777" w:rsidR="00BC5EC7" w:rsidRPr="00BC5EC7" w:rsidRDefault="00BC5EC7" w:rsidP="005377A9">
            <w:pPr>
              <w:spacing w:line="360" w:lineRule="auto"/>
              <w:rPr>
                <w:szCs w:val="26"/>
              </w:rPr>
            </w:pPr>
            <w:r w:rsidRPr="00BC5EC7">
              <w:rPr>
                <w:szCs w:val="26"/>
              </w:rPr>
              <w:t> </w:t>
            </w:r>
          </w:p>
        </w:tc>
      </w:tr>
      <w:tr w:rsidR="00BC5EC7" w:rsidRPr="00BC5EC7" w14:paraId="31E08258" w14:textId="77777777" w:rsidTr="001340E1">
        <w:tc>
          <w:tcPr>
            <w:tcW w:w="0" w:type="auto"/>
            <w:tcMar>
              <w:top w:w="90" w:type="dxa"/>
              <w:left w:w="195" w:type="dxa"/>
              <w:bottom w:w="90" w:type="dxa"/>
              <w:right w:w="195" w:type="dxa"/>
            </w:tcMar>
            <w:vAlign w:val="center"/>
            <w:hideMark/>
          </w:tcPr>
          <w:p w14:paraId="4B259CF3" w14:textId="77777777" w:rsidR="00BC5EC7" w:rsidRPr="00BC5EC7" w:rsidRDefault="00BC5EC7" w:rsidP="005377A9">
            <w:pPr>
              <w:spacing w:line="360" w:lineRule="auto"/>
              <w:rPr>
                <w:szCs w:val="26"/>
              </w:rPr>
            </w:pPr>
            <w:r w:rsidRPr="00BC5EC7">
              <w:rPr>
                <w:szCs w:val="26"/>
              </w:rPr>
              <w:t>name</w:t>
            </w:r>
          </w:p>
        </w:tc>
        <w:tc>
          <w:tcPr>
            <w:tcW w:w="0" w:type="auto"/>
            <w:tcMar>
              <w:top w:w="90" w:type="dxa"/>
              <w:left w:w="195" w:type="dxa"/>
              <w:bottom w:w="90" w:type="dxa"/>
              <w:right w:w="195" w:type="dxa"/>
            </w:tcMar>
            <w:vAlign w:val="center"/>
            <w:hideMark/>
          </w:tcPr>
          <w:p w14:paraId="7D02F309" w14:textId="77777777" w:rsidR="00BC5EC7" w:rsidRPr="00BC5EC7" w:rsidRDefault="00BC5EC7" w:rsidP="005377A9">
            <w:pPr>
              <w:spacing w:line="360" w:lineRule="auto"/>
              <w:rPr>
                <w:szCs w:val="26"/>
              </w:rPr>
            </w:pPr>
            <w:r w:rsidRPr="00BC5EC7">
              <w:rPr>
                <w:szCs w:val="26"/>
              </w:rPr>
              <w:t>varchar(255)</w:t>
            </w:r>
          </w:p>
        </w:tc>
        <w:tc>
          <w:tcPr>
            <w:tcW w:w="0" w:type="auto"/>
            <w:tcMar>
              <w:top w:w="90" w:type="dxa"/>
              <w:left w:w="195" w:type="dxa"/>
              <w:bottom w:w="90" w:type="dxa"/>
              <w:right w:w="195" w:type="dxa"/>
            </w:tcMar>
            <w:vAlign w:val="center"/>
            <w:hideMark/>
          </w:tcPr>
          <w:p w14:paraId="75329B86"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31855C3E"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6430740A" w14:textId="77777777" w:rsidR="00BC5EC7" w:rsidRPr="00BC5EC7" w:rsidRDefault="00BC5EC7" w:rsidP="005377A9">
            <w:pPr>
              <w:spacing w:line="360" w:lineRule="auto"/>
              <w:rPr>
                <w:szCs w:val="26"/>
              </w:rPr>
            </w:pPr>
            <w:r w:rsidRPr="00BC5EC7">
              <w:rPr>
                <w:szCs w:val="26"/>
              </w:rPr>
              <w:t> </w:t>
            </w:r>
          </w:p>
        </w:tc>
      </w:tr>
      <w:tr w:rsidR="00BC5EC7" w:rsidRPr="00BC5EC7" w14:paraId="4CD3631A" w14:textId="77777777" w:rsidTr="001340E1">
        <w:tc>
          <w:tcPr>
            <w:tcW w:w="0" w:type="auto"/>
            <w:tcMar>
              <w:top w:w="90" w:type="dxa"/>
              <w:left w:w="195" w:type="dxa"/>
              <w:bottom w:w="90" w:type="dxa"/>
              <w:right w:w="195" w:type="dxa"/>
            </w:tcMar>
            <w:vAlign w:val="center"/>
            <w:hideMark/>
          </w:tcPr>
          <w:p w14:paraId="0CF5343A" w14:textId="77777777" w:rsidR="00BC5EC7" w:rsidRPr="00BC5EC7" w:rsidRDefault="00BC5EC7" w:rsidP="005377A9">
            <w:pPr>
              <w:spacing w:line="360" w:lineRule="auto"/>
              <w:rPr>
                <w:szCs w:val="26"/>
              </w:rPr>
            </w:pPr>
            <w:r w:rsidRPr="00BC5EC7">
              <w:rPr>
                <w:szCs w:val="26"/>
              </w:rPr>
              <w:t>language</w:t>
            </w:r>
          </w:p>
        </w:tc>
        <w:tc>
          <w:tcPr>
            <w:tcW w:w="0" w:type="auto"/>
            <w:tcMar>
              <w:top w:w="90" w:type="dxa"/>
              <w:left w:w="195" w:type="dxa"/>
              <w:bottom w:w="90" w:type="dxa"/>
              <w:right w:w="195" w:type="dxa"/>
            </w:tcMar>
            <w:vAlign w:val="center"/>
            <w:hideMark/>
          </w:tcPr>
          <w:p w14:paraId="35E148C6" w14:textId="77777777" w:rsidR="00BC5EC7" w:rsidRPr="00BC5EC7" w:rsidRDefault="00BC5EC7" w:rsidP="005377A9">
            <w:pPr>
              <w:spacing w:line="360" w:lineRule="auto"/>
              <w:rPr>
                <w:szCs w:val="26"/>
              </w:rPr>
            </w:pPr>
            <w:r w:rsidRPr="00BC5EC7">
              <w:rPr>
                <w:szCs w:val="26"/>
              </w:rPr>
              <w:t>varchar(255)</w:t>
            </w:r>
          </w:p>
        </w:tc>
        <w:tc>
          <w:tcPr>
            <w:tcW w:w="0" w:type="auto"/>
            <w:tcMar>
              <w:top w:w="90" w:type="dxa"/>
              <w:left w:w="195" w:type="dxa"/>
              <w:bottom w:w="90" w:type="dxa"/>
              <w:right w:w="195" w:type="dxa"/>
            </w:tcMar>
            <w:vAlign w:val="center"/>
            <w:hideMark/>
          </w:tcPr>
          <w:p w14:paraId="1EB19425"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1D8D1C78"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4989F6F1" w14:textId="14BA863C" w:rsidR="00BC5EC7" w:rsidRPr="00BC5EC7" w:rsidRDefault="001068C5" w:rsidP="005377A9">
            <w:pPr>
              <w:spacing w:line="360" w:lineRule="auto"/>
              <w:rPr>
                <w:szCs w:val="26"/>
              </w:rPr>
            </w:pPr>
            <w:r>
              <w:rPr>
                <w:szCs w:val="26"/>
              </w:rPr>
              <w:t>Không còn phù hợp</w:t>
            </w:r>
            <w:r w:rsidR="00BC5EC7" w:rsidRPr="00BC5EC7">
              <w:rPr>
                <w:szCs w:val="26"/>
              </w:rPr>
              <w:t>.</w:t>
            </w:r>
          </w:p>
        </w:tc>
      </w:tr>
      <w:tr w:rsidR="00BC5EC7" w:rsidRPr="00BC5EC7" w14:paraId="6AA0FB46" w14:textId="77777777" w:rsidTr="001340E1">
        <w:tc>
          <w:tcPr>
            <w:tcW w:w="0" w:type="auto"/>
            <w:tcMar>
              <w:top w:w="90" w:type="dxa"/>
              <w:left w:w="195" w:type="dxa"/>
              <w:bottom w:w="90" w:type="dxa"/>
              <w:right w:w="195" w:type="dxa"/>
            </w:tcMar>
            <w:vAlign w:val="center"/>
            <w:hideMark/>
          </w:tcPr>
          <w:p w14:paraId="648DB755" w14:textId="77777777" w:rsidR="00BC5EC7" w:rsidRPr="00BC5EC7" w:rsidRDefault="00BC5EC7" w:rsidP="005377A9">
            <w:pPr>
              <w:spacing w:line="360" w:lineRule="auto"/>
              <w:rPr>
                <w:szCs w:val="26"/>
              </w:rPr>
            </w:pPr>
            <w:r w:rsidRPr="00BC5EC7">
              <w:rPr>
                <w:szCs w:val="26"/>
              </w:rPr>
              <w:t>location</w:t>
            </w:r>
          </w:p>
        </w:tc>
        <w:tc>
          <w:tcPr>
            <w:tcW w:w="0" w:type="auto"/>
            <w:tcMar>
              <w:top w:w="90" w:type="dxa"/>
              <w:left w:w="195" w:type="dxa"/>
              <w:bottom w:w="90" w:type="dxa"/>
              <w:right w:w="195" w:type="dxa"/>
            </w:tcMar>
            <w:vAlign w:val="center"/>
            <w:hideMark/>
          </w:tcPr>
          <w:p w14:paraId="2BBF1E62" w14:textId="77777777" w:rsidR="00BC5EC7" w:rsidRPr="00BC5EC7" w:rsidRDefault="00BC5EC7" w:rsidP="005377A9">
            <w:pPr>
              <w:spacing w:line="360" w:lineRule="auto"/>
              <w:rPr>
                <w:szCs w:val="26"/>
              </w:rPr>
            </w:pPr>
            <w:r w:rsidRPr="00BC5EC7">
              <w:rPr>
                <w:szCs w:val="26"/>
              </w:rPr>
              <w:t>varchar(255)</w:t>
            </w:r>
          </w:p>
        </w:tc>
        <w:tc>
          <w:tcPr>
            <w:tcW w:w="0" w:type="auto"/>
            <w:tcMar>
              <w:top w:w="90" w:type="dxa"/>
              <w:left w:w="195" w:type="dxa"/>
              <w:bottom w:w="90" w:type="dxa"/>
              <w:right w:w="195" w:type="dxa"/>
            </w:tcMar>
            <w:vAlign w:val="center"/>
            <w:hideMark/>
          </w:tcPr>
          <w:p w14:paraId="5DFD5BA8"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5BB235DD"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5EC94676" w14:textId="23BBE2C5" w:rsidR="00BC5EC7" w:rsidRPr="00BC5EC7" w:rsidRDefault="001068C5" w:rsidP="005377A9">
            <w:pPr>
              <w:spacing w:line="360" w:lineRule="auto"/>
              <w:rPr>
                <w:szCs w:val="26"/>
              </w:rPr>
            </w:pPr>
            <w:r>
              <w:rPr>
                <w:szCs w:val="26"/>
              </w:rPr>
              <w:t>Không còn phù hợp</w:t>
            </w:r>
            <w:r w:rsidR="00BC5EC7" w:rsidRPr="00BC5EC7">
              <w:rPr>
                <w:szCs w:val="26"/>
              </w:rPr>
              <w:t>.</w:t>
            </w:r>
          </w:p>
        </w:tc>
      </w:tr>
      <w:tr w:rsidR="00BC5EC7" w:rsidRPr="00BC5EC7" w14:paraId="19F8F959" w14:textId="77777777" w:rsidTr="001340E1">
        <w:tc>
          <w:tcPr>
            <w:tcW w:w="0" w:type="auto"/>
            <w:tcMar>
              <w:top w:w="90" w:type="dxa"/>
              <w:left w:w="195" w:type="dxa"/>
              <w:bottom w:w="90" w:type="dxa"/>
              <w:right w:w="195" w:type="dxa"/>
            </w:tcMar>
            <w:vAlign w:val="center"/>
            <w:hideMark/>
          </w:tcPr>
          <w:p w14:paraId="3CD4A78A" w14:textId="77777777" w:rsidR="00BC5EC7" w:rsidRPr="00BC5EC7" w:rsidRDefault="00BC5EC7" w:rsidP="005377A9">
            <w:pPr>
              <w:spacing w:line="360" w:lineRule="auto"/>
              <w:rPr>
                <w:szCs w:val="26"/>
              </w:rPr>
            </w:pPr>
            <w:r w:rsidRPr="00BC5EC7">
              <w:rPr>
                <w:szCs w:val="26"/>
              </w:rPr>
              <w:t>meta</w:t>
            </w:r>
          </w:p>
        </w:tc>
        <w:tc>
          <w:tcPr>
            <w:tcW w:w="0" w:type="auto"/>
            <w:tcMar>
              <w:top w:w="90" w:type="dxa"/>
              <w:left w:w="195" w:type="dxa"/>
              <w:bottom w:w="90" w:type="dxa"/>
              <w:right w:w="195" w:type="dxa"/>
            </w:tcMar>
            <w:vAlign w:val="center"/>
            <w:hideMark/>
          </w:tcPr>
          <w:p w14:paraId="452C1D51" w14:textId="77777777" w:rsidR="00BC5EC7" w:rsidRPr="00BC5EC7" w:rsidRDefault="00BC5EC7" w:rsidP="005377A9">
            <w:pPr>
              <w:spacing w:line="360" w:lineRule="auto"/>
              <w:rPr>
                <w:szCs w:val="26"/>
              </w:rPr>
            </w:pPr>
            <w:r w:rsidRPr="00BC5EC7">
              <w:rPr>
                <w:szCs w:val="26"/>
              </w:rPr>
              <w:t>longtext</w:t>
            </w:r>
          </w:p>
        </w:tc>
        <w:tc>
          <w:tcPr>
            <w:tcW w:w="0" w:type="auto"/>
            <w:tcMar>
              <w:top w:w="90" w:type="dxa"/>
              <w:left w:w="195" w:type="dxa"/>
              <w:bottom w:w="90" w:type="dxa"/>
              <w:right w:w="195" w:type="dxa"/>
            </w:tcMar>
            <w:vAlign w:val="center"/>
            <w:hideMark/>
          </w:tcPr>
          <w:p w14:paraId="486D9181"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2E73DCFA"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2DF137DE" w14:textId="77777777" w:rsidR="00BC5EC7" w:rsidRPr="00BC5EC7" w:rsidRDefault="00BC5EC7" w:rsidP="005377A9">
            <w:pPr>
              <w:spacing w:line="360" w:lineRule="auto"/>
              <w:rPr>
                <w:szCs w:val="26"/>
              </w:rPr>
            </w:pPr>
            <w:r w:rsidRPr="00BC5EC7">
              <w:rPr>
                <w:szCs w:val="26"/>
              </w:rPr>
              <w:t> </w:t>
            </w:r>
          </w:p>
        </w:tc>
      </w:tr>
      <w:tr w:rsidR="00BC5EC7" w:rsidRPr="00BC5EC7" w14:paraId="32071331" w14:textId="77777777" w:rsidTr="001340E1">
        <w:tc>
          <w:tcPr>
            <w:tcW w:w="0" w:type="auto"/>
            <w:tcMar>
              <w:top w:w="90" w:type="dxa"/>
              <w:left w:w="195" w:type="dxa"/>
              <w:bottom w:w="90" w:type="dxa"/>
              <w:right w:w="195" w:type="dxa"/>
            </w:tcMar>
            <w:vAlign w:val="center"/>
            <w:hideMark/>
          </w:tcPr>
          <w:p w14:paraId="7F82798F" w14:textId="77777777" w:rsidR="00BC5EC7" w:rsidRPr="00BC5EC7" w:rsidRDefault="00BC5EC7" w:rsidP="005377A9">
            <w:pPr>
              <w:spacing w:line="360" w:lineRule="auto"/>
              <w:rPr>
                <w:szCs w:val="26"/>
              </w:rPr>
            </w:pPr>
            <w:r w:rsidRPr="00BC5EC7">
              <w:rPr>
                <w:szCs w:val="26"/>
              </w:rPr>
              <w:t>courseware</w:t>
            </w:r>
          </w:p>
        </w:tc>
        <w:tc>
          <w:tcPr>
            <w:tcW w:w="0" w:type="auto"/>
            <w:tcMar>
              <w:top w:w="90" w:type="dxa"/>
              <w:left w:w="195" w:type="dxa"/>
              <w:bottom w:w="90" w:type="dxa"/>
              <w:right w:w="195" w:type="dxa"/>
            </w:tcMar>
            <w:vAlign w:val="center"/>
            <w:hideMark/>
          </w:tcPr>
          <w:p w14:paraId="4B7E65EC" w14:textId="77777777" w:rsidR="00BC5EC7" w:rsidRPr="00BC5EC7" w:rsidRDefault="00BC5EC7" w:rsidP="005377A9">
            <w:pPr>
              <w:spacing w:line="360" w:lineRule="auto"/>
              <w:rPr>
                <w:szCs w:val="26"/>
              </w:rPr>
            </w:pPr>
            <w:r w:rsidRPr="00BC5EC7">
              <w:rPr>
                <w:szCs w:val="26"/>
              </w:rPr>
              <w:t>varchar(255)</w:t>
            </w:r>
          </w:p>
        </w:tc>
        <w:tc>
          <w:tcPr>
            <w:tcW w:w="0" w:type="auto"/>
            <w:tcMar>
              <w:top w:w="90" w:type="dxa"/>
              <w:left w:w="195" w:type="dxa"/>
              <w:bottom w:w="90" w:type="dxa"/>
              <w:right w:w="195" w:type="dxa"/>
            </w:tcMar>
            <w:vAlign w:val="center"/>
            <w:hideMark/>
          </w:tcPr>
          <w:p w14:paraId="4B18FC0E"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188A7F74"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14483ADE" w14:textId="2416722F" w:rsidR="00BC5EC7" w:rsidRPr="00BC5EC7" w:rsidRDefault="001068C5" w:rsidP="005377A9">
            <w:pPr>
              <w:spacing w:line="360" w:lineRule="auto"/>
              <w:rPr>
                <w:szCs w:val="26"/>
              </w:rPr>
            </w:pPr>
            <w:r>
              <w:rPr>
                <w:szCs w:val="26"/>
              </w:rPr>
              <w:t>Không còn phù hợp</w:t>
            </w:r>
            <w:r w:rsidR="00BC5EC7" w:rsidRPr="00BC5EC7">
              <w:rPr>
                <w:szCs w:val="26"/>
              </w:rPr>
              <w:t>.</w:t>
            </w:r>
          </w:p>
        </w:tc>
      </w:tr>
      <w:tr w:rsidR="00BC5EC7" w:rsidRPr="00BC5EC7" w14:paraId="362BD810" w14:textId="77777777" w:rsidTr="001340E1">
        <w:tc>
          <w:tcPr>
            <w:tcW w:w="0" w:type="auto"/>
            <w:tcMar>
              <w:top w:w="90" w:type="dxa"/>
              <w:left w:w="195" w:type="dxa"/>
              <w:bottom w:w="90" w:type="dxa"/>
              <w:right w:w="195" w:type="dxa"/>
            </w:tcMar>
            <w:vAlign w:val="center"/>
            <w:hideMark/>
          </w:tcPr>
          <w:p w14:paraId="54780FA6" w14:textId="77777777" w:rsidR="00BC5EC7" w:rsidRPr="00BC5EC7" w:rsidRDefault="00BC5EC7" w:rsidP="005377A9">
            <w:pPr>
              <w:spacing w:line="360" w:lineRule="auto"/>
              <w:rPr>
                <w:szCs w:val="26"/>
              </w:rPr>
            </w:pPr>
            <w:r w:rsidRPr="00BC5EC7">
              <w:rPr>
                <w:szCs w:val="26"/>
              </w:rPr>
              <w:t>gender</w:t>
            </w:r>
          </w:p>
        </w:tc>
        <w:tc>
          <w:tcPr>
            <w:tcW w:w="0" w:type="auto"/>
            <w:tcMar>
              <w:top w:w="90" w:type="dxa"/>
              <w:left w:w="195" w:type="dxa"/>
              <w:bottom w:w="90" w:type="dxa"/>
              <w:right w:w="195" w:type="dxa"/>
            </w:tcMar>
            <w:vAlign w:val="center"/>
            <w:hideMark/>
          </w:tcPr>
          <w:p w14:paraId="1CFD2CC6" w14:textId="77777777" w:rsidR="00BC5EC7" w:rsidRPr="00BC5EC7" w:rsidRDefault="00BC5EC7" w:rsidP="005377A9">
            <w:pPr>
              <w:spacing w:line="360" w:lineRule="auto"/>
              <w:rPr>
                <w:szCs w:val="26"/>
              </w:rPr>
            </w:pPr>
            <w:r w:rsidRPr="00BC5EC7">
              <w:rPr>
                <w:szCs w:val="26"/>
              </w:rPr>
              <w:t>varchar(6)</w:t>
            </w:r>
          </w:p>
        </w:tc>
        <w:tc>
          <w:tcPr>
            <w:tcW w:w="0" w:type="auto"/>
            <w:tcMar>
              <w:top w:w="90" w:type="dxa"/>
              <w:left w:w="195" w:type="dxa"/>
              <w:bottom w:w="90" w:type="dxa"/>
              <w:right w:w="195" w:type="dxa"/>
            </w:tcMar>
            <w:vAlign w:val="center"/>
            <w:hideMark/>
          </w:tcPr>
          <w:p w14:paraId="37AB56C3"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432C3E79"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13657450" w14:textId="450B76A0" w:rsidR="00BC5EC7" w:rsidRPr="00BC5EC7" w:rsidRDefault="00BC5EC7" w:rsidP="005377A9">
            <w:pPr>
              <w:spacing w:line="360" w:lineRule="auto"/>
              <w:rPr>
                <w:szCs w:val="26"/>
              </w:rPr>
            </w:pPr>
          </w:p>
        </w:tc>
      </w:tr>
      <w:tr w:rsidR="00BC5EC7" w:rsidRPr="00BC5EC7" w14:paraId="0F4C310F" w14:textId="77777777" w:rsidTr="001340E1">
        <w:tc>
          <w:tcPr>
            <w:tcW w:w="0" w:type="auto"/>
            <w:tcMar>
              <w:top w:w="90" w:type="dxa"/>
              <w:left w:w="195" w:type="dxa"/>
              <w:bottom w:w="90" w:type="dxa"/>
              <w:right w:w="195" w:type="dxa"/>
            </w:tcMar>
            <w:vAlign w:val="center"/>
            <w:hideMark/>
          </w:tcPr>
          <w:p w14:paraId="4B0C9DBA" w14:textId="77777777" w:rsidR="00BC5EC7" w:rsidRPr="00BC5EC7" w:rsidRDefault="00BC5EC7" w:rsidP="005377A9">
            <w:pPr>
              <w:spacing w:line="360" w:lineRule="auto"/>
              <w:rPr>
                <w:szCs w:val="26"/>
              </w:rPr>
            </w:pPr>
            <w:r w:rsidRPr="00BC5EC7">
              <w:rPr>
                <w:szCs w:val="26"/>
              </w:rPr>
              <w:t>mailing_address</w:t>
            </w:r>
          </w:p>
        </w:tc>
        <w:tc>
          <w:tcPr>
            <w:tcW w:w="0" w:type="auto"/>
            <w:tcMar>
              <w:top w:w="90" w:type="dxa"/>
              <w:left w:w="195" w:type="dxa"/>
              <w:bottom w:w="90" w:type="dxa"/>
              <w:right w:w="195" w:type="dxa"/>
            </w:tcMar>
            <w:vAlign w:val="center"/>
            <w:hideMark/>
          </w:tcPr>
          <w:p w14:paraId="3E0BC016" w14:textId="77777777" w:rsidR="00BC5EC7" w:rsidRPr="00BC5EC7" w:rsidRDefault="00BC5EC7" w:rsidP="005377A9">
            <w:pPr>
              <w:spacing w:line="360" w:lineRule="auto"/>
              <w:rPr>
                <w:szCs w:val="26"/>
              </w:rPr>
            </w:pPr>
            <w:r w:rsidRPr="00BC5EC7">
              <w:rPr>
                <w:szCs w:val="26"/>
              </w:rPr>
              <w:t>longtext</w:t>
            </w:r>
          </w:p>
        </w:tc>
        <w:tc>
          <w:tcPr>
            <w:tcW w:w="0" w:type="auto"/>
            <w:tcMar>
              <w:top w:w="90" w:type="dxa"/>
              <w:left w:w="195" w:type="dxa"/>
              <w:bottom w:w="90" w:type="dxa"/>
              <w:right w:w="195" w:type="dxa"/>
            </w:tcMar>
            <w:vAlign w:val="center"/>
            <w:hideMark/>
          </w:tcPr>
          <w:p w14:paraId="63D4EBD3"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7A67E3B4"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7E97595D" w14:textId="5584F84F" w:rsidR="00BC5EC7" w:rsidRPr="00BC5EC7" w:rsidRDefault="001068C5" w:rsidP="005377A9">
            <w:pPr>
              <w:spacing w:line="360" w:lineRule="auto"/>
              <w:rPr>
                <w:szCs w:val="26"/>
              </w:rPr>
            </w:pPr>
            <w:r>
              <w:rPr>
                <w:szCs w:val="26"/>
              </w:rPr>
              <w:t>Không còn phù hợp</w:t>
            </w:r>
            <w:r w:rsidR="00BC5EC7" w:rsidRPr="00BC5EC7">
              <w:rPr>
                <w:szCs w:val="26"/>
              </w:rPr>
              <w:t>.</w:t>
            </w:r>
          </w:p>
        </w:tc>
      </w:tr>
      <w:tr w:rsidR="00BC5EC7" w:rsidRPr="00BC5EC7" w14:paraId="68E43888" w14:textId="77777777" w:rsidTr="001340E1">
        <w:tc>
          <w:tcPr>
            <w:tcW w:w="0" w:type="auto"/>
            <w:tcMar>
              <w:top w:w="90" w:type="dxa"/>
              <w:left w:w="195" w:type="dxa"/>
              <w:bottom w:w="90" w:type="dxa"/>
              <w:right w:w="195" w:type="dxa"/>
            </w:tcMar>
            <w:vAlign w:val="center"/>
            <w:hideMark/>
          </w:tcPr>
          <w:p w14:paraId="7902D20E" w14:textId="77777777" w:rsidR="00BC5EC7" w:rsidRPr="00BC5EC7" w:rsidRDefault="00BC5EC7" w:rsidP="005377A9">
            <w:pPr>
              <w:spacing w:line="360" w:lineRule="auto"/>
              <w:rPr>
                <w:szCs w:val="26"/>
              </w:rPr>
            </w:pPr>
            <w:r w:rsidRPr="00BC5EC7">
              <w:rPr>
                <w:szCs w:val="26"/>
              </w:rPr>
              <w:t>year_of_birth</w:t>
            </w:r>
          </w:p>
        </w:tc>
        <w:tc>
          <w:tcPr>
            <w:tcW w:w="0" w:type="auto"/>
            <w:tcMar>
              <w:top w:w="90" w:type="dxa"/>
              <w:left w:w="195" w:type="dxa"/>
              <w:bottom w:w="90" w:type="dxa"/>
              <w:right w:w="195" w:type="dxa"/>
            </w:tcMar>
            <w:vAlign w:val="center"/>
            <w:hideMark/>
          </w:tcPr>
          <w:p w14:paraId="7C415978" w14:textId="77777777" w:rsidR="00BC5EC7" w:rsidRPr="00BC5EC7" w:rsidRDefault="00BC5EC7" w:rsidP="005377A9">
            <w:pPr>
              <w:spacing w:line="360" w:lineRule="auto"/>
              <w:rPr>
                <w:szCs w:val="26"/>
              </w:rPr>
            </w:pPr>
            <w:r w:rsidRPr="00BC5EC7">
              <w:rPr>
                <w:szCs w:val="26"/>
              </w:rPr>
              <w:t>int(11)</w:t>
            </w:r>
          </w:p>
        </w:tc>
        <w:tc>
          <w:tcPr>
            <w:tcW w:w="0" w:type="auto"/>
            <w:tcMar>
              <w:top w:w="90" w:type="dxa"/>
              <w:left w:w="195" w:type="dxa"/>
              <w:bottom w:w="90" w:type="dxa"/>
              <w:right w:w="195" w:type="dxa"/>
            </w:tcMar>
            <w:vAlign w:val="center"/>
            <w:hideMark/>
          </w:tcPr>
          <w:p w14:paraId="7212507E"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43A6F460"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76F9D16D" w14:textId="08F6C4BC" w:rsidR="00BC5EC7" w:rsidRPr="00BC5EC7" w:rsidRDefault="00BC5EC7" w:rsidP="005377A9">
            <w:pPr>
              <w:spacing w:line="360" w:lineRule="auto"/>
              <w:rPr>
                <w:szCs w:val="26"/>
              </w:rPr>
            </w:pPr>
          </w:p>
        </w:tc>
      </w:tr>
      <w:tr w:rsidR="00BC5EC7" w:rsidRPr="00BC5EC7" w14:paraId="2396CEEB" w14:textId="77777777" w:rsidTr="001340E1">
        <w:tc>
          <w:tcPr>
            <w:tcW w:w="0" w:type="auto"/>
            <w:tcMar>
              <w:top w:w="90" w:type="dxa"/>
              <w:left w:w="195" w:type="dxa"/>
              <w:bottom w:w="90" w:type="dxa"/>
              <w:right w:w="195" w:type="dxa"/>
            </w:tcMar>
            <w:vAlign w:val="center"/>
            <w:hideMark/>
          </w:tcPr>
          <w:p w14:paraId="1659B604" w14:textId="77777777" w:rsidR="00BC5EC7" w:rsidRPr="00BC5EC7" w:rsidRDefault="00BC5EC7" w:rsidP="005377A9">
            <w:pPr>
              <w:spacing w:line="360" w:lineRule="auto"/>
              <w:rPr>
                <w:szCs w:val="26"/>
              </w:rPr>
            </w:pPr>
            <w:r w:rsidRPr="00BC5EC7">
              <w:rPr>
                <w:szCs w:val="26"/>
              </w:rPr>
              <w:t>level_of_education</w:t>
            </w:r>
          </w:p>
        </w:tc>
        <w:tc>
          <w:tcPr>
            <w:tcW w:w="0" w:type="auto"/>
            <w:tcMar>
              <w:top w:w="90" w:type="dxa"/>
              <w:left w:w="195" w:type="dxa"/>
              <w:bottom w:w="90" w:type="dxa"/>
              <w:right w:w="195" w:type="dxa"/>
            </w:tcMar>
            <w:vAlign w:val="center"/>
            <w:hideMark/>
          </w:tcPr>
          <w:p w14:paraId="0AA86D8E" w14:textId="77777777" w:rsidR="00BC5EC7" w:rsidRPr="00BC5EC7" w:rsidRDefault="00BC5EC7" w:rsidP="005377A9">
            <w:pPr>
              <w:spacing w:line="360" w:lineRule="auto"/>
              <w:rPr>
                <w:szCs w:val="26"/>
              </w:rPr>
            </w:pPr>
            <w:r w:rsidRPr="00BC5EC7">
              <w:rPr>
                <w:szCs w:val="26"/>
              </w:rPr>
              <w:t>varchar(6)</w:t>
            </w:r>
          </w:p>
        </w:tc>
        <w:tc>
          <w:tcPr>
            <w:tcW w:w="0" w:type="auto"/>
            <w:tcMar>
              <w:top w:w="90" w:type="dxa"/>
              <w:left w:w="195" w:type="dxa"/>
              <w:bottom w:w="90" w:type="dxa"/>
              <w:right w:w="195" w:type="dxa"/>
            </w:tcMar>
            <w:vAlign w:val="center"/>
            <w:hideMark/>
          </w:tcPr>
          <w:p w14:paraId="7A7F999A"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0C34B1EB"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5C9A3958" w14:textId="79B49B95" w:rsidR="00BC5EC7" w:rsidRPr="00BC5EC7" w:rsidRDefault="00BC5EC7" w:rsidP="005377A9">
            <w:pPr>
              <w:spacing w:line="360" w:lineRule="auto"/>
              <w:rPr>
                <w:szCs w:val="26"/>
              </w:rPr>
            </w:pPr>
          </w:p>
        </w:tc>
      </w:tr>
      <w:tr w:rsidR="00BC5EC7" w:rsidRPr="00BC5EC7" w14:paraId="148C3BAC" w14:textId="77777777" w:rsidTr="001340E1">
        <w:tc>
          <w:tcPr>
            <w:tcW w:w="0" w:type="auto"/>
            <w:tcMar>
              <w:top w:w="90" w:type="dxa"/>
              <w:left w:w="195" w:type="dxa"/>
              <w:bottom w:w="90" w:type="dxa"/>
              <w:right w:w="195" w:type="dxa"/>
            </w:tcMar>
            <w:vAlign w:val="center"/>
            <w:hideMark/>
          </w:tcPr>
          <w:p w14:paraId="6B8CE110" w14:textId="77777777" w:rsidR="00BC5EC7" w:rsidRPr="00BC5EC7" w:rsidRDefault="00BC5EC7" w:rsidP="005377A9">
            <w:pPr>
              <w:spacing w:line="360" w:lineRule="auto"/>
              <w:rPr>
                <w:szCs w:val="26"/>
              </w:rPr>
            </w:pPr>
            <w:r w:rsidRPr="00BC5EC7">
              <w:rPr>
                <w:szCs w:val="26"/>
              </w:rPr>
              <w:lastRenderedPageBreak/>
              <w:t>goals</w:t>
            </w:r>
          </w:p>
        </w:tc>
        <w:tc>
          <w:tcPr>
            <w:tcW w:w="0" w:type="auto"/>
            <w:tcMar>
              <w:top w:w="90" w:type="dxa"/>
              <w:left w:w="195" w:type="dxa"/>
              <w:bottom w:w="90" w:type="dxa"/>
              <w:right w:w="195" w:type="dxa"/>
            </w:tcMar>
            <w:vAlign w:val="center"/>
            <w:hideMark/>
          </w:tcPr>
          <w:p w14:paraId="16A31EE6" w14:textId="77777777" w:rsidR="00BC5EC7" w:rsidRPr="00BC5EC7" w:rsidRDefault="00BC5EC7" w:rsidP="005377A9">
            <w:pPr>
              <w:spacing w:line="360" w:lineRule="auto"/>
              <w:rPr>
                <w:szCs w:val="26"/>
              </w:rPr>
            </w:pPr>
            <w:r w:rsidRPr="00BC5EC7">
              <w:rPr>
                <w:szCs w:val="26"/>
              </w:rPr>
              <w:t>longtext</w:t>
            </w:r>
          </w:p>
        </w:tc>
        <w:tc>
          <w:tcPr>
            <w:tcW w:w="0" w:type="auto"/>
            <w:tcMar>
              <w:top w:w="90" w:type="dxa"/>
              <w:left w:w="195" w:type="dxa"/>
              <w:bottom w:w="90" w:type="dxa"/>
              <w:right w:w="195" w:type="dxa"/>
            </w:tcMar>
            <w:vAlign w:val="center"/>
            <w:hideMark/>
          </w:tcPr>
          <w:p w14:paraId="0AE5093E"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0FA03F08"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119ECF87" w14:textId="531F9A2D" w:rsidR="00BC5EC7" w:rsidRPr="00BC5EC7" w:rsidRDefault="00BC5EC7" w:rsidP="005377A9">
            <w:pPr>
              <w:spacing w:line="360" w:lineRule="auto"/>
              <w:rPr>
                <w:szCs w:val="26"/>
              </w:rPr>
            </w:pPr>
          </w:p>
        </w:tc>
      </w:tr>
      <w:tr w:rsidR="00BC5EC7" w:rsidRPr="00BC5EC7" w14:paraId="3A215424" w14:textId="77777777" w:rsidTr="001340E1">
        <w:tc>
          <w:tcPr>
            <w:tcW w:w="0" w:type="auto"/>
            <w:tcMar>
              <w:top w:w="90" w:type="dxa"/>
              <w:left w:w="195" w:type="dxa"/>
              <w:bottom w:w="90" w:type="dxa"/>
              <w:right w:w="195" w:type="dxa"/>
            </w:tcMar>
            <w:vAlign w:val="center"/>
            <w:hideMark/>
          </w:tcPr>
          <w:p w14:paraId="62D9EFDA" w14:textId="77777777" w:rsidR="00BC5EC7" w:rsidRPr="00BC5EC7" w:rsidRDefault="00BC5EC7" w:rsidP="005377A9">
            <w:pPr>
              <w:spacing w:line="360" w:lineRule="auto"/>
              <w:rPr>
                <w:szCs w:val="26"/>
              </w:rPr>
            </w:pPr>
            <w:r w:rsidRPr="00BC5EC7">
              <w:rPr>
                <w:szCs w:val="26"/>
              </w:rPr>
              <w:t>country</w:t>
            </w:r>
          </w:p>
        </w:tc>
        <w:tc>
          <w:tcPr>
            <w:tcW w:w="0" w:type="auto"/>
            <w:tcMar>
              <w:top w:w="90" w:type="dxa"/>
              <w:left w:w="195" w:type="dxa"/>
              <w:bottom w:w="90" w:type="dxa"/>
              <w:right w:w="195" w:type="dxa"/>
            </w:tcMar>
            <w:vAlign w:val="center"/>
            <w:hideMark/>
          </w:tcPr>
          <w:p w14:paraId="5DD36B24" w14:textId="77777777" w:rsidR="00BC5EC7" w:rsidRPr="00BC5EC7" w:rsidRDefault="00BC5EC7" w:rsidP="005377A9">
            <w:pPr>
              <w:spacing w:line="360" w:lineRule="auto"/>
              <w:rPr>
                <w:szCs w:val="26"/>
              </w:rPr>
            </w:pPr>
            <w:r w:rsidRPr="00BC5EC7">
              <w:rPr>
                <w:szCs w:val="26"/>
              </w:rPr>
              <w:t>varchar(2)</w:t>
            </w:r>
          </w:p>
        </w:tc>
        <w:tc>
          <w:tcPr>
            <w:tcW w:w="0" w:type="auto"/>
            <w:tcMar>
              <w:top w:w="90" w:type="dxa"/>
              <w:left w:w="195" w:type="dxa"/>
              <w:bottom w:w="90" w:type="dxa"/>
              <w:right w:w="195" w:type="dxa"/>
            </w:tcMar>
            <w:vAlign w:val="center"/>
            <w:hideMark/>
          </w:tcPr>
          <w:p w14:paraId="12C221F7"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3C9DCB0F"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0C83DF7C" w14:textId="77777777" w:rsidR="00BC5EC7" w:rsidRPr="00BC5EC7" w:rsidRDefault="00BC5EC7" w:rsidP="005377A9">
            <w:pPr>
              <w:spacing w:line="360" w:lineRule="auto"/>
              <w:rPr>
                <w:szCs w:val="26"/>
              </w:rPr>
            </w:pPr>
            <w:r w:rsidRPr="00BC5EC7">
              <w:rPr>
                <w:szCs w:val="26"/>
              </w:rPr>
              <w:t> </w:t>
            </w:r>
          </w:p>
        </w:tc>
      </w:tr>
      <w:tr w:rsidR="00BC5EC7" w:rsidRPr="00BC5EC7" w14:paraId="356659D6" w14:textId="77777777" w:rsidTr="001340E1">
        <w:tc>
          <w:tcPr>
            <w:tcW w:w="0" w:type="auto"/>
            <w:tcMar>
              <w:top w:w="90" w:type="dxa"/>
              <w:left w:w="195" w:type="dxa"/>
              <w:bottom w:w="90" w:type="dxa"/>
              <w:right w:w="195" w:type="dxa"/>
            </w:tcMar>
            <w:vAlign w:val="center"/>
            <w:hideMark/>
          </w:tcPr>
          <w:p w14:paraId="2BA5B67B" w14:textId="77777777" w:rsidR="00BC5EC7" w:rsidRPr="00BC5EC7" w:rsidRDefault="00BC5EC7" w:rsidP="005377A9">
            <w:pPr>
              <w:spacing w:line="360" w:lineRule="auto"/>
              <w:rPr>
                <w:szCs w:val="26"/>
              </w:rPr>
            </w:pPr>
            <w:r w:rsidRPr="00BC5EC7">
              <w:rPr>
                <w:szCs w:val="26"/>
              </w:rPr>
              <w:t>city</w:t>
            </w:r>
          </w:p>
        </w:tc>
        <w:tc>
          <w:tcPr>
            <w:tcW w:w="0" w:type="auto"/>
            <w:tcMar>
              <w:top w:w="90" w:type="dxa"/>
              <w:left w:w="195" w:type="dxa"/>
              <w:bottom w:w="90" w:type="dxa"/>
              <w:right w:w="195" w:type="dxa"/>
            </w:tcMar>
            <w:vAlign w:val="center"/>
            <w:hideMark/>
          </w:tcPr>
          <w:p w14:paraId="0F565884" w14:textId="77777777" w:rsidR="00BC5EC7" w:rsidRPr="00BC5EC7" w:rsidRDefault="00BC5EC7" w:rsidP="005377A9">
            <w:pPr>
              <w:spacing w:line="360" w:lineRule="auto"/>
              <w:rPr>
                <w:szCs w:val="26"/>
              </w:rPr>
            </w:pPr>
            <w:r w:rsidRPr="00BC5EC7">
              <w:rPr>
                <w:szCs w:val="26"/>
              </w:rPr>
              <w:t>longtext</w:t>
            </w:r>
          </w:p>
        </w:tc>
        <w:tc>
          <w:tcPr>
            <w:tcW w:w="0" w:type="auto"/>
            <w:tcMar>
              <w:top w:w="90" w:type="dxa"/>
              <w:left w:w="195" w:type="dxa"/>
              <w:bottom w:w="90" w:type="dxa"/>
              <w:right w:w="195" w:type="dxa"/>
            </w:tcMar>
            <w:vAlign w:val="center"/>
            <w:hideMark/>
          </w:tcPr>
          <w:p w14:paraId="7E8E6C88"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38E6A088"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02A95674" w14:textId="77777777" w:rsidR="00BC5EC7" w:rsidRPr="00BC5EC7" w:rsidRDefault="00BC5EC7" w:rsidP="005377A9">
            <w:pPr>
              <w:spacing w:line="360" w:lineRule="auto"/>
              <w:rPr>
                <w:szCs w:val="26"/>
              </w:rPr>
            </w:pPr>
            <w:r w:rsidRPr="00BC5EC7">
              <w:rPr>
                <w:szCs w:val="26"/>
              </w:rPr>
              <w:t> </w:t>
            </w:r>
          </w:p>
        </w:tc>
      </w:tr>
      <w:tr w:rsidR="00BC5EC7" w:rsidRPr="00BC5EC7" w14:paraId="3A7425C7" w14:textId="77777777" w:rsidTr="001340E1">
        <w:tc>
          <w:tcPr>
            <w:tcW w:w="0" w:type="auto"/>
            <w:tcMar>
              <w:top w:w="90" w:type="dxa"/>
              <w:left w:w="195" w:type="dxa"/>
              <w:bottom w:w="90" w:type="dxa"/>
              <w:right w:w="195" w:type="dxa"/>
            </w:tcMar>
            <w:vAlign w:val="center"/>
            <w:hideMark/>
          </w:tcPr>
          <w:p w14:paraId="32913B57" w14:textId="77777777" w:rsidR="00BC5EC7" w:rsidRPr="00BC5EC7" w:rsidRDefault="00BC5EC7" w:rsidP="005377A9">
            <w:pPr>
              <w:spacing w:line="360" w:lineRule="auto"/>
              <w:rPr>
                <w:szCs w:val="26"/>
              </w:rPr>
            </w:pPr>
            <w:r w:rsidRPr="00BC5EC7">
              <w:rPr>
                <w:szCs w:val="26"/>
              </w:rPr>
              <w:t>bio</w:t>
            </w:r>
          </w:p>
        </w:tc>
        <w:tc>
          <w:tcPr>
            <w:tcW w:w="0" w:type="auto"/>
            <w:tcMar>
              <w:top w:w="90" w:type="dxa"/>
              <w:left w:w="195" w:type="dxa"/>
              <w:bottom w:w="90" w:type="dxa"/>
              <w:right w:w="195" w:type="dxa"/>
            </w:tcMar>
            <w:vAlign w:val="center"/>
            <w:hideMark/>
          </w:tcPr>
          <w:p w14:paraId="089E45DC" w14:textId="77777777" w:rsidR="00BC5EC7" w:rsidRPr="00BC5EC7" w:rsidRDefault="00BC5EC7" w:rsidP="005377A9">
            <w:pPr>
              <w:spacing w:line="360" w:lineRule="auto"/>
              <w:rPr>
                <w:szCs w:val="26"/>
              </w:rPr>
            </w:pPr>
            <w:r w:rsidRPr="00BC5EC7">
              <w:rPr>
                <w:szCs w:val="26"/>
              </w:rPr>
              <w:t>varchar(3000)</w:t>
            </w:r>
          </w:p>
        </w:tc>
        <w:tc>
          <w:tcPr>
            <w:tcW w:w="0" w:type="auto"/>
            <w:tcMar>
              <w:top w:w="90" w:type="dxa"/>
              <w:left w:w="195" w:type="dxa"/>
              <w:bottom w:w="90" w:type="dxa"/>
              <w:right w:w="195" w:type="dxa"/>
            </w:tcMar>
            <w:vAlign w:val="center"/>
            <w:hideMark/>
          </w:tcPr>
          <w:p w14:paraId="3AEAC6D0"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5BD9F4C0"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538F45C3" w14:textId="77777777" w:rsidR="00BC5EC7" w:rsidRPr="00BC5EC7" w:rsidRDefault="00BC5EC7" w:rsidP="005377A9">
            <w:pPr>
              <w:spacing w:line="360" w:lineRule="auto"/>
              <w:rPr>
                <w:szCs w:val="26"/>
              </w:rPr>
            </w:pPr>
            <w:r w:rsidRPr="00BC5EC7">
              <w:rPr>
                <w:szCs w:val="26"/>
              </w:rPr>
              <w:t> </w:t>
            </w:r>
          </w:p>
        </w:tc>
      </w:tr>
      <w:tr w:rsidR="00BC5EC7" w:rsidRPr="00BC5EC7" w14:paraId="65D2E890" w14:textId="77777777" w:rsidTr="001340E1">
        <w:tc>
          <w:tcPr>
            <w:tcW w:w="0" w:type="auto"/>
            <w:tcMar>
              <w:top w:w="90" w:type="dxa"/>
              <w:left w:w="195" w:type="dxa"/>
              <w:bottom w:w="90" w:type="dxa"/>
              <w:right w:w="195" w:type="dxa"/>
            </w:tcMar>
            <w:vAlign w:val="center"/>
            <w:hideMark/>
          </w:tcPr>
          <w:p w14:paraId="14DA1844" w14:textId="77777777" w:rsidR="00BC5EC7" w:rsidRPr="00BC5EC7" w:rsidRDefault="00BC5EC7" w:rsidP="005377A9">
            <w:pPr>
              <w:spacing w:line="360" w:lineRule="auto"/>
              <w:rPr>
                <w:szCs w:val="26"/>
              </w:rPr>
            </w:pPr>
            <w:r w:rsidRPr="00BC5EC7">
              <w:rPr>
                <w:szCs w:val="26"/>
              </w:rPr>
              <w:t>profile_image_uploaded_at</w:t>
            </w:r>
          </w:p>
        </w:tc>
        <w:tc>
          <w:tcPr>
            <w:tcW w:w="0" w:type="auto"/>
            <w:tcMar>
              <w:top w:w="90" w:type="dxa"/>
              <w:left w:w="195" w:type="dxa"/>
              <w:bottom w:w="90" w:type="dxa"/>
              <w:right w:w="195" w:type="dxa"/>
            </w:tcMar>
            <w:vAlign w:val="center"/>
            <w:hideMark/>
          </w:tcPr>
          <w:p w14:paraId="0DE19B6F" w14:textId="77777777" w:rsidR="00BC5EC7" w:rsidRPr="00BC5EC7" w:rsidRDefault="00BC5EC7" w:rsidP="005377A9">
            <w:pPr>
              <w:spacing w:line="360" w:lineRule="auto"/>
              <w:rPr>
                <w:szCs w:val="26"/>
              </w:rPr>
            </w:pPr>
            <w:r w:rsidRPr="00BC5EC7">
              <w:rPr>
                <w:szCs w:val="26"/>
              </w:rPr>
              <w:t>datetime</w:t>
            </w:r>
          </w:p>
        </w:tc>
        <w:tc>
          <w:tcPr>
            <w:tcW w:w="0" w:type="auto"/>
            <w:tcMar>
              <w:top w:w="90" w:type="dxa"/>
              <w:left w:w="195" w:type="dxa"/>
              <w:bottom w:w="90" w:type="dxa"/>
              <w:right w:w="195" w:type="dxa"/>
            </w:tcMar>
            <w:vAlign w:val="center"/>
            <w:hideMark/>
          </w:tcPr>
          <w:p w14:paraId="2314A3AE"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69D80015"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1E881679" w14:textId="77777777" w:rsidR="00BC5EC7" w:rsidRPr="00BC5EC7" w:rsidRDefault="00BC5EC7" w:rsidP="00537D10">
            <w:pPr>
              <w:keepNext/>
              <w:spacing w:line="360" w:lineRule="auto"/>
              <w:rPr>
                <w:szCs w:val="26"/>
              </w:rPr>
            </w:pPr>
            <w:r w:rsidRPr="00BC5EC7">
              <w:rPr>
                <w:szCs w:val="26"/>
              </w:rPr>
              <w:t> </w:t>
            </w:r>
          </w:p>
        </w:tc>
      </w:tr>
    </w:tbl>
    <w:p w14:paraId="6D863F23" w14:textId="0DDCBDF1" w:rsidR="000D42F8" w:rsidRPr="000D42F8" w:rsidRDefault="000D42F8" w:rsidP="00537D10">
      <w:pPr>
        <w:pStyle w:val="BodyText"/>
        <w:ind w:firstLine="0"/>
        <w:rPr>
          <w:b/>
          <w:bCs/>
          <w:i/>
          <w:iCs/>
          <w:color w:val="1F2328"/>
          <w:lang w:val="en-US"/>
        </w:rPr>
      </w:pPr>
      <w:r w:rsidRPr="000D42F8">
        <w:rPr>
          <w:b/>
          <w:bCs/>
          <w:i/>
          <w:iCs/>
          <w:color w:val="1F2328"/>
          <w:lang w:val="en-US"/>
        </w:rPr>
        <w:t>Mô tả các thuộc tính</w:t>
      </w:r>
    </w:p>
    <w:p w14:paraId="23076DF3" w14:textId="0494C466" w:rsidR="00BC5EC7" w:rsidRPr="005377A9" w:rsidRDefault="000D42F8" w:rsidP="000D42F8">
      <w:pPr>
        <w:pStyle w:val="BodyText"/>
        <w:rPr>
          <w:lang w:val="en-US"/>
        </w:rPr>
      </w:pPr>
      <w:r w:rsidRPr="000D42F8">
        <w:rPr>
          <w:i/>
          <w:iCs/>
          <w:lang w:val="en-US"/>
        </w:rPr>
        <w:t xml:space="preserve">Thuộc tính </w:t>
      </w:r>
      <w:r w:rsidR="00BC5EC7" w:rsidRPr="000D42F8">
        <w:rPr>
          <w:i/>
          <w:iCs/>
          <w:lang w:val="en-US"/>
        </w:rPr>
        <w:t>id</w:t>
      </w:r>
      <w:r w:rsidRPr="000D42F8">
        <w:rPr>
          <w:i/>
          <w:iCs/>
          <w:lang w:val="en-US"/>
        </w:rPr>
        <w:t>:</w:t>
      </w:r>
      <w:r>
        <w:rPr>
          <w:lang w:val="en-US"/>
        </w:rPr>
        <w:t xml:space="preserve"> </w:t>
      </w:r>
      <w:r w:rsidR="00BC5EC7" w:rsidRPr="005377A9">
        <w:rPr>
          <w:lang w:val="en-US"/>
        </w:rPr>
        <w:t>Khóa chính, không được tham chiếu ở bất kỳ nơi nào khác.</w:t>
      </w:r>
    </w:p>
    <w:p w14:paraId="19E6EA63" w14:textId="5AB4BEE3" w:rsidR="00BC5EC7" w:rsidRPr="000D42F8" w:rsidRDefault="000D42F8" w:rsidP="000D42F8">
      <w:pPr>
        <w:pStyle w:val="BodyText"/>
        <w:rPr>
          <w:i/>
          <w:iCs/>
          <w:lang w:val="en-US"/>
        </w:rPr>
      </w:pPr>
      <w:r w:rsidRPr="000D42F8">
        <w:rPr>
          <w:i/>
          <w:iCs/>
          <w:lang w:val="en-US"/>
        </w:rPr>
        <w:t xml:space="preserve">Thuộc tính </w:t>
      </w:r>
      <w:r w:rsidR="00BC5EC7" w:rsidRPr="000D42F8">
        <w:rPr>
          <w:i/>
          <w:iCs/>
          <w:lang w:val="en-US"/>
        </w:rPr>
        <w:t>user_id</w:t>
      </w:r>
      <w:r>
        <w:rPr>
          <w:i/>
          <w:iCs/>
          <w:lang w:val="en-US"/>
        </w:rPr>
        <w:t xml:space="preserve">: </w:t>
      </w:r>
      <w:r w:rsidR="00BC5EC7" w:rsidRPr="005377A9">
        <w:rPr>
          <w:lang w:val="en-US"/>
        </w:rPr>
        <w:t>Khóa ngoại được ánh xạ tới auth_user.id.</w:t>
      </w:r>
    </w:p>
    <w:p w14:paraId="190B9A07" w14:textId="475EC8D7" w:rsidR="00395221" w:rsidRDefault="000D42F8" w:rsidP="008942D3">
      <w:pPr>
        <w:pStyle w:val="BodyText"/>
        <w:rPr>
          <w:lang w:val="en-US"/>
        </w:rPr>
      </w:pPr>
      <w:commentRangeStart w:id="149"/>
      <w:r w:rsidRPr="000D42F8">
        <w:rPr>
          <w:i/>
          <w:iCs/>
          <w:lang w:val="en-US"/>
        </w:rPr>
        <w:t xml:space="preserve">Thuộc tính </w:t>
      </w:r>
      <w:r w:rsidR="00BC5EC7" w:rsidRPr="000D42F8">
        <w:rPr>
          <w:i/>
          <w:iCs/>
          <w:lang w:val="en-US"/>
        </w:rPr>
        <w:t>name</w:t>
      </w:r>
      <w:r w:rsidRPr="000D42F8">
        <w:rPr>
          <w:i/>
          <w:iCs/>
          <w:lang w:val="en-US"/>
        </w:rPr>
        <w:t>:</w:t>
      </w:r>
      <w:r>
        <w:rPr>
          <w:i/>
          <w:iCs/>
          <w:lang w:val="en-US"/>
        </w:rPr>
        <w:t xml:space="preserve"> </w:t>
      </w:r>
      <w:r w:rsidR="008942D3">
        <w:rPr>
          <w:lang w:val="en-US"/>
        </w:rPr>
        <w:t>Tên đầy đủ của người dùng</w:t>
      </w:r>
      <w:r w:rsidR="00012A4B" w:rsidRPr="00012A4B">
        <w:rPr>
          <w:lang w:val="en-US"/>
        </w:rPr>
        <w:t xml:space="preserve">. </w:t>
      </w:r>
    </w:p>
    <w:p w14:paraId="481425FB" w14:textId="2A4D5886" w:rsidR="00BC5EC7" w:rsidRPr="000D42F8" w:rsidRDefault="000D42F8" w:rsidP="008942D3">
      <w:pPr>
        <w:pStyle w:val="BodyText"/>
        <w:rPr>
          <w:i/>
          <w:iCs/>
          <w:lang w:val="en-US"/>
        </w:rPr>
      </w:pPr>
      <w:r w:rsidRPr="000D42F8">
        <w:rPr>
          <w:i/>
          <w:iCs/>
          <w:lang w:val="en-US"/>
        </w:rPr>
        <w:t xml:space="preserve">Thuộc tính </w:t>
      </w:r>
      <w:r w:rsidRPr="000D42F8">
        <w:rPr>
          <w:i/>
          <w:iCs/>
        </w:rPr>
        <w:t>language</w:t>
      </w:r>
      <w:r w:rsidR="008942D3">
        <w:rPr>
          <w:i/>
          <w:iCs/>
          <w:lang w:val="en-US"/>
        </w:rPr>
        <w:t xml:space="preserve">, </w:t>
      </w:r>
      <w:r w:rsidR="008942D3" w:rsidRPr="001D61FF">
        <w:rPr>
          <w:i/>
          <w:iCs/>
          <w:lang w:val="en-US"/>
        </w:rPr>
        <w:t>mailing_address</w:t>
      </w:r>
      <w:r w:rsidR="008942D3">
        <w:rPr>
          <w:i/>
          <w:iCs/>
          <w:lang w:val="en-US"/>
        </w:rPr>
        <w:t xml:space="preserve">, </w:t>
      </w:r>
      <w:r w:rsidR="008942D3" w:rsidRPr="00947DE4">
        <w:rPr>
          <w:i/>
          <w:iCs/>
        </w:rPr>
        <w:t>courseware</w:t>
      </w:r>
      <w:r w:rsidR="008942D3">
        <w:rPr>
          <w:i/>
          <w:iCs/>
          <w:lang w:val="en-US"/>
        </w:rPr>
        <w:t xml:space="preserve"> và location</w:t>
      </w:r>
      <w:r w:rsidRPr="000D42F8">
        <w:rPr>
          <w:i/>
          <w:iCs/>
          <w:lang w:val="en-US"/>
        </w:rPr>
        <w:t>:</w:t>
      </w:r>
      <w:r>
        <w:rPr>
          <w:lang w:val="en-US"/>
        </w:rPr>
        <w:t xml:space="preserve"> </w:t>
      </w:r>
      <w:r w:rsidR="00BC5EC7" w:rsidRPr="005377A9">
        <w:rPr>
          <w:lang w:val="en-US"/>
        </w:rPr>
        <w:t>Không còn được sử dụng nữa.</w:t>
      </w:r>
      <w:r>
        <w:rPr>
          <w:lang w:val="en-US"/>
        </w:rPr>
        <w:t xml:space="preserve"> </w:t>
      </w:r>
    </w:p>
    <w:p w14:paraId="7AD8D3D2" w14:textId="5BFED2C2" w:rsidR="00BC5EC7" w:rsidRPr="00947DE4" w:rsidRDefault="000D42F8" w:rsidP="008942D3">
      <w:pPr>
        <w:pStyle w:val="BodyText"/>
        <w:rPr>
          <w:i/>
          <w:iCs/>
        </w:rPr>
      </w:pPr>
      <w:r w:rsidRPr="000D42F8">
        <w:rPr>
          <w:i/>
          <w:iCs/>
          <w:lang w:val="en-US"/>
        </w:rPr>
        <w:t xml:space="preserve">Thuộc tính </w:t>
      </w:r>
      <w:r w:rsidR="00BC5EC7" w:rsidRPr="000D42F8">
        <w:rPr>
          <w:i/>
          <w:iCs/>
          <w:lang w:val="en-US"/>
        </w:rPr>
        <w:t>meta</w:t>
      </w:r>
      <w:r w:rsidRPr="000D42F8">
        <w:rPr>
          <w:i/>
          <w:iCs/>
          <w:lang w:val="en-US"/>
        </w:rPr>
        <w:t>:</w:t>
      </w:r>
      <w:r>
        <w:rPr>
          <w:lang w:val="en-US"/>
        </w:rPr>
        <w:t xml:space="preserve"> </w:t>
      </w:r>
      <w:r w:rsidR="00BC5EC7" w:rsidRPr="005377A9">
        <w:rPr>
          <w:lang w:val="en-US"/>
        </w:rPr>
        <w:t xml:space="preserve">Một trường văn bản dạng tự do tùy chọn lưu trữ dữ liệu JSON. </w:t>
      </w:r>
    </w:p>
    <w:p w14:paraId="57FB6D6C" w14:textId="77777777" w:rsidR="00E55E58" w:rsidRDefault="00947DE4" w:rsidP="00E55E58">
      <w:pPr>
        <w:pStyle w:val="Caption"/>
        <w:jc w:val="both"/>
      </w:pPr>
      <w:r w:rsidRPr="00947DE4">
        <w:rPr>
          <w:i/>
          <w:iCs w:val="0"/>
        </w:rPr>
        <w:t xml:space="preserve">Thuộc tính </w:t>
      </w:r>
      <w:r w:rsidR="00BC5EC7" w:rsidRPr="00947DE4">
        <w:rPr>
          <w:i/>
          <w:iCs w:val="0"/>
        </w:rPr>
        <w:t>gender</w:t>
      </w:r>
      <w:r w:rsidRPr="00947DE4">
        <w:rPr>
          <w:i/>
          <w:iCs w:val="0"/>
        </w:rPr>
        <w:t>:</w:t>
      </w:r>
      <w:r>
        <w:t xml:space="preserve"> </w:t>
      </w:r>
      <w:r w:rsidR="008942D3">
        <w:t>Lưu trữ giới tính của người dùng</w:t>
      </w:r>
      <w:r w:rsidR="00BC5EC7" w:rsidRPr="005377A9">
        <w:t>.</w:t>
      </w:r>
      <w:commentRangeEnd w:id="149"/>
      <w:r w:rsidR="00E60EEF">
        <w:rPr>
          <w:rStyle w:val="CommentReference"/>
        </w:rPr>
        <w:commentReference w:id="149"/>
      </w:r>
      <w:bookmarkStart w:id="150" w:name="_Toc179871964"/>
      <w:r w:rsidR="00E55E58" w:rsidRPr="00E55E58">
        <w:t xml:space="preserve"> </w:t>
      </w:r>
    </w:p>
    <w:p w14:paraId="2CE302ED" w14:textId="601F5030" w:rsidR="00BC5EC7" w:rsidRPr="005377A9" w:rsidRDefault="00E55E58" w:rsidP="00E55E58">
      <w:pPr>
        <w:pStyle w:val="Caption"/>
        <w:jc w:val="both"/>
      </w:pPr>
      <w:r>
        <w:t xml:space="preserve">Bảng </w:t>
      </w:r>
      <w:fldSimple w:instr=" STYLEREF 1 \s ">
        <w:r w:rsidR="000C09B3">
          <w:rPr>
            <w:noProof/>
          </w:rPr>
          <w:t>3</w:t>
        </w:r>
      </w:fldSimple>
      <w:r>
        <w:t>.</w:t>
      </w:r>
      <w:fldSimple w:instr=" SEQ Bảng \* ARABIC \s 1 ">
        <w:r w:rsidR="000C09B3">
          <w:rPr>
            <w:noProof/>
          </w:rPr>
          <w:t>6</w:t>
        </w:r>
      </w:fldSimple>
      <w:r>
        <w:t xml:space="preserve"> Mô tả giá trị thuộc tính gender bảng </w:t>
      </w:r>
      <w:r w:rsidRPr="001D61FF">
        <w:t>auth_userprofile</w:t>
      </w:r>
      <w:bookmarkEnd w:id="1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5"/>
        <w:gridCol w:w="7460"/>
      </w:tblGrid>
      <w:tr w:rsidR="00947DE4" w:rsidRPr="00947DE4" w14:paraId="2DDA3013" w14:textId="77777777" w:rsidTr="00537D10">
        <w:trPr>
          <w:tblHeader/>
        </w:trPr>
        <w:tc>
          <w:tcPr>
            <w:tcW w:w="1885" w:type="dxa"/>
            <w:shd w:val="clear" w:color="auto" w:fill="FFFFFF"/>
            <w:tcMar>
              <w:top w:w="90" w:type="dxa"/>
              <w:left w:w="195" w:type="dxa"/>
              <w:bottom w:w="90" w:type="dxa"/>
              <w:right w:w="195" w:type="dxa"/>
            </w:tcMar>
            <w:vAlign w:val="center"/>
            <w:hideMark/>
          </w:tcPr>
          <w:p w14:paraId="34E80723" w14:textId="3945D4FB" w:rsidR="00947DE4" w:rsidRPr="00947DE4" w:rsidRDefault="00947DE4" w:rsidP="00947DE4">
            <w:pPr>
              <w:pStyle w:val="NoSpacing"/>
              <w:jc w:val="center"/>
              <w:rPr>
                <w:b/>
                <w:bCs/>
              </w:rPr>
            </w:pPr>
            <w:r>
              <w:rPr>
                <w:b/>
                <w:bCs/>
              </w:rPr>
              <w:t>Giá trị</w:t>
            </w:r>
          </w:p>
        </w:tc>
        <w:tc>
          <w:tcPr>
            <w:tcW w:w="7460" w:type="dxa"/>
            <w:shd w:val="clear" w:color="auto" w:fill="FFFFFF"/>
            <w:tcMar>
              <w:top w:w="90" w:type="dxa"/>
              <w:left w:w="195" w:type="dxa"/>
              <w:bottom w:w="90" w:type="dxa"/>
              <w:right w:w="195" w:type="dxa"/>
            </w:tcMar>
            <w:vAlign w:val="center"/>
            <w:hideMark/>
          </w:tcPr>
          <w:p w14:paraId="4466911F" w14:textId="03464D6E" w:rsidR="00947DE4" w:rsidRPr="00947DE4" w:rsidRDefault="00947DE4" w:rsidP="00947DE4">
            <w:pPr>
              <w:pStyle w:val="NoSpacing"/>
              <w:jc w:val="center"/>
              <w:rPr>
                <w:b/>
                <w:bCs/>
              </w:rPr>
            </w:pPr>
            <w:r>
              <w:rPr>
                <w:b/>
                <w:bCs/>
              </w:rPr>
              <w:t>Mô tả</w:t>
            </w:r>
          </w:p>
        </w:tc>
      </w:tr>
      <w:tr w:rsidR="00947DE4" w:rsidRPr="00947DE4" w14:paraId="6E1F02DA" w14:textId="77777777" w:rsidTr="00537D10">
        <w:tc>
          <w:tcPr>
            <w:tcW w:w="1885" w:type="dxa"/>
            <w:shd w:val="clear" w:color="auto" w:fill="FFFFFF"/>
            <w:tcMar>
              <w:top w:w="90" w:type="dxa"/>
              <w:left w:w="195" w:type="dxa"/>
              <w:bottom w:w="90" w:type="dxa"/>
              <w:right w:w="195" w:type="dxa"/>
            </w:tcMar>
            <w:vAlign w:val="center"/>
            <w:hideMark/>
          </w:tcPr>
          <w:p w14:paraId="26730C44" w14:textId="77777777" w:rsidR="00947DE4" w:rsidRPr="00947DE4" w:rsidRDefault="00947DE4" w:rsidP="00947DE4">
            <w:pPr>
              <w:pStyle w:val="NoSpacing"/>
            </w:pPr>
            <w:r w:rsidRPr="00947DE4">
              <w:t>f</w:t>
            </w:r>
          </w:p>
        </w:tc>
        <w:tc>
          <w:tcPr>
            <w:tcW w:w="7460" w:type="dxa"/>
            <w:shd w:val="clear" w:color="auto" w:fill="FFFFFF"/>
            <w:tcMar>
              <w:top w:w="90" w:type="dxa"/>
              <w:left w:w="195" w:type="dxa"/>
              <w:bottom w:w="90" w:type="dxa"/>
              <w:right w:w="195" w:type="dxa"/>
            </w:tcMar>
            <w:vAlign w:val="center"/>
            <w:hideMark/>
          </w:tcPr>
          <w:p w14:paraId="26AA4B7F" w14:textId="380D035D" w:rsidR="00947DE4" w:rsidRPr="00947DE4" w:rsidRDefault="00947DE4" w:rsidP="00947DE4">
            <w:pPr>
              <w:pStyle w:val="NoSpacing"/>
            </w:pPr>
            <w:r>
              <w:t>Nữ</w:t>
            </w:r>
          </w:p>
        </w:tc>
      </w:tr>
      <w:tr w:rsidR="00947DE4" w:rsidRPr="00947DE4" w14:paraId="06C43EFA" w14:textId="77777777" w:rsidTr="00537D10">
        <w:tc>
          <w:tcPr>
            <w:tcW w:w="1885" w:type="dxa"/>
            <w:shd w:val="clear" w:color="auto" w:fill="FFFFFF"/>
            <w:tcMar>
              <w:top w:w="90" w:type="dxa"/>
              <w:left w:w="195" w:type="dxa"/>
              <w:bottom w:w="90" w:type="dxa"/>
              <w:right w:w="195" w:type="dxa"/>
            </w:tcMar>
            <w:vAlign w:val="center"/>
            <w:hideMark/>
          </w:tcPr>
          <w:p w14:paraId="36BD5C7B" w14:textId="77777777" w:rsidR="00947DE4" w:rsidRPr="00947DE4" w:rsidRDefault="00947DE4" w:rsidP="00947DE4">
            <w:pPr>
              <w:pStyle w:val="NoSpacing"/>
            </w:pPr>
            <w:r w:rsidRPr="00947DE4">
              <w:t>m</w:t>
            </w:r>
          </w:p>
        </w:tc>
        <w:tc>
          <w:tcPr>
            <w:tcW w:w="7460" w:type="dxa"/>
            <w:shd w:val="clear" w:color="auto" w:fill="FFFFFF"/>
            <w:tcMar>
              <w:top w:w="90" w:type="dxa"/>
              <w:left w:w="195" w:type="dxa"/>
              <w:bottom w:w="90" w:type="dxa"/>
              <w:right w:w="195" w:type="dxa"/>
            </w:tcMar>
            <w:vAlign w:val="center"/>
            <w:hideMark/>
          </w:tcPr>
          <w:p w14:paraId="1991BB1E" w14:textId="70FE2388" w:rsidR="00947DE4" w:rsidRPr="00947DE4" w:rsidRDefault="00947DE4" w:rsidP="00947DE4">
            <w:pPr>
              <w:pStyle w:val="NoSpacing"/>
            </w:pPr>
            <w:r>
              <w:t>Nam</w:t>
            </w:r>
          </w:p>
        </w:tc>
      </w:tr>
      <w:tr w:rsidR="00947DE4" w:rsidRPr="00947DE4" w14:paraId="4AF4A291" w14:textId="77777777" w:rsidTr="00537D10">
        <w:tc>
          <w:tcPr>
            <w:tcW w:w="1885" w:type="dxa"/>
            <w:shd w:val="clear" w:color="auto" w:fill="FFFFFF"/>
            <w:tcMar>
              <w:top w:w="90" w:type="dxa"/>
              <w:left w:w="195" w:type="dxa"/>
              <w:bottom w:w="90" w:type="dxa"/>
              <w:right w:w="195" w:type="dxa"/>
            </w:tcMar>
            <w:vAlign w:val="center"/>
            <w:hideMark/>
          </w:tcPr>
          <w:p w14:paraId="31B09E77" w14:textId="77777777" w:rsidR="00947DE4" w:rsidRPr="00947DE4" w:rsidRDefault="00947DE4" w:rsidP="00947DE4">
            <w:pPr>
              <w:pStyle w:val="NoSpacing"/>
            </w:pPr>
            <w:r w:rsidRPr="00947DE4">
              <w:t>o</w:t>
            </w:r>
          </w:p>
        </w:tc>
        <w:tc>
          <w:tcPr>
            <w:tcW w:w="7460" w:type="dxa"/>
            <w:shd w:val="clear" w:color="auto" w:fill="FFFFFF"/>
            <w:tcMar>
              <w:top w:w="90" w:type="dxa"/>
              <w:left w:w="195" w:type="dxa"/>
              <w:bottom w:w="90" w:type="dxa"/>
              <w:right w:w="195" w:type="dxa"/>
            </w:tcMar>
            <w:vAlign w:val="center"/>
            <w:hideMark/>
          </w:tcPr>
          <w:p w14:paraId="5FBC040F" w14:textId="0925B3B4" w:rsidR="00947DE4" w:rsidRPr="00947DE4" w:rsidRDefault="00947DE4" w:rsidP="00947DE4">
            <w:pPr>
              <w:pStyle w:val="NoSpacing"/>
            </w:pPr>
            <w:r w:rsidRPr="00947DE4">
              <w:t>Khác/</w:t>
            </w:r>
            <w:r w:rsidR="008942D3">
              <w:t>Không thể nói</w:t>
            </w:r>
          </w:p>
        </w:tc>
      </w:tr>
      <w:tr w:rsidR="00947DE4" w:rsidRPr="00947DE4" w14:paraId="6FFCC7A1" w14:textId="77777777" w:rsidTr="00537D10">
        <w:tc>
          <w:tcPr>
            <w:tcW w:w="1885" w:type="dxa"/>
            <w:shd w:val="clear" w:color="auto" w:fill="FFFFFF"/>
            <w:tcMar>
              <w:top w:w="90" w:type="dxa"/>
              <w:left w:w="195" w:type="dxa"/>
              <w:bottom w:w="90" w:type="dxa"/>
              <w:right w:w="195" w:type="dxa"/>
            </w:tcMar>
            <w:vAlign w:val="center"/>
            <w:hideMark/>
          </w:tcPr>
          <w:p w14:paraId="260D7CD4" w14:textId="77777777" w:rsidR="00947DE4" w:rsidRPr="00947DE4" w:rsidRDefault="00947DE4" w:rsidP="00947DE4">
            <w:pPr>
              <w:pStyle w:val="NoSpacing"/>
            </w:pPr>
            <w:r w:rsidRPr="00947DE4">
              <w:t>(blank)</w:t>
            </w:r>
          </w:p>
        </w:tc>
        <w:tc>
          <w:tcPr>
            <w:tcW w:w="7460" w:type="dxa"/>
            <w:shd w:val="clear" w:color="auto" w:fill="FFFFFF"/>
            <w:tcMar>
              <w:top w:w="90" w:type="dxa"/>
              <w:left w:w="195" w:type="dxa"/>
              <w:bottom w:w="90" w:type="dxa"/>
              <w:right w:w="195" w:type="dxa"/>
            </w:tcMar>
            <w:vAlign w:val="center"/>
            <w:hideMark/>
          </w:tcPr>
          <w:p w14:paraId="6E7A96EC" w14:textId="066BB9A4" w:rsidR="00947DE4" w:rsidRPr="00947DE4" w:rsidRDefault="008942D3" w:rsidP="00947DE4">
            <w:pPr>
              <w:pStyle w:val="NoSpacing"/>
            </w:pPr>
            <w:r>
              <w:t>Người dùng</w:t>
            </w:r>
            <w:r w:rsidR="00947DE4" w:rsidRPr="00947DE4">
              <w:t xml:space="preserve"> không chỉ định giới tính</w:t>
            </w:r>
          </w:p>
        </w:tc>
      </w:tr>
      <w:tr w:rsidR="00947DE4" w:rsidRPr="00947DE4" w14:paraId="1AFB0036" w14:textId="77777777" w:rsidTr="00537D10">
        <w:tc>
          <w:tcPr>
            <w:tcW w:w="1885" w:type="dxa"/>
            <w:shd w:val="clear" w:color="auto" w:fill="FFFFFF"/>
            <w:tcMar>
              <w:top w:w="90" w:type="dxa"/>
              <w:left w:w="195" w:type="dxa"/>
              <w:bottom w:w="90" w:type="dxa"/>
              <w:right w:w="195" w:type="dxa"/>
            </w:tcMar>
            <w:vAlign w:val="center"/>
            <w:hideMark/>
          </w:tcPr>
          <w:p w14:paraId="4F835AE8" w14:textId="77777777" w:rsidR="00947DE4" w:rsidRPr="00947DE4" w:rsidRDefault="00947DE4" w:rsidP="00947DE4">
            <w:pPr>
              <w:pStyle w:val="NoSpacing"/>
            </w:pPr>
            <w:r w:rsidRPr="00947DE4">
              <w:t>NULL</w:t>
            </w:r>
          </w:p>
        </w:tc>
        <w:tc>
          <w:tcPr>
            <w:tcW w:w="7460" w:type="dxa"/>
            <w:shd w:val="clear" w:color="auto" w:fill="FFFFFF"/>
            <w:tcMar>
              <w:top w:w="90" w:type="dxa"/>
              <w:left w:w="195" w:type="dxa"/>
              <w:bottom w:w="90" w:type="dxa"/>
              <w:right w:w="195" w:type="dxa"/>
            </w:tcMar>
            <w:vAlign w:val="center"/>
            <w:hideMark/>
          </w:tcPr>
          <w:p w14:paraId="7D435403" w14:textId="6DBD735C" w:rsidR="00947DE4" w:rsidRPr="00947DE4" w:rsidRDefault="00947DE4" w:rsidP="001D61FF">
            <w:pPr>
              <w:pStyle w:val="NoSpacing"/>
              <w:keepNext/>
            </w:pPr>
            <w:r w:rsidRPr="00947DE4">
              <w:t xml:space="preserve">Dành cho </w:t>
            </w:r>
            <w:r w:rsidR="008942D3">
              <w:t>n</w:t>
            </w:r>
            <w:r w:rsidR="007D7EDE">
              <w:t xml:space="preserve">gười </w:t>
            </w:r>
            <w:r w:rsidR="008942D3">
              <w:t>dùng</w:t>
            </w:r>
            <w:r w:rsidRPr="00947DE4">
              <w:t xml:space="preserve"> không phản hồi hoặc đã đăng ký trước khi thông tin này được </w:t>
            </w:r>
            <w:r w:rsidR="00636A63">
              <w:t>nhập</w:t>
            </w:r>
          </w:p>
        </w:tc>
      </w:tr>
    </w:tbl>
    <w:p w14:paraId="3AA15900" w14:textId="62B22A71" w:rsidR="00BC5EC7" w:rsidRPr="001D61FF" w:rsidRDefault="001D61FF" w:rsidP="00794D58">
      <w:pPr>
        <w:pStyle w:val="Heading4"/>
        <w:numPr>
          <w:ilvl w:val="0"/>
          <w:numId w:val="32"/>
        </w:numPr>
        <w:rPr>
          <w:i w:val="0"/>
          <w:iCs w:val="0"/>
          <w:color w:val="auto"/>
          <w:szCs w:val="26"/>
        </w:rPr>
      </w:pPr>
      <w:hyperlink r:id="rId47" w:anchor="id107" w:history="1">
        <w:r w:rsidRPr="001D61FF">
          <w:rPr>
            <w:i w:val="0"/>
            <w:iCs w:val="0"/>
            <w:color w:val="auto"/>
            <w:szCs w:val="26"/>
          </w:rPr>
          <w:t xml:space="preserve">Bảng </w:t>
        </w:r>
        <w:r w:rsidR="00BC5EC7" w:rsidRPr="001D61FF">
          <w:rPr>
            <w:i w:val="0"/>
            <w:iCs w:val="0"/>
            <w:color w:val="auto"/>
            <w:szCs w:val="26"/>
          </w:rPr>
          <w:t>student_courseenrollment</w:t>
        </w:r>
      </w:hyperlink>
    </w:p>
    <w:p w14:paraId="7DC4B7F8" w14:textId="19092FA7" w:rsidR="00BC5EC7" w:rsidRDefault="00BC5EC7" w:rsidP="001F7F8E">
      <w:pPr>
        <w:shd w:val="clear" w:color="auto" w:fill="FFFFFF"/>
        <w:spacing w:after="100" w:afterAutospacing="1" w:line="360" w:lineRule="auto"/>
        <w:ind w:firstLine="360"/>
        <w:jc w:val="both"/>
        <w:rPr>
          <w:color w:val="1F2328"/>
          <w:szCs w:val="26"/>
        </w:rPr>
      </w:pPr>
      <w:r w:rsidRPr="005377A9">
        <w:rPr>
          <w:color w:val="1F2328"/>
          <w:szCs w:val="26"/>
        </w:rPr>
        <w:t xml:space="preserve">Mỗi hàng trong bảng này thể hiện sự đăng ký của </w:t>
      </w:r>
      <w:r w:rsidR="008942D3">
        <w:rPr>
          <w:color w:val="1F2328"/>
          <w:szCs w:val="26"/>
        </w:rPr>
        <w:t>n</w:t>
      </w:r>
      <w:r w:rsidR="007D7EDE">
        <w:rPr>
          <w:color w:val="1F2328"/>
          <w:szCs w:val="26"/>
        </w:rPr>
        <w:t>gười học</w:t>
      </w:r>
      <w:r w:rsidRPr="005377A9">
        <w:rPr>
          <w:color w:val="1F2328"/>
          <w:szCs w:val="26"/>
        </w:rPr>
        <w:t xml:space="preserve"> vào một khóa học cụ thể.</w:t>
      </w:r>
      <w:r w:rsidR="001D61FF">
        <w:rPr>
          <w:color w:val="1F2328"/>
          <w:szCs w:val="26"/>
        </w:rPr>
        <w:t xml:space="preserve"> </w:t>
      </w:r>
      <w:r w:rsidRPr="005377A9">
        <w:rPr>
          <w:color w:val="1F2328"/>
          <w:szCs w:val="26"/>
        </w:rPr>
        <w:t xml:space="preserve">Một hàng sẽ được tạo </w:t>
      </w:r>
      <w:r w:rsidR="00636A63">
        <w:rPr>
          <w:color w:val="1F2328"/>
          <w:szCs w:val="26"/>
        </w:rPr>
        <w:t>khi</w:t>
      </w:r>
      <w:r w:rsidRPr="005377A9">
        <w:rPr>
          <w:color w:val="1F2328"/>
          <w:szCs w:val="26"/>
        </w:rPr>
        <w:t xml:space="preserve"> m</w:t>
      </w:r>
      <w:r w:rsidR="00636A63">
        <w:rPr>
          <w:color w:val="1F2328"/>
          <w:szCs w:val="26"/>
        </w:rPr>
        <w:t xml:space="preserve">ột </w:t>
      </w:r>
      <w:r w:rsidR="007D7EDE">
        <w:rPr>
          <w:color w:val="1F2328"/>
          <w:szCs w:val="26"/>
        </w:rPr>
        <w:t>người học</w:t>
      </w:r>
      <w:r w:rsidRPr="005377A9">
        <w:rPr>
          <w:color w:val="1F2328"/>
          <w:szCs w:val="26"/>
        </w:rPr>
        <w:t xml:space="preserve"> bắt đầu quá trình đăng ký.</w:t>
      </w:r>
      <w:r w:rsidR="001D61FF">
        <w:rPr>
          <w:color w:val="1F2328"/>
          <w:szCs w:val="26"/>
        </w:rPr>
        <w:t xml:space="preserve"> </w:t>
      </w:r>
      <w:r w:rsidRPr="005377A9">
        <w:rPr>
          <w:color w:val="1F2328"/>
          <w:szCs w:val="26"/>
        </w:rPr>
        <w:t xml:space="preserve">Một </w:t>
      </w:r>
      <w:r w:rsidR="001F7F8E">
        <w:rPr>
          <w:color w:val="1F2328"/>
          <w:szCs w:val="26"/>
        </w:rPr>
        <w:t>ví dụ về</w:t>
      </w:r>
      <w:r w:rsidRPr="005377A9">
        <w:rPr>
          <w:color w:val="1F2328"/>
          <w:szCs w:val="26"/>
        </w:rPr>
        <w:t xml:space="preserve"> dữ liệu trong bảng student_courseenrollment như sau</w:t>
      </w:r>
      <w:r w:rsidR="001F7F8E">
        <w:rPr>
          <w:color w:val="1F2328"/>
          <w:szCs w:val="26"/>
        </w:rPr>
        <w:t xml:space="preserve">: </w:t>
      </w:r>
    </w:p>
    <w:p w14:paraId="29831461" w14:textId="77777777" w:rsidR="001F7F8E" w:rsidRDefault="001F7F8E" w:rsidP="001F7F8E">
      <w:pPr>
        <w:keepNext/>
        <w:shd w:val="clear" w:color="auto" w:fill="FFFFFF"/>
        <w:spacing w:after="100" w:afterAutospacing="1"/>
        <w:ind w:firstLine="360"/>
        <w:jc w:val="center"/>
      </w:pPr>
      <w:r w:rsidRPr="001F7F8E">
        <w:rPr>
          <w:noProof/>
          <w:color w:val="1F2328"/>
          <w:szCs w:val="26"/>
        </w:rPr>
        <w:drawing>
          <wp:inline distT="0" distB="0" distL="0" distR="0" wp14:anchorId="4653EB02" wp14:editId="2DA84CDF">
            <wp:extent cx="5784709" cy="954911"/>
            <wp:effectExtent l="0" t="0" r="0" b="0"/>
            <wp:docPr id="9496973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9736" name="Picture 1" descr="A close-up of a computer code&#10;&#10;Description automatically generated"/>
                    <pic:cNvPicPr/>
                  </pic:nvPicPr>
                  <pic:blipFill>
                    <a:blip r:embed="rId48"/>
                    <a:stretch>
                      <a:fillRect/>
                    </a:stretch>
                  </pic:blipFill>
                  <pic:spPr>
                    <a:xfrm>
                      <a:off x="0" y="0"/>
                      <a:ext cx="5796783" cy="956904"/>
                    </a:xfrm>
                    <a:prstGeom prst="rect">
                      <a:avLst/>
                    </a:prstGeom>
                  </pic:spPr>
                </pic:pic>
              </a:graphicData>
            </a:graphic>
          </wp:inline>
        </w:drawing>
      </w:r>
    </w:p>
    <w:p w14:paraId="5B9F2E41" w14:textId="50B38A27" w:rsidR="000E57E8" w:rsidRPr="00E55E58" w:rsidRDefault="00C3316B" w:rsidP="00E55E58">
      <w:pPr>
        <w:pStyle w:val="Caption"/>
        <w:rPr>
          <w:color w:val="1F2328"/>
          <w:szCs w:val="26"/>
        </w:rPr>
      </w:pPr>
      <w:bookmarkStart w:id="151" w:name="_Toc179881149"/>
      <w:r>
        <w:t xml:space="preserve">Hình </w:t>
      </w:r>
      <w:fldSimple w:instr=" STYLEREF 1 \s ">
        <w:r w:rsidR="000C09B3">
          <w:rPr>
            <w:noProof/>
          </w:rPr>
          <w:t>3</w:t>
        </w:r>
      </w:fldSimple>
      <w:r w:rsidR="00922610">
        <w:t>.</w:t>
      </w:r>
      <w:fldSimple w:instr=" SEQ Hình \* ARABIC \s 1 ">
        <w:r w:rsidR="000C09B3">
          <w:rPr>
            <w:noProof/>
          </w:rPr>
          <w:t>11</w:t>
        </w:r>
      </w:fldSimple>
      <w:r w:rsidRPr="00C3316B">
        <w:t xml:space="preserve"> </w:t>
      </w:r>
      <w:r>
        <w:t xml:space="preserve">Ví dụ về dữ liệu mẫu bảng </w:t>
      </w:r>
      <w:r w:rsidRPr="005377A9">
        <w:rPr>
          <w:color w:val="1F2328"/>
          <w:szCs w:val="26"/>
        </w:rPr>
        <w:t>student_courseenrollment</w:t>
      </w:r>
      <w:bookmarkEnd w:id="151"/>
    </w:p>
    <w:p w14:paraId="12178B01" w14:textId="77777777" w:rsidR="00E55E58" w:rsidRDefault="001F7F8E" w:rsidP="00E55E58">
      <w:pPr>
        <w:pStyle w:val="Caption"/>
        <w:spacing w:before="240"/>
        <w:jc w:val="left"/>
        <w:rPr>
          <w:color w:val="1F2328"/>
          <w:szCs w:val="26"/>
        </w:rPr>
      </w:pPr>
      <w:r w:rsidRPr="001F7F8E">
        <w:rPr>
          <w:color w:val="1F2328"/>
          <w:szCs w:val="26"/>
        </w:rPr>
        <w:t xml:space="preserve">Bảng student_courseenrollment có các </w:t>
      </w:r>
      <w:r>
        <w:rPr>
          <w:color w:val="1F2328"/>
          <w:szCs w:val="26"/>
        </w:rPr>
        <w:t>thuộc tính</w:t>
      </w:r>
      <w:r w:rsidRPr="001F7F8E">
        <w:rPr>
          <w:color w:val="1F2328"/>
          <w:szCs w:val="26"/>
        </w:rPr>
        <w:t xml:space="preserve"> sau</w:t>
      </w:r>
      <w:r>
        <w:rPr>
          <w:color w:val="1F2328"/>
          <w:szCs w:val="26"/>
        </w:rPr>
        <w:t>:</w:t>
      </w:r>
      <w:bookmarkStart w:id="152" w:name="_Toc179871965"/>
    </w:p>
    <w:p w14:paraId="7C34C53A" w14:textId="44278F63" w:rsidR="00BC5EC7" w:rsidRPr="00E55E58" w:rsidRDefault="00E55E58" w:rsidP="00E55E58">
      <w:pPr>
        <w:pStyle w:val="Caption"/>
        <w:jc w:val="left"/>
      </w:pPr>
      <w:r>
        <w:t xml:space="preserve">Bảng </w:t>
      </w:r>
      <w:fldSimple w:instr=" STYLEREF 1 \s ">
        <w:r w:rsidR="000C09B3">
          <w:rPr>
            <w:noProof/>
          </w:rPr>
          <w:t>3</w:t>
        </w:r>
      </w:fldSimple>
      <w:r>
        <w:t>.</w:t>
      </w:r>
      <w:fldSimple w:instr=" SEQ Bảng \* ARABIC \s 1 ">
        <w:r w:rsidR="000C09B3">
          <w:rPr>
            <w:noProof/>
          </w:rPr>
          <w:t>7</w:t>
        </w:r>
      </w:fldSimple>
      <w:r>
        <w:t xml:space="preserve"> Mô tả về các thuộc tính bảng </w:t>
      </w:r>
      <w:r w:rsidRPr="001F7F8E">
        <w:t>student_courseenrollment</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7"/>
        <w:gridCol w:w="1733"/>
        <w:gridCol w:w="882"/>
        <w:gridCol w:w="968"/>
        <w:gridCol w:w="1214"/>
        <w:gridCol w:w="2377"/>
      </w:tblGrid>
      <w:tr w:rsidR="00BC5EC7" w:rsidRPr="00BC5EC7" w14:paraId="44BB9665" w14:textId="77777777" w:rsidTr="00537D10">
        <w:trPr>
          <w:tblHeader/>
          <w:jc w:val="center"/>
        </w:trPr>
        <w:tc>
          <w:tcPr>
            <w:tcW w:w="2067" w:type="dxa"/>
            <w:tcMar>
              <w:top w:w="90" w:type="dxa"/>
              <w:left w:w="195" w:type="dxa"/>
              <w:bottom w:w="90" w:type="dxa"/>
              <w:right w:w="195" w:type="dxa"/>
            </w:tcMar>
            <w:vAlign w:val="center"/>
            <w:hideMark/>
          </w:tcPr>
          <w:p w14:paraId="0F7F3BAF" w14:textId="288B45AB" w:rsidR="00BC5EC7" w:rsidRPr="00BC5EC7" w:rsidRDefault="001F7F8E" w:rsidP="005377A9">
            <w:pPr>
              <w:spacing w:line="360" w:lineRule="auto"/>
              <w:jc w:val="center"/>
              <w:rPr>
                <w:b/>
                <w:bCs/>
                <w:szCs w:val="26"/>
              </w:rPr>
            </w:pPr>
            <w:r>
              <w:rPr>
                <w:b/>
                <w:bCs/>
                <w:szCs w:val="26"/>
              </w:rPr>
              <w:t>Thuộc tính</w:t>
            </w:r>
          </w:p>
        </w:tc>
        <w:tc>
          <w:tcPr>
            <w:tcW w:w="0" w:type="auto"/>
            <w:tcMar>
              <w:top w:w="90" w:type="dxa"/>
              <w:left w:w="195" w:type="dxa"/>
              <w:bottom w:w="90" w:type="dxa"/>
              <w:right w:w="195" w:type="dxa"/>
            </w:tcMar>
            <w:vAlign w:val="center"/>
            <w:hideMark/>
          </w:tcPr>
          <w:p w14:paraId="1F21548F" w14:textId="438CA028" w:rsidR="00BC5EC7" w:rsidRPr="00BC5EC7" w:rsidRDefault="001F7F8E" w:rsidP="005377A9">
            <w:pPr>
              <w:spacing w:line="360" w:lineRule="auto"/>
              <w:jc w:val="center"/>
              <w:rPr>
                <w:b/>
                <w:bCs/>
                <w:szCs w:val="26"/>
              </w:rPr>
            </w:pPr>
            <w:r>
              <w:rPr>
                <w:b/>
                <w:bCs/>
                <w:szCs w:val="26"/>
              </w:rPr>
              <w:t>Kiểu giá trị</w:t>
            </w:r>
          </w:p>
        </w:tc>
        <w:tc>
          <w:tcPr>
            <w:tcW w:w="0" w:type="auto"/>
            <w:tcMar>
              <w:top w:w="90" w:type="dxa"/>
              <w:left w:w="195" w:type="dxa"/>
              <w:bottom w:w="90" w:type="dxa"/>
              <w:right w:w="195" w:type="dxa"/>
            </w:tcMar>
            <w:vAlign w:val="center"/>
            <w:hideMark/>
          </w:tcPr>
          <w:p w14:paraId="5CB5BD53" w14:textId="77777777" w:rsidR="00BC5EC7" w:rsidRPr="00BC5EC7" w:rsidRDefault="00BC5EC7" w:rsidP="005377A9">
            <w:pPr>
              <w:spacing w:line="360" w:lineRule="auto"/>
              <w:jc w:val="center"/>
              <w:rPr>
                <w:b/>
                <w:bCs/>
                <w:szCs w:val="26"/>
              </w:rPr>
            </w:pPr>
            <w:r w:rsidRPr="00BC5EC7">
              <w:rPr>
                <w:b/>
                <w:bCs/>
                <w:szCs w:val="26"/>
              </w:rPr>
              <w:t>Null</w:t>
            </w:r>
          </w:p>
        </w:tc>
        <w:tc>
          <w:tcPr>
            <w:tcW w:w="0" w:type="auto"/>
            <w:tcMar>
              <w:top w:w="90" w:type="dxa"/>
              <w:left w:w="195" w:type="dxa"/>
              <w:bottom w:w="90" w:type="dxa"/>
              <w:right w:w="195" w:type="dxa"/>
            </w:tcMar>
            <w:vAlign w:val="center"/>
            <w:hideMark/>
          </w:tcPr>
          <w:p w14:paraId="432D0F04" w14:textId="77777777" w:rsidR="00BC5EC7" w:rsidRPr="00BC5EC7" w:rsidRDefault="00BC5EC7" w:rsidP="005377A9">
            <w:pPr>
              <w:spacing w:line="360" w:lineRule="auto"/>
              <w:jc w:val="center"/>
              <w:rPr>
                <w:b/>
                <w:bCs/>
                <w:szCs w:val="26"/>
              </w:rPr>
            </w:pPr>
            <w:r w:rsidRPr="00BC5EC7">
              <w:rPr>
                <w:b/>
                <w:bCs/>
                <w:szCs w:val="26"/>
              </w:rPr>
              <w:t>Key</w:t>
            </w:r>
          </w:p>
        </w:tc>
        <w:tc>
          <w:tcPr>
            <w:tcW w:w="0" w:type="auto"/>
            <w:tcMar>
              <w:top w:w="90" w:type="dxa"/>
              <w:left w:w="195" w:type="dxa"/>
              <w:bottom w:w="90" w:type="dxa"/>
              <w:right w:w="195" w:type="dxa"/>
            </w:tcMar>
            <w:vAlign w:val="center"/>
            <w:hideMark/>
          </w:tcPr>
          <w:p w14:paraId="32A5DB94" w14:textId="77777777" w:rsidR="00BC5EC7" w:rsidRPr="00BC5EC7" w:rsidRDefault="00BC5EC7" w:rsidP="005377A9">
            <w:pPr>
              <w:spacing w:line="360" w:lineRule="auto"/>
              <w:jc w:val="center"/>
              <w:rPr>
                <w:b/>
                <w:bCs/>
                <w:szCs w:val="26"/>
              </w:rPr>
            </w:pPr>
            <w:r w:rsidRPr="00BC5EC7">
              <w:rPr>
                <w:b/>
                <w:bCs/>
                <w:szCs w:val="26"/>
              </w:rPr>
              <w:t>Default</w:t>
            </w:r>
          </w:p>
        </w:tc>
        <w:tc>
          <w:tcPr>
            <w:tcW w:w="0" w:type="auto"/>
            <w:tcMar>
              <w:top w:w="90" w:type="dxa"/>
              <w:left w:w="195" w:type="dxa"/>
              <w:bottom w:w="90" w:type="dxa"/>
              <w:right w:w="195" w:type="dxa"/>
            </w:tcMar>
            <w:vAlign w:val="center"/>
            <w:hideMark/>
          </w:tcPr>
          <w:p w14:paraId="1FE58F6A" w14:textId="2B881E4A" w:rsidR="00BC5EC7" w:rsidRPr="00BC5EC7" w:rsidRDefault="001F7F8E" w:rsidP="005377A9">
            <w:pPr>
              <w:spacing w:line="360" w:lineRule="auto"/>
              <w:jc w:val="center"/>
              <w:rPr>
                <w:b/>
                <w:bCs/>
                <w:szCs w:val="26"/>
              </w:rPr>
            </w:pPr>
            <w:r>
              <w:rPr>
                <w:b/>
                <w:bCs/>
                <w:szCs w:val="26"/>
              </w:rPr>
              <w:t>Điều kiện bổ sung</w:t>
            </w:r>
          </w:p>
        </w:tc>
      </w:tr>
      <w:tr w:rsidR="00BC5EC7" w:rsidRPr="00BC5EC7" w14:paraId="35DA6798" w14:textId="77777777" w:rsidTr="00537D10">
        <w:trPr>
          <w:jc w:val="center"/>
        </w:trPr>
        <w:tc>
          <w:tcPr>
            <w:tcW w:w="2067" w:type="dxa"/>
            <w:tcMar>
              <w:top w:w="90" w:type="dxa"/>
              <w:left w:w="195" w:type="dxa"/>
              <w:bottom w:w="90" w:type="dxa"/>
              <w:right w:w="195" w:type="dxa"/>
            </w:tcMar>
            <w:vAlign w:val="center"/>
            <w:hideMark/>
          </w:tcPr>
          <w:p w14:paraId="6B858611" w14:textId="77777777" w:rsidR="00BC5EC7" w:rsidRPr="00BC5EC7" w:rsidRDefault="00BC5EC7" w:rsidP="005377A9">
            <w:pPr>
              <w:spacing w:line="360" w:lineRule="auto"/>
              <w:rPr>
                <w:szCs w:val="26"/>
              </w:rPr>
            </w:pPr>
            <w:r w:rsidRPr="00BC5EC7">
              <w:rPr>
                <w:szCs w:val="26"/>
              </w:rPr>
              <w:t>id</w:t>
            </w:r>
          </w:p>
        </w:tc>
        <w:tc>
          <w:tcPr>
            <w:tcW w:w="0" w:type="auto"/>
            <w:tcMar>
              <w:top w:w="90" w:type="dxa"/>
              <w:left w:w="195" w:type="dxa"/>
              <w:bottom w:w="90" w:type="dxa"/>
              <w:right w:w="195" w:type="dxa"/>
            </w:tcMar>
            <w:vAlign w:val="center"/>
            <w:hideMark/>
          </w:tcPr>
          <w:p w14:paraId="7C753129" w14:textId="77777777" w:rsidR="00BC5EC7" w:rsidRPr="00BC5EC7" w:rsidRDefault="00BC5EC7" w:rsidP="005377A9">
            <w:pPr>
              <w:spacing w:line="360" w:lineRule="auto"/>
              <w:rPr>
                <w:szCs w:val="26"/>
              </w:rPr>
            </w:pPr>
            <w:r w:rsidRPr="00BC5EC7">
              <w:rPr>
                <w:szCs w:val="26"/>
              </w:rPr>
              <w:t>int(11)</w:t>
            </w:r>
          </w:p>
        </w:tc>
        <w:tc>
          <w:tcPr>
            <w:tcW w:w="0" w:type="auto"/>
            <w:tcMar>
              <w:top w:w="90" w:type="dxa"/>
              <w:left w:w="195" w:type="dxa"/>
              <w:bottom w:w="90" w:type="dxa"/>
              <w:right w:w="195" w:type="dxa"/>
            </w:tcMar>
            <w:vAlign w:val="center"/>
            <w:hideMark/>
          </w:tcPr>
          <w:p w14:paraId="36EBDCD1"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11831F8F" w14:textId="77777777" w:rsidR="00BC5EC7" w:rsidRPr="00BC5EC7" w:rsidRDefault="00BC5EC7" w:rsidP="005377A9">
            <w:pPr>
              <w:spacing w:line="360" w:lineRule="auto"/>
              <w:rPr>
                <w:szCs w:val="26"/>
              </w:rPr>
            </w:pPr>
            <w:r w:rsidRPr="00BC5EC7">
              <w:rPr>
                <w:szCs w:val="26"/>
              </w:rPr>
              <w:t>PRI</w:t>
            </w:r>
          </w:p>
        </w:tc>
        <w:tc>
          <w:tcPr>
            <w:tcW w:w="0" w:type="auto"/>
            <w:tcMar>
              <w:top w:w="90" w:type="dxa"/>
              <w:left w:w="195" w:type="dxa"/>
              <w:bottom w:w="90" w:type="dxa"/>
              <w:right w:w="195" w:type="dxa"/>
            </w:tcMar>
            <w:vAlign w:val="center"/>
            <w:hideMark/>
          </w:tcPr>
          <w:p w14:paraId="6E5E7E6C"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3A24EE65" w14:textId="77777777" w:rsidR="00BC5EC7" w:rsidRPr="00BC5EC7" w:rsidRDefault="00BC5EC7" w:rsidP="005377A9">
            <w:pPr>
              <w:spacing w:line="360" w:lineRule="auto"/>
              <w:rPr>
                <w:szCs w:val="26"/>
              </w:rPr>
            </w:pPr>
            <w:r w:rsidRPr="00BC5EC7">
              <w:rPr>
                <w:szCs w:val="26"/>
              </w:rPr>
              <w:t>auto_increment</w:t>
            </w:r>
          </w:p>
        </w:tc>
      </w:tr>
      <w:tr w:rsidR="00BC5EC7" w:rsidRPr="00BC5EC7" w14:paraId="598955AE" w14:textId="77777777" w:rsidTr="00537D10">
        <w:trPr>
          <w:jc w:val="center"/>
        </w:trPr>
        <w:tc>
          <w:tcPr>
            <w:tcW w:w="2067" w:type="dxa"/>
            <w:tcMar>
              <w:top w:w="90" w:type="dxa"/>
              <w:left w:w="195" w:type="dxa"/>
              <w:bottom w:w="90" w:type="dxa"/>
              <w:right w:w="195" w:type="dxa"/>
            </w:tcMar>
            <w:vAlign w:val="center"/>
            <w:hideMark/>
          </w:tcPr>
          <w:p w14:paraId="16C4EFF6" w14:textId="77777777" w:rsidR="00BC5EC7" w:rsidRPr="00BC5EC7" w:rsidRDefault="00BC5EC7" w:rsidP="005377A9">
            <w:pPr>
              <w:spacing w:line="360" w:lineRule="auto"/>
              <w:rPr>
                <w:szCs w:val="26"/>
              </w:rPr>
            </w:pPr>
            <w:r w:rsidRPr="00BC5EC7">
              <w:rPr>
                <w:szCs w:val="26"/>
              </w:rPr>
              <w:t>user_id</w:t>
            </w:r>
          </w:p>
        </w:tc>
        <w:tc>
          <w:tcPr>
            <w:tcW w:w="0" w:type="auto"/>
            <w:tcMar>
              <w:top w:w="90" w:type="dxa"/>
              <w:left w:w="195" w:type="dxa"/>
              <w:bottom w:w="90" w:type="dxa"/>
              <w:right w:w="195" w:type="dxa"/>
            </w:tcMar>
            <w:vAlign w:val="center"/>
            <w:hideMark/>
          </w:tcPr>
          <w:p w14:paraId="1C367D9F" w14:textId="77777777" w:rsidR="00BC5EC7" w:rsidRPr="00BC5EC7" w:rsidRDefault="00BC5EC7" w:rsidP="005377A9">
            <w:pPr>
              <w:spacing w:line="360" w:lineRule="auto"/>
              <w:rPr>
                <w:szCs w:val="26"/>
              </w:rPr>
            </w:pPr>
            <w:r w:rsidRPr="00BC5EC7">
              <w:rPr>
                <w:szCs w:val="26"/>
              </w:rPr>
              <w:t>int(11)</w:t>
            </w:r>
          </w:p>
        </w:tc>
        <w:tc>
          <w:tcPr>
            <w:tcW w:w="0" w:type="auto"/>
            <w:tcMar>
              <w:top w:w="90" w:type="dxa"/>
              <w:left w:w="195" w:type="dxa"/>
              <w:bottom w:w="90" w:type="dxa"/>
              <w:right w:w="195" w:type="dxa"/>
            </w:tcMar>
            <w:vAlign w:val="center"/>
            <w:hideMark/>
          </w:tcPr>
          <w:p w14:paraId="717DFAA6"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0905B3DC"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3AD1B4A5"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1A0C00D9" w14:textId="77777777" w:rsidR="00BC5EC7" w:rsidRPr="00BC5EC7" w:rsidRDefault="00BC5EC7" w:rsidP="005377A9">
            <w:pPr>
              <w:spacing w:line="360" w:lineRule="auto"/>
              <w:rPr>
                <w:szCs w:val="26"/>
              </w:rPr>
            </w:pPr>
            <w:r w:rsidRPr="00BC5EC7">
              <w:rPr>
                <w:szCs w:val="26"/>
              </w:rPr>
              <w:t> </w:t>
            </w:r>
          </w:p>
        </w:tc>
      </w:tr>
      <w:tr w:rsidR="00BC5EC7" w:rsidRPr="00BC5EC7" w14:paraId="375960A2" w14:textId="77777777" w:rsidTr="00537D10">
        <w:trPr>
          <w:jc w:val="center"/>
        </w:trPr>
        <w:tc>
          <w:tcPr>
            <w:tcW w:w="2067" w:type="dxa"/>
            <w:tcMar>
              <w:top w:w="90" w:type="dxa"/>
              <w:left w:w="195" w:type="dxa"/>
              <w:bottom w:w="90" w:type="dxa"/>
              <w:right w:w="195" w:type="dxa"/>
            </w:tcMar>
            <w:vAlign w:val="center"/>
            <w:hideMark/>
          </w:tcPr>
          <w:p w14:paraId="04A8CDAE" w14:textId="77777777" w:rsidR="00BC5EC7" w:rsidRPr="00BC5EC7" w:rsidRDefault="00BC5EC7" w:rsidP="005377A9">
            <w:pPr>
              <w:spacing w:line="360" w:lineRule="auto"/>
              <w:rPr>
                <w:szCs w:val="26"/>
              </w:rPr>
            </w:pPr>
            <w:r w:rsidRPr="00BC5EC7">
              <w:rPr>
                <w:szCs w:val="26"/>
              </w:rPr>
              <w:t>course_id</w:t>
            </w:r>
          </w:p>
        </w:tc>
        <w:tc>
          <w:tcPr>
            <w:tcW w:w="0" w:type="auto"/>
            <w:tcMar>
              <w:top w:w="90" w:type="dxa"/>
              <w:left w:w="195" w:type="dxa"/>
              <w:bottom w:w="90" w:type="dxa"/>
              <w:right w:w="195" w:type="dxa"/>
            </w:tcMar>
            <w:vAlign w:val="center"/>
            <w:hideMark/>
          </w:tcPr>
          <w:p w14:paraId="5AE73B0A" w14:textId="77777777" w:rsidR="00BC5EC7" w:rsidRPr="00BC5EC7" w:rsidRDefault="00BC5EC7" w:rsidP="005377A9">
            <w:pPr>
              <w:spacing w:line="360" w:lineRule="auto"/>
              <w:rPr>
                <w:szCs w:val="26"/>
              </w:rPr>
            </w:pPr>
            <w:r w:rsidRPr="00BC5EC7">
              <w:rPr>
                <w:szCs w:val="26"/>
              </w:rPr>
              <w:t>varchar(255)</w:t>
            </w:r>
          </w:p>
        </w:tc>
        <w:tc>
          <w:tcPr>
            <w:tcW w:w="0" w:type="auto"/>
            <w:tcMar>
              <w:top w:w="90" w:type="dxa"/>
              <w:left w:w="195" w:type="dxa"/>
              <w:bottom w:w="90" w:type="dxa"/>
              <w:right w:w="195" w:type="dxa"/>
            </w:tcMar>
            <w:vAlign w:val="center"/>
            <w:hideMark/>
          </w:tcPr>
          <w:p w14:paraId="73D0DCA0"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2EACD8D7"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38078D8B"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14CDD462" w14:textId="77777777" w:rsidR="00BC5EC7" w:rsidRPr="00BC5EC7" w:rsidRDefault="00BC5EC7" w:rsidP="005377A9">
            <w:pPr>
              <w:spacing w:line="360" w:lineRule="auto"/>
              <w:rPr>
                <w:szCs w:val="26"/>
              </w:rPr>
            </w:pPr>
            <w:r w:rsidRPr="00BC5EC7">
              <w:rPr>
                <w:szCs w:val="26"/>
              </w:rPr>
              <w:t> </w:t>
            </w:r>
          </w:p>
        </w:tc>
      </w:tr>
      <w:tr w:rsidR="00BC5EC7" w:rsidRPr="00BC5EC7" w14:paraId="08718E09" w14:textId="77777777" w:rsidTr="00537D10">
        <w:trPr>
          <w:jc w:val="center"/>
        </w:trPr>
        <w:tc>
          <w:tcPr>
            <w:tcW w:w="2067" w:type="dxa"/>
            <w:tcMar>
              <w:top w:w="90" w:type="dxa"/>
              <w:left w:w="195" w:type="dxa"/>
              <w:bottom w:w="90" w:type="dxa"/>
              <w:right w:w="195" w:type="dxa"/>
            </w:tcMar>
            <w:vAlign w:val="center"/>
            <w:hideMark/>
          </w:tcPr>
          <w:p w14:paraId="7ADD070E" w14:textId="77777777" w:rsidR="00BC5EC7" w:rsidRPr="00BC5EC7" w:rsidRDefault="00BC5EC7" w:rsidP="005377A9">
            <w:pPr>
              <w:spacing w:line="360" w:lineRule="auto"/>
              <w:rPr>
                <w:szCs w:val="26"/>
              </w:rPr>
            </w:pPr>
            <w:r w:rsidRPr="00BC5EC7">
              <w:rPr>
                <w:szCs w:val="26"/>
              </w:rPr>
              <w:t>created</w:t>
            </w:r>
          </w:p>
        </w:tc>
        <w:tc>
          <w:tcPr>
            <w:tcW w:w="0" w:type="auto"/>
            <w:tcMar>
              <w:top w:w="90" w:type="dxa"/>
              <w:left w:w="195" w:type="dxa"/>
              <w:bottom w:w="90" w:type="dxa"/>
              <w:right w:w="195" w:type="dxa"/>
            </w:tcMar>
            <w:vAlign w:val="center"/>
            <w:hideMark/>
          </w:tcPr>
          <w:p w14:paraId="0C64ACFC" w14:textId="77777777" w:rsidR="00BC5EC7" w:rsidRPr="00BC5EC7" w:rsidRDefault="00BC5EC7" w:rsidP="005377A9">
            <w:pPr>
              <w:spacing w:line="360" w:lineRule="auto"/>
              <w:rPr>
                <w:szCs w:val="26"/>
              </w:rPr>
            </w:pPr>
            <w:r w:rsidRPr="00BC5EC7">
              <w:rPr>
                <w:szCs w:val="26"/>
              </w:rPr>
              <w:t>datetime</w:t>
            </w:r>
          </w:p>
        </w:tc>
        <w:tc>
          <w:tcPr>
            <w:tcW w:w="0" w:type="auto"/>
            <w:tcMar>
              <w:top w:w="90" w:type="dxa"/>
              <w:left w:w="195" w:type="dxa"/>
              <w:bottom w:w="90" w:type="dxa"/>
              <w:right w:w="195" w:type="dxa"/>
            </w:tcMar>
            <w:vAlign w:val="center"/>
            <w:hideMark/>
          </w:tcPr>
          <w:p w14:paraId="0D4CEDA2"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5B450829"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02570276"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5F061C1E" w14:textId="77777777" w:rsidR="00BC5EC7" w:rsidRPr="00BC5EC7" w:rsidRDefault="00BC5EC7" w:rsidP="005377A9">
            <w:pPr>
              <w:spacing w:line="360" w:lineRule="auto"/>
              <w:rPr>
                <w:szCs w:val="26"/>
              </w:rPr>
            </w:pPr>
            <w:r w:rsidRPr="00BC5EC7">
              <w:rPr>
                <w:szCs w:val="26"/>
              </w:rPr>
              <w:t> </w:t>
            </w:r>
          </w:p>
        </w:tc>
      </w:tr>
      <w:tr w:rsidR="00BC5EC7" w:rsidRPr="00BC5EC7" w14:paraId="2F7CE5FF" w14:textId="77777777" w:rsidTr="00537D10">
        <w:trPr>
          <w:jc w:val="center"/>
        </w:trPr>
        <w:tc>
          <w:tcPr>
            <w:tcW w:w="2067" w:type="dxa"/>
            <w:tcMar>
              <w:top w:w="90" w:type="dxa"/>
              <w:left w:w="195" w:type="dxa"/>
              <w:bottom w:w="90" w:type="dxa"/>
              <w:right w:w="195" w:type="dxa"/>
            </w:tcMar>
            <w:vAlign w:val="center"/>
            <w:hideMark/>
          </w:tcPr>
          <w:p w14:paraId="07629F4D" w14:textId="77777777" w:rsidR="00BC5EC7" w:rsidRPr="00BC5EC7" w:rsidRDefault="00BC5EC7" w:rsidP="005377A9">
            <w:pPr>
              <w:spacing w:line="360" w:lineRule="auto"/>
              <w:rPr>
                <w:szCs w:val="26"/>
              </w:rPr>
            </w:pPr>
            <w:r w:rsidRPr="00BC5EC7">
              <w:rPr>
                <w:szCs w:val="26"/>
              </w:rPr>
              <w:t>is_active</w:t>
            </w:r>
          </w:p>
        </w:tc>
        <w:tc>
          <w:tcPr>
            <w:tcW w:w="0" w:type="auto"/>
            <w:tcMar>
              <w:top w:w="90" w:type="dxa"/>
              <w:left w:w="195" w:type="dxa"/>
              <w:bottom w:w="90" w:type="dxa"/>
              <w:right w:w="195" w:type="dxa"/>
            </w:tcMar>
            <w:vAlign w:val="center"/>
            <w:hideMark/>
          </w:tcPr>
          <w:p w14:paraId="6D861101" w14:textId="77777777" w:rsidR="00BC5EC7" w:rsidRPr="00BC5EC7" w:rsidRDefault="00BC5EC7" w:rsidP="005377A9">
            <w:pPr>
              <w:spacing w:line="360" w:lineRule="auto"/>
              <w:rPr>
                <w:szCs w:val="26"/>
              </w:rPr>
            </w:pPr>
            <w:r w:rsidRPr="00BC5EC7">
              <w:rPr>
                <w:szCs w:val="26"/>
              </w:rPr>
              <w:t>tinyint(1)</w:t>
            </w:r>
          </w:p>
        </w:tc>
        <w:tc>
          <w:tcPr>
            <w:tcW w:w="0" w:type="auto"/>
            <w:tcMar>
              <w:top w:w="90" w:type="dxa"/>
              <w:left w:w="195" w:type="dxa"/>
              <w:bottom w:w="90" w:type="dxa"/>
              <w:right w:w="195" w:type="dxa"/>
            </w:tcMar>
            <w:vAlign w:val="center"/>
            <w:hideMark/>
          </w:tcPr>
          <w:p w14:paraId="4B4750DE"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09F63815"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45D23287"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2BE94806" w14:textId="77777777" w:rsidR="00BC5EC7" w:rsidRPr="00BC5EC7" w:rsidRDefault="00BC5EC7" w:rsidP="005377A9">
            <w:pPr>
              <w:spacing w:line="360" w:lineRule="auto"/>
              <w:rPr>
                <w:szCs w:val="26"/>
              </w:rPr>
            </w:pPr>
            <w:r w:rsidRPr="00BC5EC7">
              <w:rPr>
                <w:szCs w:val="26"/>
              </w:rPr>
              <w:t> </w:t>
            </w:r>
          </w:p>
        </w:tc>
      </w:tr>
      <w:tr w:rsidR="00BC5EC7" w:rsidRPr="00BC5EC7" w14:paraId="2FA463C4" w14:textId="77777777" w:rsidTr="00537D10">
        <w:trPr>
          <w:jc w:val="center"/>
        </w:trPr>
        <w:tc>
          <w:tcPr>
            <w:tcW w:w="2067" w:type="dxa"/>
            <w:tcMar>
              <w:top w:w="90" w:type="dxa"/>
              <w:left w:w="195" w:type="dxa"/>
              <w:bottom w:w="90" w:type="dxa"/>
              <w:right w:w="195" w:type="dxa"/>
            </w:tcMar>
            <w:vAlign w:val="center"/>
            <w:hideMark/>
          </w:tcPr>
          <w:p w14:paraId="65903CFA" w14:textId="77777777" w:rsidR="00BC5EC7" w:rsidRPr="00BC5EC7" w:rsidRDefault="00BC5EC7" w:rsidP="005377A9">
            <w:pPr>
              <w:spacing w:line="360" w:lineRule="auto"/>
              <w:rPr>
                <w:szCs w:val="26"/>
              </w:rPr>
            </w:pPr>
            <w:r w:rsidRPr="00BC5EC7">
              <w:rPr>
                <w:szCs w:val="26"/>
              </w:rPr>
              <w:t>mode</w:t>
            </w:r>
          </w:p>
        </w:tc>
        <w:tc>
          <w:tcPr>
            <w:tcW w:w="0" w:type="auto"/>
            <w:tcMar>
              <w:top w:w="90" w:type="dxa"/>
              <w:left w:w="195" w:type="dxa"/>
              <w:bottom w:w="90" w:type="dxa"/>
              <w:right w:w="195" w:type="dxa"/>
            </w:tcMar>
            <w:vAlign w:val="center"/>
            <w:hideMark/>
          </w:tcPr>
          <w:p w14:paraId="69803EC0" w14:textId="77777777" w:rsidR="00BC5EC7" w:rsidRPr="00BC5EC7" w:rsidRDefault="00BC5EC7" w:rsidP="005377A9">
            <w:pPr>
              <w:spacing w:line="360" w:lineRule="auto"/>
              <w:rPr>
                <w:szCs w:val="26"/>
              </w:rPr>
            </w:pPr>
            <w:r w:rsidRPr="00BC5EC7">
              <w:rPr>
                <w:szCs w:val="26"/>
              </w:rPr>
              <w:t>varchar(100)</w:t>
            </w:r>
          </w:p>
        </w:tc>
        <w:tc>
          <w:tcPr>
            <w:tcW w:w="0" w:type="auto"/>
            <w:tcMar>
              <w:top w:w="90" w:type="dxa"/>
              <w:left w:w="195" w:type="dxa"/>
              <w:bottom w:w="90" w:type="dxa"/>
              <w:right w:w="195" w:type="dxa"/>
            </w:tcMar>
            <w:vAlign w:val="center"/>
            <w:hideMark/>
          </w:tcPr>
          <w:p w14:paraId="77F43638"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6ED106D0"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63FF5F28"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56F27CA3" w14:textId="77777777" w:rsidR="00BC5EC7" w:rsidRPr="00BC5EC7" w:rsidRDefault="00BC5EC7" w:rsidP="001F7F8E">
            <w:pPr>
              <w:keepNext/>
              <w:spacing w:line="360" w:lineRule="auto"/>
              <w:rPr>
                <w:szCs w:val="26"/>
              </w:rPr>
            </w:pPr>
            <w:r w:rsidRPr="00BC5EC7">
              <w:rPr>
                <w:szCs w:val="26"/>
              </w:rPr>
              <w:t> </w:t>
            </w:r>
          </w:p>
        </w:tc>
      </w:tr>
    </w:tbl>
    <w:p w14:paraId="48184287" w14:textId="2F9316DF" w:rsidR="001F7F8E" w:rsidRPr="001F7F8E" w:rsidRDefault="001F7F8E" w:rsidP="005377A9">
      <w:pPr>
        <w:pStyle w:val="BodyText"/>
        <w:ind w:firstLine="397"/>
        <w:rPr>
          <w:b/>
          <w:bCs/>
          <w:i/>
          <w:iCs/>
          <w:lang w:val="en-US"/>
        </w:rPr>
      </w:pPr>
      <w:r w:rsidRPr="001F7F8E">
        <w:rPr>
          <w:b/>
          <w:bCs/>
          <w:i/>
          <w:iCs/>
          <w:lang w:val="en-US"/>
        </w:rPr>
        <w:t>Mô tả các thuộc tính:</w:t>
      </w:r>
    </w:p>
    <w:p w14:paraId="5BF3567C" w14:textId="7F7EA6D7" w:rsidR="00BC5EC7" w:rsidRPr="005377A9" w:rsidRDefault="001F7F8E" w:rsidP="001F7F8E">
      <w:pPr>
        <w:pStyle w:val="BodyText"/>
        <w:rPr>
          <w:lang w:val="en-US"/>
        </w:rPr>
      </w:pPr>
      <w:r w:rsidRPr="001F7F8E">
        <w:rPr>
          <w:i/>
          <w:iCs/>
          <w:lang w:val="en-US"/>
        </w:rPr>
        <w:t xml:space="preserve">Thuộc tính </w:t>
      </w:r>
      <w:r w:rsidR="00BC5EC7" w:rsidRPr="001F7F8E">
        <w:rPr>
          <w:i/>
          <w:iCs/>
          <w:lang w:val="en-US"/>
        </w:rPr>
        <w:t>id</w:t>
      </w:r>
      <w:r w:rsidRPr="001F7F8E">
        <w:rPr>
          <w:i/>
          <w:iCs/>
          <w:lang w:val="en-US"/>
        </w:rPr>
        <w:t>:</w:t>
      </w:r>
      <w:r>
        <w:rPr>
          <w:lang w:val="en-US"/>
        </w:rPr>
        <w:t xml:space="preserve"> </w:t>
      </w:r>
      <w:r w:rsidR="00BC5EC7" w:rsidRPr="005377A9">
        <w:rPr>
          <w:lang w:val="en-US"/>
        </w:rPr>
        <w:t>Khóa chính.</w:t>
      </w:r>
    </w:p>
    <w:p w14:paraId="21C25A6A" w14:textId="016065B2" w:rsidR="00BC5EC7" w:rsidRPr="005377A9" w:rsidRDefault="001F7F8E" w:rsidP="001F7F8E">
      <w:pPr>
        <w:pStyle w:val="BodyText"/>
        <w:rPr>
          <w:lang w:val="en-US"/>
        </w:rPr>
      </w:pPr>
      <w:r w:rsidRPr="001F7F8E">
        <w:rPr>
          <w:i/>
          <w:iCs/>
          <w:lang w:val="en-US"/>
        </w:rPr>
        <w:t xml:space="preserve">Thuộc tính </w:t>
      </w:r>
      <w:r w:rsidR="00BC5EC7" w:rsidRPr="001F7F8E">
        <w:rPr>
          <w:i/>
          <w:iCs/>
          <w:lang w:val="en-US"/>
        </w:rPr>
        <w:t>user_id</w:t>
      </w:r>
      <w:r w:rsidRPr="001F7F8E">
        <w:rPr>
          <w:i/>
          <w:iCs/>
          <w:lang w:val="en-US"/>
        </w:rPr>
        <w:t>:</w:t>
      </w:r>
      <w:r>
        <w:rPr>
          <w:lang w:val="en-US"/>
        </w:rPr>
        <w:t xml:space="preserve"> </w:t>
      </w:r>
      <w:r w:rsidR="00BC5EC7" w:rsidRPr="005377A9">
        <w:rPr>
          <w:lang w:val="en-US"/>
        </w:rPr>
        <w:t xml:space="preserve">ID của </w:t>
      </w:r>
      <w:r w:rsidR="007D7EDE">
        <w:rPr>
          <w:lang w:val="en-US"/>
        </w:rPr>
        <w:t>Người học</w:t>
      </w:r>
      <w:r w:rsidR="00BC5EC7" w:rsidRPr="005377A9">
        <w:rPr>
          <w:lang w:val="en-US"/>
        </w:rPr>
        <w:t xml:space="preserve"> trong auth_user.id.</w:t>
      </w:r>
    </w:p>
    <w:p w14:paraId="5BB3E70E" w14:textId="772D4495" w:rsidR="00BC5EC7" w:rsidRPr="005377A9" w:rsidRDefault="001F7F8E" w:rsidP="001F7F8E">
      <w:pPr>
        <w:pStyle w:val="BodyText"/>
        <w:rPr>
          <w:lang w:val="en-US"/>
        </w:rPr>
      </w:pPr>
      <w:r w:rsidRPr="001F7F8E">
        <w:rPr>
          <w:i/>
          <w:iCs/>
          <w:lang w:val="en-US"/>
        </w:rPr>
        <w:t xml:space="preserve">Thuộc tính </w:t>
      </w:r>
      <w:r w:rsidR="00BC5EC7" w:rsidRPr="001F7F8E">
        <w:rPr>
          <w:i/>
          <w:iCs/>
          <w:lang w:val="en-US"/>
        </w:rPr>
        <w:t>course_id</w:t>
      </w:r>
      <w:r>
        <w:rPr>
          <w:lang w:val="en-US"/>
        </w:rPr>
        <w:t xml:space="preserve">: </w:t>
      </w:r>
      <w:r w:rsidR="00BC5EC7" w:rsidRPr="005377A9">
        <w:rPr>
          <w:lang w:val="en-US"/>
        </w:rPr>
        <w:t xml:space="preserve">ID của khóa học mà </w:t>
      </w:r>
      <w:r w:rsidR="008942D3">
        <w:rPr>
          <w:lang w:val="en-US"/>
        </w:rPr>
        <w:t>người học</w:t>
      </w:r>
      <w:r w:rsidR="00BC5EC7" w:rsidRPr="005377A9">
        <w:rPr>
          <w:lang w:val="en-US"/>
        </w:rPr>
        <w:t xml:space="preserve"> đang đăng ký, theo định dạng {key type}:{org}+{course}+{run}. Ví dụ: course-v1:edX+DemoX+Demo_2014</w:t>
      </w:r>
    </w:p>
    <w:p w14:paraId="393C5087" w14:textId="353D9911" w:rsidR="00BC5EC7" w:rsidRPr="001F7F8E" w:rsidRDefault="001F7F8E" w:rsidP="008942D3">
      <w:pPr>
        <w:pStyle w:val="BodyText"/>
        <w:rPr>
          <w:i/>
          <w:iCs/>
          <w:lang w:val="en-US"/>
        </w:rPr>
      </w:pPr>
      <w:r w:rsidRPr="001F7F8E">
        <w:rPr>
          <w:i/>
          <w:iCs/>
          <w:lang w:val="en-US"/>
        </w:rPr>
        <w:t xml:space="preserve">Thuộc tính </w:t>
      </w:r>
      <w:r w:rsidR="00BC5EC7" w:rsidRPr="001F7F8E">
        <w:rPr>
          <w:i/>
          <w:iCs/>
          <w:lang w:val="en-US"/>
        </w:rPr>
        <w:t>created</w:t>
      </w:r>
      <w:r w:rsidRPr="001F7F8E">
        <w:rPr>
          <w:i/>
          <w:iCs/>
          <w:lang w:val="en-US"/>
        </w:rPr>
        <w:t>:</w:t>
      </w:r>
      <w:r>
        <w:rPr>
          <w:i/>
          <w:iCs/>
          <w:lang w:val="en-US"/>
        </w:rPr>
        <w:t xml:space="preserve"> </w:t>
      </w:r>
      <w:r w:rsidR="00BC5EC7" w:rsidRPr="005377A9">
        <w:rPr>
          <w:lang w:val="en-US"/>
        </w:rPr>
        <w:t>Lưu trữ ngày và giờ tạo hàng này, theo định dạng UTC.</w:t>
      </w:r>
    </w:p>
    <w:p w14:paraId="59CC6917" w14:textId="12EF3710" w:rsidR="00BC5EC7" w:rsidRPr="001F7F8E" w:rsidRDefault="001F7F8E" w:rsidP="008942D3">
      <w:pPr>
        <w:pStyle w:val="BodyText"/>
        <w:rPr>
          <w:i/>
          <w:iCs/>
          <w:lang w:val="en-US"/>
        </w:rPr>
      </w:pPr>
      <w:r w:rsidRPr="001F7F8E">
        <w:rPr>
          <w:i/>
          <w:iCs/>
          <w:lang w:val="en-US"/>
        </w:rPr>
        <w:t xml:space="preserve">Thuộc tính </w:t>
      </w:r>
      <w:r w:rsidR="00BC5EC7" w:rsidRPr="001F7F8E">
        <w:rPr>
          <w:i/>
          <w:iCs/>
          <w:lang w:val="en-US"/>
        </w:rPr>
        <w:t>is_active</w:t>
      </w:r>
      <w:r w:rsidRPr="001F7F8E">
        <w:rPr>
          <w:i/>
          <w:iCs/>
          <w:lang w:val="en-US"/>
        </w:rPr>
        <w:t>:</w:t>
      </w:r>
      <w:r>
        <w:rPr>
          <w:i/>
          <w:iCs/>
          <w:lang w:val="en-US"/>
        </w:rPr>
        <w:t xml:space="preserve"> </w:t>
      </w:r>
      <w:r w:rsidR="008942D3" w:rsidRPr="008942D3">
        <w:rPr>
          <w:lang w:val="en-US"/>
        </w:rPr>
        <w:t xml:space="preserve">Dữ liệu kiểu </w:t>
      </w:r>
      <w:r w:rsidR="008942D3">
        <w:rPr>
          <w:lang w:val="en-US"/>
        </w:rPr>
        <w:t>b</w:t>
      </w:r>
      <w:r w:rsidR="00BC5EC7" w:rsidRPr="005377A9">
        <w:rPr>
          <w:lang w:val="en-US"/>
        </w:rPr>
        <w:t xml:space="preserve">oolean cho biết </w:t>
      </w:r>
      <w:r w:rsidR="008942D3">
        <w:rPr>
          <w:lang w:val="en-US"/>
        </w:rPr>
        <w:t>chứng chỉ khóa học</w:t>
      </w:r>
      <w:r w:rsidR="00BC5EC7" w:rsidRPr="005377A9">
        <w:rPr>
          <w:lang w:val="en-US"/>
        </w:rPr>
        <w:t xml:space="preserve"> này có đang hoạt động hay không. Nếu </w:t>
      </w:r>
      <w:r w:rsidR="008942D3">
        <w:rPr>
          <w:lang w:val="en-US"/>
        </w:rPr>
        <w:t>chứng chỉ</w:t>
      </w:r>
      <w:r w:rsidR="00BC5EC7" w:rsidRPr="005377A9">
        <w:rPr>
          <w:lang w:val="en-US"/>
        </w:rPr>
        <w:t xml:space="preserve"> không hoạt động, thì </w:t>
      </w:r>
      <w:r w:rsidR="008942D3">
        <w:rPr>
          <w:lang w:val="en-US"/>
        </w:rPr>
        <w:t>n</w:t>
      </w:r>
      <w:r w:rsidR="007D7EDE">
        <w:rPr>
          <w:lang w:val="en-US"/>
        </w:rPr>
        <w:t>gười học</w:t>
      </w:r>
      <w:r w:rsidR="00BC5EC7" w:rsidRPr="005377A9">
        <w:rPr>
          <w:lang w:val="en-US"/>
        </w:rPr>
        <w:t xml:space="preserve"> không được đăng ký </w:t>
      </w:r>
      <w:r w:rsidR="00BC5EC7" w:rsidRPr="005377A9">
        <w:rPr>
          <w:lang w:val="en-US"/>
        </w:rPr>
        <w:lastRenderedPageBreak/>
        <w:t xml:space="preserve">khóa học đó. </w:t>
      </w:r>
    </w:p>
    <w:p w14:paraId="529E7D67" w14:textId="4940F6AA" w:rsidR="00BC5EC7" w:rsidRPr="008942D3" w:rsidRDefault="001F7F8E" w:rsidP="008942D3">
      <w:pPr>
        <w:pStyle w:val="BodyText"/>
        <w:ind w:firstLine="397"/>
        <w:rPr>
          <w:lang w:val="en-US"/>
        </w:rPr>
      </w:pPr>
      <w:r w:rsidRPr="001F7F8E">
        <w:rPr>
          <w:i/>
          <w:iCs/>
          <w:lang w:val="en-US"/>
        </w:rPr>
        <w:t xml:space="preserve">Thuộc tính </w:t>
      </w:r>
      <w:r w:rsidR="00BC5EC7" w:rsidRPr="001F7F8E">
        <w:rPr>
          <w:i/>
          <w:iCs/>
          <w:lang w:val="en-US"/>
        </w:rPr>
        <w:t>mode</w:t>
      </w:r>
      <w:r w:rsidRPr="001F7F8E">
        <w:rPr>
          <w:i/>
          <w:iCs/>
          <w:lang w:val="en-US"/>
        </w:rPr>
        <w:t>:</w:t>
      </w:r>
      <w:r>
        <w:rPr>
          <w:lang w:val="en-US"/>
        </w:rPr>
        <w:t xml:space="preserve"> </w:t>
      </w:r>
      <w:r w:rsidR="00BC5EC7" w:rsidRPr="005377A9">
        <w:rPr>
          <w:lang w:val="en-US"/>
        </w:rPr>
        <w:t xml:space="preserve">Chuỗi biểu thị loại </w:t>
      </w:r>
      <w:r w:rsidR="008942D3">
        <w:rPr>
          <w:lang w:val="en-US"/>
        </w:rPr>
        <w:t>chứng chỉ</w:t>
      </w:r>
      <w:r w:rsidR="00BC5EC7" w:rsidRPr="005377A9">
        <w:rPr>
          <w:lang w:val="en-US"/>
        </w:rPr>
        <w:t>: audit, honor, professional, verified hoặc blank</w:t>
      </w:r>
      <w:r>
        <w:rPr>
          <w:lang w:val="en-US"/>
        </w:rPr>
        <w:t xml:space="preserve">. </w:t>
      </w:r>
    </w:p>
    <w:p w14:paraId="253DC4B1" w14:textId="258E7C37" w:rsidR="00BC5EC7" w:rsidRPr="001F7F8E" w:rsidRDefault="001F7F8E" w:rsidP="00794D58">
      <w:pPr>
        <w:pStyle w:val="Heading4"/>
        <w:numPr>
          <w:ilvl w:val="0"/>
          <w:numId w:val="32"/>
        </w:numPr>
        <w:rPr>
          <w:i w:val="0"/>
          <w:iCs w:val="0"/>
        </w:rPr>
      </w:pPr>
      <w:hyperlink r:id="rId49" w:anchor="id108" w:history="1">
        <w:r w:rsidRPr="001F7F8E">
          <w:rPr>
            <w:i w:val="0"/>
            <w:iCs w:val="0"/>
          </w:rPr>
          <w:t xml:space="preserve">Bảng </w:t>
        </w:r>
        <w:r w:rsidR="00BC5EC7" w:rsidRPr="001F7F8E">
          <w:rPr>
            <w:i w:val="0"/>
            <w:iCs w:val="0"/>
          </w:rPr>
          <w:t>student_courseaccessrole</w:t>
        </w:r>
      </w:hyperlink>
    </w:p>
    <w:p w14:paraId="1B2C1795" w14:textId="77777777" w:rsidR="00E55E58" w:rsidRDefault="00BC5EC7" w:rsidP="00E55E58">
      <w:pPr>
        <w:pStyle w:val="Caption"/>
        <w:spacing w:before="240"/>
        <w:jc w:val="both"/>
      </w:pPr>
      <w:r w:rsidRPr="005377A9">
        <w:t xml:space="preserve">Bảng này liệt kê những </w:t>
      </w:r>
      <w:r w:rsidR="008942D3">
        <w:t>người dùng</w:t>
      </w:r>
      <w:r w:rsidRPr="005377A9">
        <w:t xml:space="preserve"> có vai trò </w:t>
      </w:r>
      <w:r w:rsidR="008942D3">
        <w:t xml:space="preserve">trong khóa học hoặc </w:t>
      </w:r>
      <w:r w:rsidRPr="005377A9">
        <w:t>được ưu tiên để làm việc trong một khóa học.</w:t>
      </w:r>
      <w:r w:rsidR="001F7F8E">
        <w:t xml:space="preserve"> </w:t>
      </w:r>
      <w:r w:rsidR="00DF774D" w:rsidRPr="00DF774D">
        <w:t>Một bảng riêng</w:t>
      </w:r>
      <w:r w:rsidR="00636A63">
        <w:t xml:space="preserve"> là </w:t>
      </w:r>
      <w:r w:rsidR="00DF774D" w:rsidRPr="00DF774D">
        <w:t>django_comment_client_role_users, xác định các quyền cho các cuộc thảo luận trong khóa học.</w:t>
      </w:r>
      <w:bookmarkStart w:id="153" w:name="_Toc179871966"/>
      <w:r w:rsidR="00E55E58" w:rsidRPr="00E55E58">
        <w:t xml:space="preserve"> </w:t>
      </w:r>
    </w:p>
    <w:p w14:paraId="523A595A" w14:textId="575732B1" w:rsidR="00BC5EC7" w:rsidRPr="001F7F8E" w:rsidRDefault="00E55E58" w:rsidP="00E55E58">
      <w:pPr>
        <w:pStyle w:val="Caption"/>
        <w:jc w:val="both"/>
      </w:pPr>
      <w:r>
        <w:t xml:space="preserve">Bảng </w:t>
      </w:r>
      <w:fldSimple w:instr=" STYLEREF 1 \s ">
        <w:r w:rsidR="000C09B3">
          <w:rPr>
            <w:noProof/>
          </w:rPr>
          <w:t>3</w:t>
        </w:r>
      </w:fldSimple>
      <w:r>
        <w:t>.</w:t>
      </w:r>
      <w:fldSimple w:instr=" SEQ Bảng \* ARABIC \s 1 ">
        <w:r w:rsidR="000C09B3">
          <w:rPr>
            <w:noProof/>
          </w:rPr>
          <w:t>8</w:t>
        </w:r>
      </w:fldSimple>
      <w:r>
        <w:t xml:space="preserve"> Mô tả các thuộc tính bảng </w:t>
      </w:r>
      <w:r w:rsidRPr="001F7F8E">
        <w:t>student_courseaccessrole</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5"/>
        <w:gridCol w:w="2340"/>
        <w:gridCol w:w="1980"/>
        <w:gridCol w:w="1217"/>
      </w:tblGrid>
      <w:tr w:rsidR="00BC5EC7" w:rsidRPr="00D573CF" w14:paraId="0742E33A" w14:textId="77777777" w:rsidTr="00537D10">
        <w:trPr>
          <w:tblHeader/>
          <w:jc w:val="center"/>
        </w:trPr>
        <w:tc>
          <w:tcPr>
            <w:tcW w:w="3325" w:type="dxa"/>
            <w:tcMar>
              <w:top w:w="90" w:type="dxa"/>
              <w:left w:w="195" w:type="dxa"/>
              <w:bottom w:w="90" w:type="dxa"/>
              <w:right w:w="195" w:type="dxa"/>
            </w:tcMar>
            <w:vAlign w:val="center"/>
            <w:hideMark/>
          </w:tcPr>
          <w:p w14:paraId="2382BF2B" w14:textId="0F501E28" w:rsidR="00BC5EC7" w:rsidRPr="00D573CF" w:rsidRDefault="001F7F8E" w:rsidP="00D573CF">
            <w:pPr>
              <w:pStyle w:val="NoSpacing"/>
              <w:rPr>
                <w:b/>
                <w:bCs/>
              </w:rPr>
            </w:pPr>
            <w:r w:rsidRPr="00D573CF">
              <w:rPr>
                <w:b/>
                <w:bCs/>
              </w:rPr>
              <w:t>Thuộc tính</w:t>
            </w:r>
          </w:p>
        </w:tc>
        <w:tc>
          <w:tcPr>
            <w:tcW w:w="2340" w:type="dxa"/>
            <w:tcMar>
              <w:top w:w="90" w:type="dxa"/>
              <w:left w:w="195" w:type="dxa"/>
              <w:bottom w:w="90" w:type="dxa"/>
              <w:right w:w="195" w:type="dxa"/>
            </w:tcMar>
            <w:vAlign w:val="center"/>
            <w:hideMark/>
          </w:tcPr>
          <w:p w14:paraId="69EC968E" w14:textId="34E2CBB5" w:rsidR="00BC5EC7" w:rsidRPr="00D573CF" w:rsidRDefault="001F7F8E" w:rsidP="00D573CF">
            <w:pPr>
              <w:pStyle w:val="NoSpacing"/>
              <w:rPr>
                <w:b/>
                <w:bCs/>
              </w:rPr>
            </w:pPr>
            <w:r w:rsidRPr="00D573CF">
              <w:rPr>
                <w:b/>
                <w:bCs/>
              </w:rPr>
              <w:t>Kiểu dữ liệu</w:t>
            </w:r>
          </w:p>
        </w:tc>
        <w:tc>
          <w:tcPr>
            <w:tcW w:w="1980" w:type="dxa"/>
            <w:tcMar>
              <w:top w:w="90" w:type="dxa"/>
              <w:left w:w="195" w:type="dxa"/>
              <w:bottom w:w="90" w:type="dxa"/>
              <w:right w:w="195" w:type="dxa"/>
            </w:tcMar>
            <w:vAlign w:val="center"/>
            <w:hideMark/>
          </w:tcPr>
          <w:p w14:paraId="3458BFCC" w14:textId="77777777" w:rsidR="00BC5EC7" w:rsidRPr="00D573CF" w:rsidRDefault="00BC5EC7" w:rsidP="00D573CF">
            <w:pPr>
              <w:pStyle w:val="NoSpacing"/>
              <w:rPr>
                <w:b/>
                <w:bCs/>
              </w:rPr>
            </w:pPr>
            <w:r w:rsidRPr="00D573CF">
              <w:rPr>
                <w:b/>
                <w:bCs/>
              </w:rPr>
              <w:t>Null</w:t>
            </w:r>
          </w:p>
        </w:tc>
        <w:tc>
          <w:tcPr>
            <w:tcW w:w="1217" w:type="dxa"/>
            <w:tcMar>
              <w:top w:w="90" w:type="dxa"/>
              <w:left w:w="195" w:type="dxa"/>
              <w:bottom w:w="90" w:type="dxa"/>
              <w:right w:w="195" w:type="dxa"/>
            </w:tcMar>
            <w:vAlign w:val="center"/>
            <w:hideMark/>
          </w:tcPr>
          <w:p w14:paraId="4BC2B266" w14:textId="77777777" w:rsidR="00BC5EC7" w:rsidRPr="00D573CF" w:rsidRDefault="00BC5EC7" w:rsidP="00D573CF">
            <w:pPr>
              <w:pStyle w:val="NoSpacing"/>
              <w:rPr>
                <w:b/>
                <w:bCs/>
              </w:rPr>
            </w:pPr>
            <w:r w:rsidRPr="00D573CF">
              <w:rPr>
                <w:b/>
                <w:bCs/>
              </w:rPr>
              <w:t>Key</w:t>
            </w:r>
          </w:p>
        </w:tc>
      </w:tr>
      <w:tr w:rsidR="00BC5EC7" w:rsidRPr="00BC5EC7" w14:paraId="545BB321" w14:textId="77777777" w:rsidTr="00537D10">
        <w:trPr>
          <w:jc w:val="center"/>
        </w:trPr>
        <w:tc>
          <w:tcPr>
            <w:tcW w:w="3325" w:type="dxa"/>
            <w:tcMar>
              <w:top w:w="90" w:type="dxa"/>
              <w:left w:w="195" w:type="dxa"/>
              <w:bottom w:w="90" w:type="dxa"/>
              <w:right w:w="195" w:type="dxa"/>
            </w:tcMar>
            <w:vAlign w:val="center"/>
            <w:hideMark/>
          </w:tcPr>
          <w:p w14:paraId="2C13D853" w14:textId="77777777" w:rsidR="00BC5EC7" w:rsidRPr="00BC5EC7" w:rsidRDefault="00BC5EC7" w:rsidP="005377A9">
            <w:pPr>
              <w:spacing w:line="360" w:lineRule="auto"/>
              <w:rPr>
                <w:szCs w:val="26"/>
              </w:rPr>
            </w:pPr>
            <w:r w:rsidRPr="00BC5EC7">
              <w:rPr>
                <w:szCs w:val="26"/>
              </w:rPr>
              <w:t>user_id</w:t>
            </w:r>
          </w:p>
        </w:tc>
        <w:tc>
          <w:tcPr>
            <w:tcW w:w="2340" w:type="dxa"/>
            <w:tcMar>
              <w:top w:w="90" w:type="dxa"/>
              <w:left w:w="195" w:type="dxa"/>
              <w:bottom w:w="90" w:type="dxa"/>
              <w:right w:w="195" w:type="dxa"/>
            </w:tcMar>
            <w:vAlign w:val="center"/>
            <w:hideMark/>
          </w:tcPr>
          <w:p w14:paraId="105EC118" w14:textId="77777777" w:rsidR="00BC5EC7" w:rsidRPr="00BC5EC7" w:rsidRDefault="00BC5EC7" w:rsidP="005377A9">
            <w:pPr>
              <w:spacing w:line="360" w:lineRule="auto"/>
              <w:rPr>
                <w:szCs w:val="26"/>
              </w:rPr>
            </w:pPr>
            <w:r w:rsidRPr="00BC5EC7">
              <w:rPr>
                <w:szCs w:val="26"/>
              </w:rPr>
              <w:t>int(11)</w:t>
            </w:r>
          </w:p>
        </w:tc>
        <w:tc>
          <w:tcPr>
            <w:tcW w:w="1980" w:type="dxa"/>
            <w:tcMar>
              <w:top w:w="90" w:type="dxa"/>
              <w:left w:w="195" w:type="dxa"/>
              <w:bottom w:w="90" w:type="dxa"/>
              <w:right w:w="195" w:type="dxa"/>
            </w:tcMar>
            <w:vAlign w:val="center"/>
            <w:hideMark/>
          </w:tcPr>
          <w:p w14:paraId="1E228080" w14:textId="77777777" w:rsidR="00BC5EC7" w:rsidRPr="00BC5EC7" w:rsidRDefault="00BC5EC7" w:rsidP="005377A9">
            <w:pPr>
              <w:spacing w:line="360" w:lineRule="auto"/>
              <w:rPr>
                <w:szCs w:val="26"/>
              </w:rPr>
            </w:pPr>
            <w:r w:rsidRPr="00BC5EC7">
              <w:rPr>
                <w:szCs w:val="26"/>
              </w:rPr>
              <w:t>NO</w:t>
            </w:r>
          </w:p>
        </w:tc>
        <w:tc>
          <w:tcPr>
            <w:tcW w:w="1217" w:type="dxa"/>
            <w:tcMar>
              <w:top w:w="90" w:type="dxa"/>
              <w:left w:w="195" w:type="dxa"/>
              <w:bottom w:w="90" w:type="dxa"/>
              <w:right w:w="195" w:type="dxa"/>
            </w:tcMar>
            <w:vAlign w:val="center"/>
            <w:hideMark/>
          </w:tcPr>
          <w:p w14:paraId="2CA86C9E" w14:textId="77777777" w:rsidR="00BC5EC7" w:rsidRPr="00BC5EC7" w:rsidRDefault="00BC5EC7" w:rsidP="005377A9">
            <w:pPr>
              <w:spacing w:line="360" w:lineRule="auto"/>
              <w:rPr>
                <w:szCs w:val="26"/>
              </w:rPr>
            </w:pPr>
            <w:r w:rsidRPr="00BC5EC7">
              <w:rPr>
                <w:szCs w:val="26"/>
              </w:rPr>
              <w:t>PRI</w:t>
            </w:r>
          </w:p>
        </w:tc>
      </w:tr>
      <w:tr w:rsidR="00BC5EC7" w:rsidRPr="00BC5EC7" w14:paraId="3C444F98" w14:textId="77777777" w:rsidTr="00537D10">
        <w:trPr>
          <w:jc w:val="center"/>
        </w:trPr>
        <w:tc>
          <w:tcPr>
            <w:tcW w:w="3325" w:type="dxa"/>
            <w:tcMar>
              <w:top w:w="90" w:type="dxa"/>
              <w:left w:w="195" w:type="dxa"/>
              <w:bottom w:w="90" w:type="dxa"/>
              <w:right w:w="195" w:type="dxa"/>
            </w:tcMar>
            <w:vAlign w:val="center"/>
            <w:hideMark/>
          </w:tcPr>
          <w:p w14:paraId="5CF3C8A3" w14:textId="77777777" w:rsidR="00BC5EC7" w:rsidRPr="00BC5EC7" w:rsidRDefault="00BC5EC7" w:rsidP="005377A9">
            <w:pPr>
              <w:spacing w:line="360" w:lineRule="auto"/>
              <w:rPr>
                <w:szCs w:val="26"/>
              </w:rPr>
            </w:pPr>
            <w:r w:rsidRPr="00BC5EC7">
              <w:rPr>
                <w:szCs w:val="26"/>
              </w:rPr>
              <w:t>course_id</w:t>
            </w:r>
          </w:p>
        </w:tc>
        <w:tc>
          <w:tcPr>
            <w:tcW w:w="2340" w:type="dxa"/>
            <w:tcMar>
              <w:top w:w="90" w:type="dxa"/>
              <w:left w:w="195" w:type="dxa"/>
              <w:bottom w:w="90" w:type="dxa"/>
              <w:right w:w="195" w:type="dxa"/>
            </w:tcMar>
            <w:vAlign w:val="center"/>
            <w:hideMark/>
          </w:tcPr>
          <w:p w14:paraId="0F64F247" w14:textId="77777777" w:rsidR="00BC5EC7" w:rsidRPr="00BC5EC7" w:rsidRDefault="00BC5EC7" w:rsidP="005377A9">
            <w:pPr>
              <w:spacing w:line="360" w:lineRule="auto"/>
              <w:rPr>
                <w:szCs w:val="26"/>
              </w:rPr>
            </w:pPr>
            <w:r w:rsidRPr="00BC5EC7">
              <w:rPr>
                <w:szCs w:val="26"/>
              </w:rPr>
              <w:t>varchar(255)</w:t>
            </w:r>
          </w:p>
        </w:tc>
        <w:tc>
          <w:tcPr>
            <w:tcW w:w="1980" w:type="dxa"/>
            <w:tcMar>
              <w:top w:w="90" w:type="dxa"/>
              <w:left w:w="195" w:type="dxa"/>
              <w:bottom w:w="90" w:type="dxa"/>
              <w:right w:w="195" w:type="dxa"/>
            </w:tcMar>
            <w:vAlign w:val="center"/>
            <w:hideMark/>
          </w:tcPr>
          <w:p w14:paraId="2EAF5833" w14:textId="77777777" w:rsidR="00BC5EC7" w:rsidRPr="00BC5EC7" w:rsidRDefault="00BC5EC7" w:rsidP="005377A9">
            <w:pPr>
              <w:spacing w:line="360" w:lineRule="auto"/>
              <w:rPr>
                <w:szCs w:val="26"/>
              </w:rPr>
            </w:pPr>
            <w:r w:rsidRPr="00BC5EC7">
              <w:rPr>
                <w:szCs w:val="26"/>
              </w:rPr>
              <w:t>NO</w:t>
            </w:r>
          </w:p>
        </w:tc>
        <w:tc>
          <w:tcPr>
            <w:tcW w:w="1217" w:type="dxa"/>
            <w:tcMar>
              <w:top w:w="90" w:type="dxa"/>
              <w:left w:w="195" w:type="dxa"/>
              <w:bottom w:w="90" w:type="dxa"/>
              <w:right w:w="195" w:type="dxa"/>
            </w:tcMar>
            <w:vAlign w:val="center"/>
            <w:hideMark/>
          </w:tcPr>
          <w:p w14:paraId="17D75E2B" w14:textId="77777777" w:rsidR="00BC5EC7" w:rsidRPr="00BC5EC7" w:rsidRDefault="00BC5EC7" w:rsidP="005377A9">
            <w:pPr>
              <w:spacing w:line="360" w:lineRule="auto"/>
              <w:rPr>
                <w:szCs w:val="26"/>
              </w:rPr>
            </w:pPr>
            <w:r w:rsidRPr="00BC5EC7">
              <w:rPr>
                <w:szCs w:val="26"/>
              </w:rPr>
              <w:t> </w:t>
            </w:r>
          </w:p>
        </w:tc>
      </w:tr>
      <w:tr w:rsidR="00BC5EC7" w:rsidRPr="00BC5EC7" w14:paraId="2BB1858A" w14:textId="77777777" w:rsidTr="00537D10">
        <w:trPr>
          <w:jc w:val="center"/>
        </w:trPr>
        <w:tc>
          <w:tcPr>
            <w:tcW w:w="3325" w:type="dxa"/>
            <w:tcMar>
              <w:top w:w="90" w:type="dxa"/>
              <w:left w:w="195" w:type="dxa"/>
              <w:bottom w:w="90" w:type="dxa"/>
              <w:right w:w="195" w:type="dxa"/>
            </w:tcMar>
            <w:vAlign w:val="center"/>
            <w:hideMark/>
          </w:tcPr>
          <w:p w14:paraId="23AE47FF" w14:textId="77777777" w:rsidR="00BC5EC7" w:rsidRPr="00BC5EC7" w:rsidRDefault="00BC5EC7" w:rsidP="005377A9">
            <w:pPr>
              <w:spacing w:line="360" w:lineRule="auto"/>
              <w:rPr>
                <w:szCs w:val="26"/>
              </w:rPr>
            </w:pPr>
            <w:r w:rsidRPr="00BC5EC7">
              <w:rPr>
                <w:szCs w:val="26"/>
              </w:rPr>
              <w:t>role</w:t>
            </w:r>
          </w:p>
        </w:tc>
        <w:tc>
          <w:tcPr>
            <w:tcW w:w="2340" w:type="dxa"/>
            <w:tcMar>
              <w:top w:w="90" w:type="dxa"/>
              <w:left w:w="195" w:type="dxa"/>
              <w:bottom w:w="90" w:type="dxa"/>
              <w:right w:w="195" w:type="dxa"/>
            </w:tcMar>
            <w:vAlign w:val="center"/>
            <w:hideMark/>
          </w:tcPr>
          <w:p w14:paraId="700CC9F1" w14:textId="77777777" w:rsidR="00BC5EC7" w:rsidRPr="00BC5EC7" w:rsidRDefault="00BC5EC7" w:rsidP="005377A9">
            <w:pPr>
              <w:spacing w:line="360" w:lineRule="auto"/>
              <w:rPr>
                <w:szCs w:val="26"/>
              </w:rPr>
            </w:pPr>
            <w:r w:rsidRPr="00BC5EC7">
              <w:rPr>
                <w:szCs w:val="26"/>
              </w:rPr>
              <w:t>varchar(255)</w:t>
            </w:r>
          </w:p>
        </w:tc>
        <w:tc>
          <w:tcPr>
            <w:tcW w:w="1980" w:type="dxa"/>
            <w:tcMar>
              <w:top w:w="90" w:type="dxa"/>
              <w:left w:w="195" w:type="dxa"/>
              <w:bottom w:w="90" w:type="dxa"/>
              <w:right w:w="195" w:type="dxa"/>
            </w:tcMar>
            <w:vAlign w:val="center"/>
            <w:hideMark/>
          </w:tcPr>
          <w:p w14:paraId="35AC0741" w14:textId="77777777" w:rsidR="00BC5EC7" w:rsidRPr="00BC5EC7" w:rsidRDefault="00BC5EC7" w:rsidP="005377A9">
            <w:pPr>
              <w:spacing w:line="360" w:lineRule="auto"/>
              <w:rPr>
                <w:szCs w:val="26"/>
              </w:rPr>
            </w:pPr>
            <w:r w:rsidRPr="00BC5EC7">
              <w:rPr>
                <w:szCs w:val="26"/>
              </w:rPr>
              <w:t>NO</w:t>
            </w:r>
          </w:p>
        </w:tc>
        <w:tc>
          <w:tcPr>
            <w:tcW w:w="1217" w:type="dxa"/>
            <w:tcMar>
              <w:top w:w="90" w:type="dxa"/>
              <w:left w:w="195" w:type="dxa"/>
              <w:bottom w:w="90" w:type="dxa"/>
              <w:right w:w="195" w:type="dxa"/>
            </w:tcMar>
            <w:vAlign w:val="center"/>
            <w:hideMark/>
          </w:tcPr>
          <w:p w14:paraId="239F2740" w14:textId="77777777" w:rsidR="00BC5EC7" w:rsidRPr="00BC5EC7" w:rsidRDefault="00BC5EC7" w:rsidP="001F7F8E">
            <w:pPr>
              <w:keepNext/>
              <w:spacing w:line="360" w:lineRule="auto"/>
              <w:rPr>
                <w:szCs w:val="26"/>
              </w:rPr>
            </w:pPr>
            <w:r w:rsidRPr="00BC5EC7">
              <w:rPr>
                <w:szCs w:val="26"/>
              </w:rPr>
              <w:t> </w:t>
            </w:r>
          </w:p>
        </w:tc>
      </w:tr>
    </w:tbl>
    <w:p w14:paraId="6E6F6FBE" w14:textId="27AEA20C" w:rsidR="001F7F8E" w:rsidRPr="001F7F8E" w:rsidRDefault="001F7F8E" w:rsidP="00CB3F1A">
      <w:pPr>
        <w:pStyle w:val="BodyText"/>
        <w:ind w:firstLine="0"/>
        <w:rPr>
          <w:b/>
          <w:bCs/>
          <w:i/>
          <w:iCs/>
          <w:lang w:val="en-US"/>
        </w:rPr>
      </w:pPr>
      <w:r w:rsidRPr="001F7F8E">
        <w:rPr>
          <w:b/>
          <w:bCs/>
          <w:i/>
          <w:iCs/>
          <w:lang w:val="en-US"/>
        </w:rPr>
        <w:t>Mô tả các thuộc tính:</w:t>
      </w:r>
    </w:p>
    <w:p w14:paraId="03E394D9" w14:textId="0C5E7000" w:rsidR="00456695" w:rsidRPr="005377A9" w:rsidRDefault="001F7F8E" w:rsidP="001F7F8E">
      <w:pPr>
        <w:pStyle w:val="BodyText"/>
        <w:rPr>
          <w:lang w:val="en-US"/>
        </w:rPr>
      </w:pPr>
      <w:r w:rsidRPr="001F7F8E">
        <w:rPr>
          <w:i/>
          <w:iCs/>
          <w:lang w:val="en-US"/>
        </w:rPr>
        <w:t xml:space="preserve">Thuộc tính </w:t>
      </w:r>
      <w:r w:rsidR="00456695" w:rsidRPr="001F7F8E">
        <w:rPr>
          <w:i/>
          <w:iCs/>
          <w:lang w:val="en-US"/>
        </w:rPr>
        <w:t>user_id</w:t>
      </w:r>
      <w:r w:rsidRPr="001F7F8E">
        <w:rPr>
          <w:i/>
          <w:iCs/>
          <w:lang w:val="en-US"/>
        </w:rPr>
        <w:t>:</w:t>
      </w:r>
      <w:r>
        <w:rPr>
          <w:lang w:val="en-US"/>
        </w:rPr>
        <w:t xml:space="preserve"> </w:t>
      </w:r>
      <w:r w:rsidR="00456695" w:rsidRPr="005377A9">
        <w:rPr>
          <w:lang w:val="en-US"/>
        </w:rPr>
        <w:t>ID của thành viên nhóm khóa học trong auth_user.id.</w:t>
      </w:r>
    </w:p>
    <w:p w14:paraId="233A0B1C" w14:textId="1DEC67A3" w:rsidR="00CB3F1A" w:rsidRDefault="001F7F8E" w:rsidP="001F7F8E">
      <w:pPr>
        <w:pStyle w:val="BodyText"/>
        <w:rPr>
          <w:lang w:val="en-US"/>
        </w:rPr>
      </w:pPr>
      <w:r w:rsidRPr="001F7F8E">
        <w:rPr>
          <w:i/>
          <w:iCs/>
          <w:lang w:val="en-US"/>
        </w:rPr>
        <w:t xml:space="preserve">Thuộc tính </w:t>
      </w:r>
      <w:r w:rsidR="00456695" w:rsidRPr="001F7F8E">
        <w:rPr>
          <w:i/>
          <w:iCs/>
          <w:lang w:val="en-US"/>
        </w:rPr>
        <w:t>course_id</w:t>
      </w:r>
      <w:r w:rsidRPr="001F7F8E">
        <w:rPr>
          <w:i/>
          <w:iCs/>
          <w:lang w:val="en-US"/>
        </w:rPr>
        <w:t>:</w:t>
      </w:r>
      <w:r>
        <w:rPr>
          <w:lang w:val="en-US"/>
        </w:rPr>
        <w:t xml:space="preserve"> </w:t>
      </w:r>
      <w:r w:rsidR="00456695" w:rsidRPr="005377A9">
        <w:rPr>
          <w:lang w:val="en-US"/>
        </w:rPr>
        <w:t>Mã định danh khóa học, theo định dạng</w:t>
      </w:r>
    </w:p>
    <w:p w14:paraId="37BEC270" w14:textId="093722AD" w:rsidR="00456695" w:rsidRPr="005377A9" w:rsidRDefault="00456695" w:rsidP="001F7F8E">
      <w:pPr>
        <w:pStyle w:val="BodyText"/>
        <w:rPr>
          <w:lang w:val="en-US"/>
        </w:rPr>
      </w:pPr>
      <w:r w:rsidRPr="005377A9">
        <w:rPr>
          <w:lang w:val="en-US"/>
        </w:rPr>
        <w:t>{key type}:{org}+{course}+{run}. Ví dụ: course-v1:edX+DemoX+Demo_2014.</w:t>
      </w:r>
    </w:p>
    <w:p w14:paraId="1548F39A" w14:textId="0C80BE6B" w:rsidR="00456695" w:rsidRPr="00DF774D" w:rsidRDefault="001F7F8E" w:rsidP="00CB3F1A">
      <w:pPr>
        <w:pStyle w:val="BodyText"/>
        <w:rPr>
          <w:i/>
          <w:iCs/>
          <w:lang w:val="en-US"/>
        </w:rPr>
      </w:pPr>
      <w:r w:rsidRPr="001F7F8E">
        <w:rPr>
          <w:i/>
          <w:iCs/>
          <w:lang w:val="en-US"/>
        </w:rPr>
        <w:t xml:space="preserve">Thuộc tính </w:t>
      </w:r>
      <w:r w:rsidR="00456695" w:rsidRPr="001F7F8E">
        <w:rPr>
          <w:i/>
          <w:iCs/>
          <w:lang w:val="en-US"/>
        </w:rPr>
        <w:t>role</w:t>
      </w:r>
      <w:r w:rsidRPr="001F7F8E">
        <w:rPr>
          <w:i/>
          <w:iCs/>
          <w:lang w:val="en-US"/>
        </w:rPr>
        <w:t>:</w:t>
      </w:r>
      <w:r>
        <w:rPr>
          <w:i/>
          <w:iCs/>
          <w:lang w:val="en-US"/>
        </w:rPr>
        <w:t xml:space="preserve"> </w:t>
      </w:r>
      <w:r w:rsidR="00CB3F1A">
        <w:rPr>
          <w:lang w:val="en-US"/>
        </w:rPr>
        <w:t>Vai trò mà người dùng</w:t>
      </w:r>
      <w:r w:rsidR="00456695" w:rsidRPr="005377A9">
        <w:rPr>
          <w:lang w:val="en-US"/>
        </w:rPr>
        <w:t xml:space="preserve"> được chỉ địn</w:t>
      </w:r>
      <w:r w:rsidR="00CB3F1A">
        <w:rPr>
          <w:lang w:val="en-US"/>
        </w:rPr>
        <w:t>h</w:t>
      </w:r>
      <w:r w:rsidR="00456695" w:rsidRPr="005377A9">
        <w:rPr>
          <w:lang w:val="en-US"/>
        </w:rPr>
        <w:t>. Vai trò là một trong các giá trị sau</w:t>
      </w:r>
      <w:r w:rsidR="00DF774D">
        <w:rPr>
          <w:lang w:val="en-US"/>
        </w:rPr>
        <w:t xml:space="preserve">: </w:t>
      </w:r>
      <w:r w:rsidR="00456695" w:rsidRPr="005377A9">
        <w:rPr>
          <w:lang w:val="en-US"/>
        </w:rPr>
        <w:t>beta_testers</w:t>
      </w:r>
      <w:r w:rsidR="00DF774D">
        <w:rPr>
          <w:lang w:val="en-US"/>
        </w:rPr>
        <w:t xml:space="preserve">, </w:t>
      </w:r>
      <w:r w:rsidR="00456695" w:rsidRPr="005377A9">
        <w:rPr>
          <w:lang w:val="en-US"/>
        </w:rPr>
        <w:t>ccx_coach</w:t>
      </w:r>
      <w:r w:rsidR="00DF774D">
        <w:rPr>
          <w:i/>
          <w:iCs/>
          <w:lang w:val="en-US"/>
        </w:rPr>
        <w:t xml:space="preserve">, </w:t>
      </w:r>
      <w:r w:rsidR="00456695" w:rsidRPr="005377A9">
        <w:rPr>
          <w:lang w:val="en-US"/>
        </w:rPr>
        <w:t>finance_admin</w:t>
      </w:r>
      <w:r w:rsidR="00DF774D">
        <w:rPr>
          <w:i/>
          <w:iCs/>
          <w:lang w:val="en-US"/>
        </w:rPr>
        <w:t xml:space="preserve">, </w:t>
      </w:r>
      <w:r w:rsidR="00456695" w:rsidRPr="005377A9">
        <w:rPr>
          <w:lang w:val="en-US"/>
        </w:rPr>
        <w:t>instructor</w:t>
      </w:r>
      <w:r w:rsidR="00DF774D">
        <w:rPr>
          <w:lang w:val="en-US"/>
        </w:rPr>
        <w:t xml:space="preserve"> -</w:t>
      </w:r>
      <w:r w:rsidR="00DF774D" w:rsidRPr="008942D3">
        <w:rPr>
          <w:lang w:val="en-US"/>
        </w:rPr>
        <w:t>n</w:t>
      </w:r>
      <w:r w:rsidR="00456695" w:rsidRPr="008942D3">
        <w:rPr>
          <w:lang w:val="en-US"/>
        </w:rPr>
        <w:t>hóm khóa học thiết lập vai trò này trong Studio hoặc LMS bằng cách chọn Staff</w:t>
      </w:r>
      <w:r w:rsidR="00DF774D" w:rsidRPr="008942D3">
        <w:rPr>
          <w:lang w:val="en-US"/>
        </w:rPr>
        <w:t xml:space="preserve"> ,</w:t>
      </w:r>
      <w:r w:rsidR="00DF774D">
        <w:rPr>
          <w:i/>
          <w:iCs/>
          <w:lang w:val="en-US"/>
        </w:rPr>
        <w:t xml:space="preserve"> </w:t>
      </w:r>
      <w:r w:rsidR="00456695" w:rsidRPr="005377A9">
        <w:rPr>
          <w:lang w:val="en-US"/>
        </w:rPr>
        <w:t>library_user</w:t>
      </w:r>
      <w:r w:rsidR="00DF774D">
        <w:rPr>
          <w:i/>
          <w:iCs/>
          <w:lang w:val="en-US"/>
        </w:rPr>
        <w:t xml:space="preserve">, </w:t>
      </w:r>
      <w:r w:rsidR="00456695" w:rsidRPr="005377A9">
        <w:rPr>
          <w:lang w:val="en-US"/>
        </w:rPr>
        <w:t>sales_admin</w:t>
      </w:r>
      <w:r w:rsidR="00DF774D">
        <w:rPr>
          <w:i/>
          <w:iCs/>
          <w:lang w:val="en-US"/>
        </w:rPr>
        <w:t xml:space="preserve">, </w:t>
      </w:r>
      <w:r w:rsidR="00456695" w:rsidRPr="008942D3">
        <w:rPr>
          <w:lang w:val="en-US"/>
        </w:rPr>
        <w:t>staff</w:t>
      </w:r>
      <w:r w:rsidR="00DF774D" w:rsidRPr="008942D3">
        <w:rPr>
          <w:lang w:val="en-US"/>
        </w:rPr>
        <w:t xml:space="preserve"> - c</w:t>
      </w:r>
      <w:r w:rsidR="00456695" w:rsidRPr="008942D3">
        <w:rPr>
          <w:lang w:val="en-US"/>
        </w:rPr>
        <w:t>ác nhóm khóa học thiết lập vai trò này trong Studio hoặc LMS bằng cách chọn Admin</w:t>
      </w:r>
      <w:r w:rsidR="00DF774D" w:rsidRPr="008942D3">
        <w:rPr>
          <w:lang w:val="en-US"/>
        </w:rPr>
        <w:t>.</w:t>
      </w:r>
    </w:p>
    <w:p w14:paraId="60FEDD86" w14:textId="01C0F8A3" w:rsidR="00456695" w:rsidRDefault="00456695" w:rsidP="00794D58">
      <w:pPr>
        <w:pStyle w:val="Heading4"/>
        <w:numPr>
          <w:ilvl w:val="0"/>
          <w:numId w:val="32"/>
        </w:numPr>
      </w:pPr>
      <w:r w:rsidRPr="005377A9">
        <w:t xml:space="preserve">Bảng django_comment_client_role_users </w:t>
      </w:r>
    </w:p>
    <w:p w14:paraId="238FC3A0" w14:textId="77777777" w:rsidR="00E55E58" w:rsidRDefault="00D573CF" w:rsidP="00E55E58">
      <w:pPr>
        <w:pStyle w:val="Caption"/>
        <w:spacing w:before="240"/>
        <w:jc w:val="both"/>
      </w:pPr>
      <w:r w:rsidRPr="00D573CF">
        <w:t xml:space="preserve">Bảng này xác định vai trò đặc quyền khi tham gia thảo luận khóa học cho mọi </w:t>
      </w:r>
      <w:r w:rsidR="008942D3">
        <w:t>người dùng</w:t>
      </w:r>
      <w:r w:rsidRPr="00D573CF">
        <w:t xml:space="preserve"> đã đăng ký khóa học.</w:t>
      </w:r>
      <w:bookmarkStart w:id="154" w:name="_Toc179871967"/>
      <w:r w:rsidR="00E55E58" w:rsidRPr="00E55E58">
        <w:t xml:space="preserve"> </w:t>
      </w:r>
    </w:p>
    <w:p w14:paraId="44474CDF" w14:textId="43F22DC4" w:rsidR="00E55E58" w:rsidRDefault="00E55E58" w:rsidP="00E55E58">
      <w:pPr>
        <w:pStyle w:val="Caption"/>
        <w:jc w:val="both"/>
      </w:pPr>
      <w:r>
        <w:t xml:space="preserve">Bảng </w:t>
      </w:r>
      <w:fldSimple w:instr=" STYLEREF 1 \s ">
        <w:r w:rsidR="000C09B3">
          <w:rPr>
            <w:noProof/>
          </w:rPr>
          <w:t>3</w:t>
        </w:r>
      </w:fldSimple>
      <w:r>
        <w:t>.</w:t>
      </w:r>
      <w:fldSimple w:instr=" SEQ Bảng \* ARABIC \s 1 ">
        <w:r w:rsidR="000C09B3">
          <w:rPr>
            <w:noProof/>
          </w:rPr>
          <w:t>9</w:t>
        </w:r>
      </w:fldSimple>
      <w:r>
        <w:t xml:space="preserve"> Bảng mô tả thuộc tính bảng </w:t>
      </w:r>
      <w:r w:rsidRPr="00C061ED">
        <w:t>django_comment_client_role_users</w:t>
      </w:r>
      <w:bookmarkEnd w:id="154"/>
    </w:p>
    <w:p w14:paraId="19146153" w14:textId="7E5CDCA7" w:rsidR="00395221" w:rsidRPr="005377A9" w:rsidRDefault="00395221" w:rsidP="008942D3">
      <w:pPr>
        <w:pStyle w:val="BodyText"/>
        <w:ind w:firstLine="36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35"/>
        <w:gridCol w:w="2340"/>
        <w:gridCol w:w="1639"/>
        <w:gridCol w:w="1495"/>
      </w:tblGrid>
      <w:tr w:rsidR="008942D3" w:rsidRPr="00D573CF" w14:paraId="5BA676FD" w14:textId="511D0FAF" w:rsidTr="00054C0D">
        <w:trPr>
          <w:tblHeader/>
          <w:jc w:val="center"/>
        </w:trPr>
        <w:tc>
          <w:tcPr>
            <w:tcW w:w="2335" w:type="dxa"/>
            <w:shd w:val="clear" w:color="auto" w:fill="FFFFFF"/>
            <w:tcMar>
              <w:top w:w="90" w:type="dxa"/>
              <w:left w:w="195" w:type="dxa"/>
              <w:bottom w:w="90" w:type="dxa"/>
              <w:right w:w="195" w:type="dxa"/>
            </w:tcMar>
            <w:vAlign w:val="center"/>
            <w:hideMark/>
          </w:tcPr>
          <w:p w14:paraId="26F31F02" w14:textId="21EF1410" w:rsidR="008942D3" w:rsidRPr="00D573CF" w:rsidRDefault="008942D3" w:rsidP="00D573CF">
            <w:pPr>
              <w:pStyle w:val="NoSpacing"/>
              <w:rPr>
                <w:b/>
                <w:bCs/>
                <w:szCs w:val="26"/>
              </w:rPr>
            </w:pPr>
            <w:r w:rsidRPr="00D573CF">
              <w:rPr>
                <w:b/>
                <w:bCs/>
              </w:rPr>
              <w:lastRenderedPageBreak/>
              <w:t>Thuộc tính</w:t>
            </w:r>
          </w:p>
        </w:tc>
        <w:tc>
          <w:tcPr>
            <w:tcW w:w="2340" w:type="dxa"/>
            <w:shd w:val="clear" w:color="auto" w:fill="FFFFFF"/>
            <w:tcMar>
              <w:top w:w="90" w:type="dxa"/>
              <w:left w:w="195" w:type="dxa"/>
              <w:bottom w:w="90" w:type="dxa"/>
              <w:right w:w="195" w:type="dxa"/>
            </w:tcMar>
            <w:vAlign w:val="center"/>
            <w:hideMark/>
          </w:tcPr>
          <w:p w14:paraId="57F94D51" w14:textId="06570ABA" w:rsidR="008942D3" w:rsidRPr="00D573CF" w:rsidRDefault="008942D3" w:rsidP="00D573CF">
            <w:pPr>
              <w:pStyle w:val="NoSpacing"/>
              <w:rPr>
                <w:b/>
                <w:bCs/>
                <w:szCs w:val="26"/>
              </w:rPr>
            </w:pPr>
            <w:r w:rsidRPr="00D573CF">
              <w:rPr>
                <w:b/>
                <w:bCs/>
              </w:rPr>
              <w:t>Kiểu dữ liệu</w:t>
            </w:r>
          </w:p>
        </w:tc>
        <w:tc>
          <w:tcPr>
            <w:tcW w:w="1639" w:type="dxa"/>
            <w:shd w:val="clear" w:color="auto" w:fill="FFFFFF"/>
            <w:tcMar>
              <w:top w:w="90" w:type="dxa"/>
              <w:left w:w="195" w:type="dxa"/>
              <w:bottom w:w="90" w:type="dxa"/>
              <w:right w:w="195" w:type="dxa"/>
            </w:tcMar>
            <w:vAlign w:val="center"/>
            <w:hideMark/>
          </w:tcPr>
          <w:p w14:paraId="1218021B" w14:textId="77777777" w:rsidR="008942D3" w:rsidRPr="00D573CF" w:rsidRDefault="008942D3" w:rsidP="00D573CF">
            <w:pPr>
              <w:pStyle w:val="NoSpacing"/>
              <w:rPr>
                <w:b/>
                <w:bCs/>
                <w:szCs w:val="26"/>
              </w:rPr>
            </w:pPr>
            <w:r w:rsidRPr="00D573CF">
              <w:rPr>
                <w:b/>
                <w:bCs/>
                <w:szCs w:val="26"/>
              </w:rPr>
              <w:t>Null</w:t>
            </w:r>
          </w:p>
        </w:tc>
        <w:tc>
          <w:tcPr>
            <w:tcW w:w="1495" w:type="dxa"/>
            <w:shd w:val="clear" w:color="auto" w:fill="FFFFFF"/>
            <w:tcMar>
              <w:top w:w="90" w:type="dxa"/>
              <w:left w:w="195" w:type="dxa"/>
              <w:bottom w:w="90" w:type="dxa"/>
              <w:right w:w="195" w:type="dxa"/>
            </w:tcMar>
            <w:vAlign w:val="center"/>
            <w:hideMark/>
          </w:tcPr>
          <w:p w14:paraId="3E158BF1" w14:textId="77777777" w:rsidR="008942D3" w:rsidRPr="00D573CF" w:rsidRDefault="008942D3" w:rsidP="00D573CF">
            <w:pPr>
              <w:pStyle w:val="NoSpacing"/>
              <w:rPr>
                <w:b/>
                <w:bCs/>
                <w:szCs w:val="26"/>
              </w:rPr>
            </w:pPr>
            <w:r w:rsidRPr="00D573CF">
              <w:rPr>
                <w:b/>
                <w:bCs/>
                <w:szCs w:val="26"/>
              </w:rPr>
              <w:t>Key</w:t>
            </w:r>
          </w:p>
        </w:tc>
      </w:tr>
      <w:tr w:rsidR="008942D3" w:rsidRPr="00DF774D" w14:paraId="149316D6" w14:textId="18BCB0ED" w:rsidTr="00054C0D">
        <w:trPr>
          <w:jc w:val="center"/>
        </w:trPr>
        <w:tc>
          <w:tcPr>
            <w:tcW w:w="2335" w:type="dxa"/>
            <w:shd w:val="clear" w:color="auto" w:fill="FFFFFF"/>
            <w:tcMar>
              <w:top w:w="90" w:type="dxa"/>
              <w:left w:w="195" w:type="dxa"/>
              <w:bottom w:w="90" w:type="dxa"/>
              <w:right w:w="195" w:type="dxa"/>
            </w:tcMar>
            <w:vAlign w:val="center"/>
            <w:hideMark/>
          </w:tcPr>
          <w:p w14:paraId="1C2FAAF8" w14:textId="77777777" w:rsidR="008942D3" w:rsidRPr="00DF774D" w:rsidRDefault="008942D3" w:rsidP="00D573CF">
            <w:pPr>
              <w:pStyle w:val="NoSpacing"/>
              <w:rPr>
                <w:szCs w:val="26"/>
              </w:rPr>
            </w:pPr>
            <w:r w:rsidRPr="00DF774D">
              <w:rPr>
                <w:szCs w:val="26"/>
              </w:rPr>
              <w:t>user_id</w:t>
            </w:r>
          </w:p>
        </w:tc>
        <w:tc>
          <w:tcPr>
            <w:tcW w:w="2340" w:type="dxa"/>
            <w:shd w:val="clear" w:color="auto" w:fill="FFFFFF"/>
            <w:tcMar>
              <w:top w:w="90" w:type="dxa"/>
              <w:left w:w="195" w:type="dxa"/>
              <w:bottom w:w="90" w:type="dxa"/>
              <w:right w:w="195" w:type="dxa"/>
            </w:tcMar>
            <w:vAlign w:val="center"/>
            <w:hideMark/>
          </w:tcPr>
          <w:p w14:paraId="6BBEA483" w14:textId="77777777" w:rsidR="008942D3" w:rsidRPr="00DF774D" w:rsidRDefault="008942D3" w:rsidP="00D573CF">
            <w:pPr>
              <w:pStyle w:val="NoSpacing"/>
              <w:rPr>
                <w:szCs w:val="26"/>
              </w:rPr>
            </w:pPr>
            <w:r w:rsidRPr="00DF774D">
              <w:rPr>
                <w:szCs w:val="26"/>
              </w:rPr>
              <w:t>int(11)</w:t>
            </w:r>
          </w:p>
        </w:tc>
        <w:tc>
          <w:tcPr>
            <w:tcW w:w="1639" w:type="dxa"/>
            <w:shd w:val="clear" w:color="auto" w:fill="FFFFFF"/>
            <w:tcMar>
              <w:top w:w="90" w:type="dxa"/>
              <w:left w:w="195" w:type="dxa"/>
              <w:bottom w:w="90" w:type="dxa"/>
              <w:right w:w="195" w:type="dxa"/>
            </w:tcMar>
            <w:vAlign w:val="center"/>
            <w:hideMark/>
          </w:tcPr>
          <w:p w14:paraId="0BBA2D2E" w14:textId="77777777" w:rsidR="008942D3" w:rsidRPr="00DF774D" w:rsidRDefault="008942D3" w:rsidP="00D573CF">
            <w:pPr>
              <w:pStyle w:val="NoSpacing"/>
              <w:rPr>
                <w:szCs w:val="26"/>
              </w:rPr>
            </w:pPr>
            <w:r w:rsidRPr="00DF774D">
              <w:rPr>
                <w:szCs w:val="26"/>
              </w:rPr>
              <w:t>NO</w:t>
            </w:r>
          </w:p>
        </w:tc>
        <w:tc>
          <w:tcPr>
            <w:tcW w:w="0" w:type="auto"/>
            <w:shd w:val="clear" w:color="auto" w:fill="FFFFFF"/>
            <w:tcMar>
              <w:top w:w="90" w:type="dxa"/>
              <w:left w:w="195" w:type="dxa"/>
              <w:bottom w:w="90" w:type="dxa"/>
              <w:right w:w="195" w:type="dxa"/>
            </w:tcMar>
            <w:vAlign w:val="center"/>
            <w:hideMark/>
          </w:tcPr>
          <w:p w14:paraId="0063ED4B" w14:textId="77777777" w:rsidR="008942D3" w:rsidRPr="00DF774D" w:rsidRDefault="008942D3" w:rsidP="00D573CF">
            <w:pPr>
              <w:pStyle w:val="NoSpacing"/>
              <w:rPr>
                <w:szCs w:val="26"/>
              </w:rPr>
            </w:pPr>
            <w:r w:rsidRPr="00DF774D">
              <w:rPr>
                <w:szCs w:val="26"/>
              </w:rPr>
              <w:t>PRI</w:t>
            </w:r>
          </w:p>
        </w:tc>
      </w:tr>
      <w:tr w:rsidR="008942D3" w:rsidRPr="00DF774D" w14:paraId="6B403B41" w14:textId="2F3FF48E" w:rsidTr="00054C0D">
        <w:trPr>
          <w:jc w:val="center"/>
        </w:trPr>
        <w:tc>
          <w:tcPr>
            <w:tcW w:w="2335" w:type="dxa"/>
            <w:shd w:val="clear" w:color="auto" w:fill="FFFFFF"/>
            <w:tcMar>
              <w:top w:w="90" w:type="dxa"/>
              <w:left w:w="195" w:type="dxa"/>
              <w:bottom w:w="90" w:type="dxa"/>
              <w:right w:w="195" w:type="dxa"/>
            </w:tcMar>
            <w:vAlign w:val="center"/>
            <w:hideMark/>
          </w:tcPr>
          <w:p w14:paraId="69DFD93F" w14:textId="77777777" w:rsidR="008942D3" w:rsidRPr="00DF774D" w:rsidRDefault="008942D3" w:rsidP="00D573CF">
            <w:pPr>
              <w:pStyle w:val="NoSpacing"/>
              <w:rPr>
                <w:szCs w:val="26"/>
              </w:rPr>
            </w:pPr>
            <w:r w:rsidRPr="00DF774D">
              <w:rPr>
                <w:szCs w:val="26"/>
              </w:rPr>
              <w:t>course_id</w:t>
            </w:r>
          </w:p>
        </w:tc>
        <w:tc>
          <w:tcPr>
            <w:tcW w:w="2340" w:type="dxa"/>
            <w:shd w:val="clear" w:color="auto" w:fill="FFFFFF"/>
            <w:tcMar>
              <w:top w:w="90" w:type="dxa"/>
              <w:left w:w="195" w:type="dxa"/>
              <w:bottom w:w="90" w:type="dxa"/>
              <w:right w:w="195" w:type="dxa"/>
            </w:tcMar>
            <w:vAlign w:val="center"/>
            <w:hideMark/>
          </w:tcPr>
          <w:p w14:paraId="4B9E355C" w14:textId="77777777" w:rsidR="008942D3" w:rsidRPr="00DF774D" w:rsidRDefault="008942D3" w:rsidP="00D573CF">
            <w:pPr>
              <w:pStyle w:val="NoSpacing"/>
              <w:rPr>
                <w:szCs w:val="26"/>
              </w:rPr>
            </w:pPr>
            <w:r w:rsidRPr="00DF774D">
              <w:rPr>
                <w:szCs w:val="26"/>
              </w:rPr>
              <w:t>varchar(255)</w:t>
            </w:r>
          </w:p>
        </w:tc>
        <w:tc>
          <w:tcPr>
            <w:tcW w:w="1639" w:type="dxa"/>
            <w:shd w:val="clear" w:color="auto" w:fill="FFFFFF"/>
            <w:tcMar>
              <w:top w:w="90" w:type="dxa"/>
              <w:left w:w="195" w:type="dxa"/>
              <w:bottom w:w="90" w:type="dxa"/>
              <w:right w:w="195" w:type="dxa"/>
            </w:tcMar>
            <w:vAlign w:val="center"/>
            <w:hideMark/>
          </w:tcPr>
          <w:p w14:paraId="0F71F6EC" w14:textId="77777777" w:rsidR="008942D3" w:rsidRPr="00DF774D" w:rsidRDefault="008942D3" w:rsidP="00D573CF">
            <w:pPr>
              <w:pStyle w:val="NoSpacing"/>
              <w:rPr>
                <w:szCs w:val="26"/>
              </w:rPr>
            </w:pPr>
            <w:r w:rsidRPr="00DF774D">
              <w:rPr>
                <w:szCs w:val="26"/>
              </w:rPr>
              <w:t>NO</w:t>
            </w:r>
          </w:p>
        </w:tc>
        <w:tc>
          <w:tcPr>
            <w:tcW w:w="0" w:type="auto"/>
            <w:shd w:val="clear" w:color="auto" w:fill="FFFFFF"/>
            <w:tcMar>
              <w:top w:w="90" w:type="dxa"/>
              <w:left w:w="195" w:type="dxa"/>
              <w:bottom w:w="90" w:type="dxa"/>
              <w:right w:w="195" w:type="dxa"/>
            </w:tcMar>
            <w:vAlign w:val="center"/>
            <w:hideMark/>
          </w:tcPr>
          <w:p w14:paraId="221A6FD0" w14:textId="77777777" w:rsidR="008942D3" w:rsidRPr="00DF774D" w:rsidRDefault="008942D3" w:rsidP="00D573CF">
            <w:pPr>
              <w:pStyle w:val="NoSpacing"/>
              <w:rPr>
                <w:szCs w:val="26"/>
              </w:rPr>
            </w:pPr>
            <w:r w:rsidRPr="00DF774D">
              <w:rPr>
                <w:szCs w:val="26"/>
              </w:rPr>
              <w:t> </w:t>
            </w:r>
          </w:p>
        </w:tc>
      </w:tr>
      <w:tr w:rsidR="008942D3" w:rsidRPr="00DF774D" w14:paraId="25C415F6" w14:textId="645371CD" w:rsidTr="00054C0D">
        <w:trPr>
          <w:jc w:val="center"/>
        </w:trPr>
        <w:tc>
          <w:tcPr>
            <w:tcW w:w="2335" w:type="dxa"/>
            <w:shd w:val="clear" w:color="auto" w:fill="FFFFFF"/>
            <w:tcMar>
              <w:top w:w="90" w:type="dxa"/>
              <w:left w:w="195" w:type="dxa"/>
              <w:bottom w:w="90" w:type="dxa"/>
              <w:right w:w="195" w:type="dxa"/>
            </w:tcMar>
            <w:vAlign w:val="center"/>
            <w:hideMark/>
          </w:tcPr>
          <w:p w14:paraId="1A2E0B66" w14:textId="0802AF85" w:rsidR="008942D3" w:rsidRPr="00DF774D" w:rsidRDefault="008942D3" w:rsidP="00D573CF">
            <w:pPr>
              <w:pStyle w:val="NoSpacing"/>
              <w:rPr>
                <w:szCs w:val="26"/>
              </w:rPr>
            </w:pPr>
            <w:r>
              <w:rPr>
                <w:szCs w:val="26"/>
              </w:rPr>
              <w:t>name</w:t>
            </w:r>
          </w:p>
        </w:tc>
        <w:tc>
          <w:tcPr>
            <w:tcW w:w="2340" w:type="dxa"/>
            <w:shd w:val="clear" w:color="auto" w:fill="FFFFFF"/>
            <w:tcMar>
              <w:top w:w="90" w:type="dxa"/>
              <w:left w:w="195" w:type="dxa"/>
              <w:bottom w:w="90" w:type="dxa"/>
              <w:right w:w="195" w:type="dxa"/>
            </w:tcMar>
            <w:vAlign w:val="center"/>
            <w:hideMark/>
          </w:tcPr>
          <w:p w14:paraId="73781959" w14:textId="77777777" w:rsidR="008942D3" w:rsidRPr="00DF774D" w:rsidRDefault="008942D3" w:rsidP="00D573CF">
            <w:pPr>
              <w:pStyle w:val="NoSpacing"/>
              <w:rPr>
                <w:szCs w:val="26"/>
              </w:rPr>
            </w:pPr>
            <w:r w:rsidRPr="00DF774D">
              <w:rPr>
                <w:szCs w:val="26"/>
              </w:rPr>
              <w:t>varchar(255)</w:t>
            </w:r>
          </w:p>
        </w:tc>
        <w:tc>
          <w:tcPr>
            <w:tcW w:w="1639" w:type="dxa"/>
            <w:shd w:val="clear" w:color="auto" w:fill="FFFFFF"/>
            <w:tcMar>
              <w:top w:w="90" w:type="dxa"/>
              <w:left w:w="195" w:type="dxa"/>
              <w:bottom w:w="90" w:type="dxa"/>
              <w:right w:w="195" w:type="dxa"/>
            </w:tcMar>
            <w:vAlign w:val="center"/>
            <w:hideMark/>
          </w:tcPr>
          <w:p w14:paraId="61716E9B" w14:textId="77777777" w:rsidR="008942D3" w:rsidRPr="00DF774D" w:rsidRDefault="008942D3" w:rsidP="00D573CF">
            <w:pPr>
              <w:pStyle w:val="NoSpacing"/>
              <w:rPr>
                <w:szCs w:val="26"/>
              </w:rPr>
            </w:pPr>
            <w:r w:rsidRPr="00DF774D">
              <w:rPr>
                <w:szCs w:val="26"/>
              </w:rPr>
              <w:t>NO</w:t>
            </w:r>
          </w:p>
        </w:tc>
        <w:tc>
          <w:tcPr>
            <w:tcW w:w="0" w:type="auto"/>
            <w:shd w:val="clear" w:color="auto" w:fill="FFFFFF"/>
            <w:tcMar>
              <w:top w:w="90" w:type="dxa"/>
              <w:left w:w="195" w:type="dxa"/>
              <w:bottom w:w="90" w:type="dxa"/>
              <w:right w:w="195" w:type="dxa"/>
            </w:tcMar>
            <w:vAlign w:val="center"/>
            <w:hideMark/>
          </w:tcPr>
          <w:p w14:paraId="57AD1323" w14:textId="77777777" w:rsidR="008942D3" w:rsidRPr="00DF774D" w:rsidRDefault="008942D3" w:rsidP="00D573CF">
            <w:pPr>
              <w:pStyle w:val="NoSpacing"/>
              <w:rPr>
                <w:szCs w:val="26"/>
              </w:rPr>
            </w:pPr>
            <w:r w:rsidRPr="00DF774D">
              <w:rPr>
                <w:szCs w:val="26"/>
              </w:rPr>
              <w:t> </w:t>
            </w:r>
          </w:p>
        </w:tc>
      </w:tr>
    </w:tbl>
    <w:p w14:paraId="3AA221A7" w14:textId="33BCDFFE" w:rsidR="00D573CF" w:rsidRPr="00D573CF" w:rsidRDefault="00D573CF" w:rsidP="00054C0D">
      <w:pPr>
        <w:pStyle w:val="BodyText"/>
        <w:ind w:firstLine="0"/>
        <w:rPr>
          <w:b/>
          <w:bCs/>
          <w:i/>
          <w:iCs/>
          <w:lang w:val="en-US"/>
        </w:rPr>
      </w:pPr>
      <w:r w:rsidRPr="00D573CF">
        <w:rPr>
          <w:b/>
          <w:bCs/>
          <w:i/>
          <w:iCs/>
          <w:lang w:val="en-US"/>
        </w:rPr>
        <w:t>Mô tả các thuộc tính</w:t>
      </w:r>
    </w:p>
    <w:p w14:paraId="4456922D" w14:textId="4C6B8944" w:rsidR="00456695" w:rsidRPr="00D573CF" w:rsidRDefault="00C061ED" w:rsidP="00D573CF">
      <w:pPr>
        <w:pStyle w:val="BodyText"/>
        <w:ind w:firstLine="397"/>
        <w:rPr>
          <w:i/>
          <w:iCs/>
          <w:lang w:val="en-US"/>
        </w:rPr>
      </w:pPr>
      <w:r w:rsidRPr="00D573CF">
        <w:rPr>
          <w:i/>
          <w:iCs/>
          <w:lang w:val="en-US"/>
        </w:rPr>
        <w:t xml:space="preserve">Thuộc tính </w:t>
      </w:r>
      <w:r w:rsidR="00456695" w:rsidRPr="00D573CF">
        <w:rPr>
          <w:i/>
          <w:iCs/>
          <w:lang w:val="en-US"/>
        </w:rPr>
        <w:t>user_id</w:t>
      </w:r>
      <w:r w:rsidR="00D573CF">
        <w:rPr>
          <w:i/>
          <w:iCs/>
          <w:lang w:val="en-US"/>
        </w:rPr>
        <w:t xml:space="preserve">: </w:t>
      </w:r>
      <w:r w:rsidR="00456695" w:rsidRPr="005377A9">
        <w:rPr>
          <w:lang w:val="en-US"/>
        </w:rPr>
        <w:t>ID của thành viên nhóm khóa học trong auth_user.id.</w:t>
      </w:r>
    </w:p>
    <w:p w14:paraId="62337E49" w14:textId="0E289C05" w:rsidR="00CB3F1A" w:rsidRDefault="00C061ED" w:rsidP="00D573CF">
      <w:pPr>
        <w:pStyle w:val="BodyText"/>
        <w:ind w:firstLine="397"/>
        <w:rPr>
          <w:lang w:val="en-US"/>
        </w:rPr>
      </w:pPr>
      <w:r w:rsidRPr="00D573CF">
        <w:rPr>
          <w:i/>
          <w:iCs/>
          <w:lang w:val="en-US"/>
        </w:rPr>
        <w:t xml:space="preserve">Thuộc tính </w:t>
      </w:r>
      <w:r w:rsidR="00456695" w:rsidRPr="00D573CF">
        <w:rPr>
          <w:i/>
          <w:iCs/>
          <w:lang w:val="en-US"/>
        </w:rPr>
        <w:t>course_id</w:t>
      </w:r>
      <w:r w:rsidR="00D573CF">
        <w:rPr>
          <w:i/>
          <w:iCs/>
          <w:lang w:val="en-US"/>
        </w:rPr>
        <w:t xml:space="preserve">: </w:t>
      </w:r>
      <w:r w:rsidR="00456695" w:rsidRPr="005377A9">
        <w:rPr>
          <w:lang w:val="en-US"/>
        </w:rPr>
        <w:t>Mã định danh khóa học, theo định dạng</w:t>
      </w:r>
      <w:r w:rsidR="00CB3F1A">
        <w:rPr>
          <w:lang w:val="en-US"/>
        </w:rPr>
        <w:t xml:space="preserve"> sau:</w:t>
      </w:r>
    </w:p>
    <w:p w14:paraId="0E30F9C9" w14:textId="4FF76D93" w:rsidR="00456695" w:rsidRPr="00D573CF" w:rsidRDefault="00456695" w:rsidP="00D573CF">
      <w:pPr>
        <w:pStyle w:val="BodyText"/>
        <w:ind w:firstLine="397"/>
        <w:rPr>
          <w:i/>
          <w:iCs/>
          <w:lang w:val="en-US"/>
        </w:rPr>
      </w:pPr>
      <w:r w:rsidRPr="005377A9">
        <w:rPr>
          <w:lang w:val="en-US"/>
        </w:rPr>
        <w:t xml:space="preserve"> {key type}:{org}+{course}+{run}. Ví dụ: course-v1:edX+DemoX+Demo_2014.</w:t>
      </w:r>
    </w:p>
    <w:p w14:paraId="69BC0608" w14:textId="1F644710" w:rsidR="00456695" w:rsidRPr="00CB3F1A" w:rsidRDefault="00D573CF" w:rsidP="00CB3F1A">
      <w:pPr>
        <w:pStyle w:val="NoSpacing"/>
        <w:ind w:firstLine="397"/>
        <w:rPr>
          <w:i/>
          <w:iCs/>
        </w:rPr>
      </w:pPr>
      <w:r w:rsidRPr="00D573CF">
        <w:rPr>
          <w:i/>
          <w:iCs/>
        </w:rPr>
        <w:t xml:space="preserve">Thuộc tính </w:t>
      </w:r>
      <w:r w:rsidR="00456695" w:rsidRPr="00D573CF">
        <w:rPr>
          <w:i/>
          <w:iCs/>
        </w:rPr>
        <w:t>name</w:t>
      </w:r>
      <w:r w:rsidRPr="00D573CF">
        <w:rPr>
          <w:i/>
          <w:iCs/>
        </w:rPr>
        <w:t>:</w:t>
      </w:r>
      <w:r>
        <w:rPr>
          <w:i/>
          <w:iCs/>
        </w:rPr>
        <w:t xml:space="preserve"> </w:t>
      </w:r>
      <w:r w:rsidR="00CB3F1A">
        <w:t xml:space="preserve">Tên </w:t>
      </w:r>
      <w:r w:rsidR="00456695" w:rsidRPr="005377A9">
        <w:t xml:space="preserve">đặc quyền mà </w:t>
      </w:r>
      <w:r w:rsidR="00343C12">
        <w:t>người dùng</w:t>
      </w:r>
      <w:r w:rsidR="00456695" w:rsidRPr="005377A9">
        <w:t xml:space="preserve"> có trong các cuộc thảo luận về khóa học. Tên là một trong các giá trị sau</w:t>
      </w:r>
      <w:r>
        <w:t xml:space="preserve">: </w:t>
      </w:r>
      <w:r w:rsidR="00456695" w:rsidRPr="005377A9">
        <w:t>Administrator</w:t>
      </w:r>
      <w:r>
        <w:rPr>
          <w:i/>
          <w:iCs/>
        </w:rPr>
        <w:t xml:space="preserve">, </w:t>
      </w:r>
      <w:r w:rsidR="00456695" w:rsidRPr="005377A9">
        <w:t>Community</w:t>
      </w:r>
      <w:r>
        <w:t>.</w:t>
      </w:r>
    </w:p>
    <w:p w14:paraId="57C678C5" w14:textId="0D116536" w:rsidR="009C1761" w:rsidRPr="005377A9" w:rsidRDefault="009C1761" w:rsidP="00794D58">
      <w:pPr>
        <w:pStyle w:val="Heading4"/>
        <w:numPr>
          <w:ilvl w:val="0"/>
          <w:numId w:val="32"/>
        </w:numPr>
      </w:pPr>
      <w:r w:rsidRPr="005377A9">
        <w:t xml:space="preserve">Bảng </w:t>
      </w:r>
      <w:r w:rsidR="00D573CF" w:rsidRPr="00D573CF">
        <w:t xml:space="preserve">user_api_usercoursetag </w:t>
      </w:r>
    </w:p>
    <w:p w14:paraId="042AB9B3" w14:textId="5AC00C62" w:rsidR="00395221" w:rsidRPr="005377A9" w:rsidRDefault="009C1761" w:rsidP="008274BF">
      <w:pPr>
        <w:pStyle w:val="BodyText"/>
        <w:ind w:firstLine="397"/>
        <w:rPr>
          <w:lang w:val="en-US"/>
        </w:rPr>
      </w:pPr>
      <w:r w:rsidRPr="005377A9">
        <w:rPr>
          <w:lang w:val="en-US"/>
        </w:rPr>
        <w:t xml:space="preserve">Bảng này sử dụng các cặp </w:t>
      </w:r>
      <w:r w:rsidR="00D573CF">
        <w:rPr>
          <w:lang w:val="en-US"/>
        </w:rPr>
        <w:t>key</w:t>
      </w:r>
      <w:r w:rsidRPr="005377A9">
        <w:rPr>
          <w:lang w:val="en-US"/>
        </w:rPr>
        <w:t>-</w:t>
      </w:r>
      <w:r w:rsidR="00D573CF">
        <w:rPr>
          <w:lang w:val="en-US"/>
        </w:rPr>
        <w:t>value</w:t>
      </w:r>
      <w:r w:rsidRPr="005377A9">
        <w:rPr>
          <w:lang w:val="en-US"/>
        </w:rPr>
        <w:t xml:space="preserve"> để lưu trữ siêu dữ liệu về </w:t>
      </w:r>
      <w:r w:rsidR="00CB3F1A">
        <w:rPr>
          <w:lang w:val="en-US"/>
        </w:rPr>
        <w:t>việc</w:t>
      </w:r>
      <w:r w:rsidRPr="005377A9">
        <w:rPr>
          <w:lang w:val="en-US"/>
        </w:rPr>
        <w:t xml:space="preserve"> một </w:t>
      </w:r>
      <w:r w:rsidR="007D7EDE">
        <w:rPr>
          <w:lang w:val="en-US"/>
        </w:rPr>
        <w:t>người học</w:t>
      </w:r>
      <w:r w:rsidRPr="005377A9">
        <w:rPr>
          <w:lang w:val="en-US"/>
        </w:rPr>
        <w:t xml:space="preserve"> </w:t>
      </w:r>
      <w:r w:rsidR="00CB3F1A">
        <w:rPr>
          <w:lang w:val="en-US"/>
        </w:rPr>
        <w:t>tham gia</w:t>
      </w:r>
      <w:r w:rsidRPr="005377A9">
        <w:rPr>
          <w:lang w:val="en-US"/>
        </w:rPr>
        <w:t xml:space="preserve"> vào một khóa học cụ thể. </w:t>
      </w:r>
    </w:p>
    <w:p w14:paraId="1D026388" w14:textId="77777777" w:rsidR="00E55E58" w:rsidRDefault="009C1761" w:rsidP="00E55E58">
      <w:pPr>
        <w:pStyle w:val="BodyText"/>
        <w:spacing w:before="0" w:after="0"/>
        <w:ind w:firstLine="397"/>
        <w:rPr>
          <w:lang w:val="en-US"/>
        </w:rPr>
      </w:pPr>
      <w:r w:rsidRPr="005377A9">
        <w:rPr>
          <w:lang w:val="en-US"/>
        </w:rPr>
        <w:t xml:space="preserve">Bảng user_api_usercoursetag có các </w:t>
      </w:r>
      <w:r w:rsidR="00D573CF">
        <w:rPr>
          <w:lang w:val="en-US"/>
        </w:rPr>
        <w:t>thuộc tính</w:t>
      </w:r>
      <w:r w:rsidRPr="005377A9">
        <w:rPr>
          <w:lang w:val="en-US"/>
        </w:rPr>
        <w:t xml:space="preserve"> sau</w:t>
      </w:r>
      <w:r w:rsidR="00D573CF">
        <w:rPr>
          <w:lang w:val="en-US"/>
        </w:rPr>
        <w:t>:</w:t>
      </w:r>
      <w:bookmarkStart w:id="155" w:name="_Toc179871968"/>
      <w:r w:rsidR="00E55E58" w:rsidRPr="00E55E58">
        <w:t xml:space="preserve"> </w:t>
      </w:r>
    </w:p>
    <w:p w14:paraId="424214D6" w14:textId="0BF48590" w:rsidR="009C1761" w:rsidRDefault="00E55E58" w:rsidP="00E55E58">
      <w:pPr>
        <w:pStyle w:val="BodyText"/>
        <w:spacing w:before="0" w:after="0"/>
        <w:ind w:firstLine="397"/>
        <w:rPr>
          <w:lang w:val="en-US"/>
        </w:rPr>
      </w:pPr>
      <w:r>
        <w:t xml:space="preserve">Bảng </w:t>
      </w:r>
      <w:r>
        <w:fldChar w:fldCharType="begin"/>
      </w:r>
      <w:r>
        <w:instrText xml:space="preserve"> STYLEREF 1 \s </w:instrText>
      </w:r>
      <w:r>
        <w:fldChar w:fldCharType="separate"/>
      </w:r>
      <w:r w:rsidR="000C09B3">
        <w:rPr>
          <w:noProof/>
        </w:rPr>
        <w:t>3</w:t>
      </w:r>
      <w:r>
        <w:fldChar w:fldCharType="end"/>
      </w:r>
      <w:r>
        <w:t>.</w:t>
      </w:r>
      <w:r>
        <w:fldChar w:fldCharType="begin"/>
      </w:r>
      <w:r>
        <w:instrText xml:space="preserve"> SEQ Bảng \* ARABIC \s 1 </w:instrText>
      </w:r>
      <w:r>
        <w:fldChar w:fldCharType="separate"/>
      </w:r>
      <w:r w:rsidR="000C09B3">
        <w:rPr>
          <w:noProof/>
        </w:rPr>
        <w:t>10</w:t>
      </w:r>
      <w:r>
        <w:fldChar w:fldCharType="end"/>
      </w:r>
      <w:r>
        <w:t xml:space="preserve"> Mô tả thuộc tính bảng </w:t>
      </w:r>
      <w:r w:rsidRPr="005377A9">
        <w:t>user_api_usercoursetag</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15"/>
        <w:gridCol w:w="2880"/>
        <w:gridCol w:w="1440"/>
        <w:gridCol w:w="1340"/>
        <w:gridCol w:w="1170"/>
      </w:tblGrid>
      <w:tr w:rsidR="00D573CF" w:rsidRPr="00D573CF" w14:paraId="2C64BF54" w14:textId="3B85A26A" w:rsidTr="00054C0D">
        <w:trPr>
          <w:tblHeader/>
          <w:jc w:val="center"/>
        </w:trPr>
        <w:tc>
          <w:tcPr>
            <w:tcW w:w="2515" w:type="dxa"/>
            <w:shd w:val="clear" w:color="auto" w:fill="FFFFFF"/>
            <w:tcMar>
              <w:top w:w="90" w:type="dxa"/>
              <w:left w:w="195" w:type="dxa"/>
              <w:bottom w:w="90" w:type="dxa"/>
              <w:right w:w="195" w:type="dxa"/>
            </w:tcMar>
            <w:vAlign w:val="center"/>
            <w:hideMark/>
          </w:tcPr>
          <w:p w14:paraId="3CFE6C34" w14:textId="5F3E9813" w:rsidR="00D573CF" w:rsidRPr="00D573CF" w:rsidRDefault="00D573CF" w:rsidP="00D573CF">
            <w:pPr>
              <w:pStyle w:val="NoSpacing"/>
              <w:rPr>
                <w:b/>
                <w:bCs/>
                <w:szCs w:val="26"/>
              </w:rPr>
            </w:pPr>
            <w:r w:rsidRPr="00D573CF">
              <w:rPr>
                <w:b/>
                <w:bCs/>
              </w:rPr>
              <w:t>Thuộc tính</w:t>
            </w:r>
          </w:p>
        </w:tc>
        <w:tc>
          <w:tcPr>
            <w:tcW w:w="2880" w:type="dxa"/>
            <w:shd w:val="clear" w:color="auto" w:fill="FFFFFF"/>
            <w:tcMar>
              <w:top w:w="90" w:type="dxa"/>
              <w:left w:w="195" w:type="dxa"/>
              <w:bottom w:w="90" w:type="dxa"/>
              <w:right w:w="195" w:type="dxa"/>
            </w:tcMar>
            <w:vAlign w:val="center"/>
            <w:hideMark/>
          </w:tcPr>
          <w:p w14:paraId="0789D7E4" w14:textId="1FC0411B" w:rsidR="00D573CF" w:rsidRPr="00D573CF" w:rsidRDefault="00D573CF" w:rsidP="00D573CF">
            <w:pPr>
              <w:pStyle w:val="NoSpacing"/>
              <w:rPr>
                <w:b/>
                <w:bCs/>
                <w:szCs w:val="26"/>
              </w:rPr>
            </w:pPr>
            <w:r w:rsidRPr="00D573CF">
              <w:rPr>
                <w:b/>
                <w:bCs/>
              </w:rPr>
              <w:t>Kiểu dữ liệu</w:t>
            </w:r>
          </w:p>
        </w:tc>
        <w:tc>
          <w:tcPr>
            <w:tcW w:w="1440" w:type="dxa"/>
            <w:shd w:val="clear" w:color="auto" w:fill="FFFFFF"/>
            <w:tcMar>
              <w:top w:w="90" w:type="dxa"/>
              <w:left w:w="195" w:type="dxa"/>
              <w:bottom w:w="90" w:type="dxa"/>
              <w:right w:w="195" w:type="dxa"/>
            </w:tcMar>
            <w:vAlign w:val="center"/>
            <w:hideMark/>
          </w:tcPr>
          <w:p w14:paraId="4E2C06DE" w14:textId="77777777" w:rsidR="00D573CF" w:rsidRPr="00D573CF" w:rsidRDefault="00D573CF" w:rsidP="00D573CF">
            <w:pPr>
              <w:pStyle w:val="NoSpacing"/>
              <w:rPr>
                <w:b/>
                <w:bCs/>
                <w:szCs w:val="26"/>
              </w:rPr>
            </w:pPr>
            <w:r w:rsidRPr="00D573CF">
              <w:rPr>
                <w:b/>
                <w:bCs/>
                <w:szCs w:val="26"/>
              </w:rPr>
              <w:t>Null</w:t>
            </w:r>
          </w:p>
        </w:tc>
        <w:tc>
          <w:tcPr>
            <w:tcW w:w="1340" w:type="dxa"/>
            <w:shd w:val="clear" w:color="auto" w:fill="FFFFFF"/>
            <w:tcMar>
              <w:top w:w="90" w:type="dxa"/>
              <w:left w:w="195" w:type="dxa"/>
              <w:bottom w:w="90" w:type="dxa"/>
              <w:right w:w="195" w:type="dxa"/>
            </w:tcMar>
            <w:vAlign w:val="center"/>
            <w:hideMark/>
          </w:tcPr>
          <w:p w14:paraId="0A103F9A" w14:textId="77777777" w:rsidR="00D573CF" w:rsidRPr="00D573CF" w:rsidRDefault="00D573CF" w:rsidP="00D573CF">
            <w:pPr>
              <w:pStyle w:val="NoSpacing"/>
              <w:rPr>
                <w:b/>
                <w:bCs/>
                <w:szCs w:val="26"/>
              </w:rPr>
            </w:pPr>
            <w:r w:rsidRPr="00D573CF">
              <w:rPr>
                <w:b/>
                <w:bCs/>
                <w:szCs w:val="26"/>
              </w:rPr>
              <w:t>Key</w:t>
            </w:r>
          </w:p>
        </w:tc>
        <w:tc>
          <w:tcPr>
            <w:tcW w:w="1170" w:type="dxa"/>
            <w:shd w:val="clear" w:color="auto" w:fill="FFFFFF"/>
          </w:tcPr>
          <w:p w14:paraId="10B49A65" w14:textId="2D4F3B5A" w:rsidR="00D573CF" w:rsidRPr="00D573CF" w:rsidRDefault="00D573CF" w:rsidP="00D573CF">
            <w:pPr>
              <w:pStyle w:val="NoSpacing"/>
              <w:rPr>
                <w:b/>
                <w:bCs/>
              </w:rPr>
            </w:pPr>
            <w:r w:rsidRPr="00D573CF">
              <w:rPr>
                <w:b/>
                <w:bCs/>
              </w:rPr>
              <w:t>Ghi chú</w:t>
            </w:r>
          </w:p>
        </w:tc>
      </w:tr>
      <w:tr w:rsidR="00D573CF" w:rsidRPr="00D573CF" w14:paraId="0C92D5D6" w14:textId="7B93DF04" w:rsidTr="00054C0D">
        <w:trPr>
          <w:jc w:val="center"/>
        </w:trPr>
        <w:tc>
          <w:tcPr>
            <w:tcW w:w="2515" w:type="dxa"/>
            <w:shd w:val="clear" w:color="auto" w:fill="FFFFFF"/>
            <w:tcMar>
              <w:top w:w="90" w:type="dxa"/>
              <w:left w:w="195" w:type="dxa"/>
              <w:bottom w:w="90" w:type="dxa"/>
              <w:right w:w="195" w:type="dxa"/>
            </w:tcMar>
            <w:vAlign w:val="center"/>
            <w:hideMark/>
          </w:tcPr>
          <w:p w14:paraId="300CBED3" w14:textId="77777777" w:rsidR="00D573CF" w:rsidRPr="00D573CF" w:rsidRDefault="00D573CF" w:rsidP="00D573CF">
            <w:pPr>
              <w:pStyle w:val="NoSpacing"/>
              <w:rPr>
                <w:szCs w:val="26"/>
              </w:rPr>
            </w:pPr>
            <w:r w:rsidRPr="00D573CF">
              <w:rPr>
                <w:szCs w:val="26"/>
              </w:rPr>
              <w:t>user_id</w:t>
            </w:r>
          </w:p>
        </w:tc>
        <w:tc>
          <w:tcPr>
            <w:tcW w:w="2880" w:type="dxa"/>
            <w:shd w:val="clear" w:color="auto" w:fill="FFFFFF"/>
            <w:tcMar>
              <w:top w:w="90" w:type="dxa"/>
              <w:left w:w="195" w:type="dxa"/>
              <w:bottom w:w="90" w:type="dxa"/>
              <w:right w:w="195" w:type="dxa"/>
            </w:tcMar>
            <w:vAlign w:val="center"/>
            <w:hideMark/>
          </w:tcPr>
          <w:p w14:paraId="74017F2A" w14:textId="77777777" w:rsidR="00D573CF" w:rsidRPr="00D573CF" w:rsidRDefault="00D573CF" w:rsidP="00D573CF">
            <w:pPr>
              <w:pStyle w:val="NoSpacing"/>
              <w:rPr>
                <w:szCs w:val="26"/>
              </w:rPr>
            </w:pPr>
            <w:r w:rsidRPr="00D573CF">
              <w:rPr>
                <w:szCs w:val="26"/>
              </w:rPr>
              <w:t>int(11)</w:t>
            </w:r>
          </w:p>
        </w:tc>
        <w:tc>
          <w:tcPr>
            <w:tcW w:w="1440" w:type="dxa"/>
            <w:shd w:val="clear" w:color="auto" w:fill="FFFFFF"/>
            <w:tcMar>
              <w:top w:w="90" w:type="dxa"/>
              <w:left w:w="195" w:type="dxa"/>
              <w:bottom w:w="90" w:type="dxa"/>
              <w:right w:w="195" w:type="dxa"/>
            </w:tcMar>
            <w:vAlign w:val="center"/>
            <w:hideMark/>
          </w:tcPr>
          <w:p w14:paraId="78785847" w14:textId="77777777" w:rsidR="00D573CF" w:rsidRPr="00D573CF" w:rsidRDefault="00D573CF" w:rsidP="00D573CF">
            <w:pPr>
              <w:pStyle w:val="NoSpacing"/>
              <w:rPr>
                <w:szCs w:val="26"/>
              </w:rPr>
            </w:pPr>
            <w:r w:rsidRPr="00D573CF">
              <w:rPr>
                <w:szCs w:val="26"/>
              </w:rPr>
              <w:t>NO</w:t>
            </w:r>
          </w:p>
        </w:tc>
        <w:tc>
          <w:tcPr>
            <w:tcW w:w="1340" w:type="dxa"/>
            <w:shd w:val="clear" w:color="auto" w:fill="FFFFFF"/>
            <w:tcMar>
              <w:top w:w="90" w:type="dxa"/>
              <w:left w:w="195" w:type="dxa"/>
              <w:bottom w:w="90" w:type="dxa"/>
              <w:right w:w="195" w:type="dxa"/>
            </w:tcMar>
            <w:vAlign w:val="center"/>
            <w:hideMark/>
          </w:tcPr>
          <w:p w14:paraId="3BDF9CE5" w14:textId="77777777" w:rsidR="00D573CF" w:rsidRPr="00D573CF" w:rsidRDefault="00D573CF" w:rsidP="00D573CF">
            <w:pPr>
              <w:pStyle w:val="NoSpacing"/>
              <w:rPr>
                <w:szCs w:val="26"/>
              </w:rPr>
            </w:pPr>
            <w:r w:rsidRPr="00D573CF">
              <w:rPr>
                <w:szCs w:val="26"/>
              </w:rPr>
              <w:t>PRI</w:t>
            </w:r>
          </w:p>
        </w:tc>
        <w:tc>
          <w:tcPr>
            <w:tcW w:w="1170" w:type="dxa"/>
            <w:shd w:val="clear" w:color="auto" w:fill="FFFFFF"/>
          </w:tcPr>
          <w:p w14:paraId="72DFA3D9" w14:textId="77777777" w:rsidR="00D573CF" w:rsidRPr="00D573CF" w:rsidRDefault="00D573CF" w:rsidP="00D573CF">
            <w:pPr>
              <w:pStyle w:val="NoSpacing"/>
            </w:pPr>
          </w:p>
        </w:tc>
      </w:tr>
      <w:tr w:rsidR="00D573CF" w:rsidRPr="00D573CF" w14:paraId="6E8922CC" w14:textId="089D9E5E" w:rsidTr="00054C0D">
        <w:trPr>
          <w:jc w:val="center"/>
        </w:trPr>
        <w:tc>
          <w:tcPr>
            <w:tcW w:w="2515" w:type="dxa"/>
            <w:shd w:val="clear" w:color="auto" w:fill="FFFFFF"/>
            <w:tcMar>
              <w:top w:w="90" w:type="dxa"/>
              <w:left w:w="195" w:type="dxa"/>
              <w:bottom w:w="90" w:type="dxa"/>
              <w:right w:w="195" w:type="dxa"/>
            </w:tcMar>
            <w:vAlign w:val="center"/>
            <w:hideMark/>
          </w:tcPr>
          <w:p w14:paraId="782221A5" w14:textId="77777777" w:rsidR="00D573CF" w:rsidRPr="00D573CF" w:rsidRDefault="00D573CF" w:rsidP="00D573CF">
            <w:pPr>
              <w:pStyle w:val="NoSpacing"/>
              <w:rPr>
                <w:szCs w:val="26"/>
              </w:rPr>
            </w:pPr>
            <w:r w:rsidRPr="00D573CF">
              <w:rPr>
                <w:szCs w:val="26"/>
              </w:rPr>
              <w:t>course_id</w:t>
            </w:r>
          </w:p>
        </w:tc>
        <w:tc>
          <w:tcPr>
            <w:tcW w:w="2880" w:type="dxa"/>
            <w:shd w:val="clear" w:color="auto" w:fill="FFFFFF"/>
            <w:tcMar>
              <w:top w:w="90" w:type="dxa"/>
              <w:left w:w="195" w:type="dxa"/>
              <w:bottom w:w="90" w:type="dxa"/>
              <w:right w:w="195" w:type="dxa"/>
            </w:tcMar>
            <w:vAlign w:val="center"/>
            <w:hideMark/>
          </w:tcPr>
          <w:p w14:paraId="5071ABE7" w14:textId="77777777" w:rsidR="00D573CF" w:rsidRPr="00D573CF" w:rsidRDefault="00D573CF" w:rsidP="00D573CF">
            <w:pPr>
              <w:pStyle w:val="NoSpacing"/>
              <w:rPr>
                <w:szCs w:val="26"/>
              </w:rPr>
            </w:pPr>
            <w:r w:rsidRPr="00D573CF">
              <w:rPr>
                <w:szCs w:val="26"/>
              </w:rPr>
              <w:t>varchar(255)</w:t>
            </w:r>
          </w:p>
        </w:tc>
        <w:tc>
          <w:tcPr>
            <w:tcW w:w="1440" w:type="dxa"/>
            <w:shd w:val="clear" w:color="auto" w:fill="FFFFFF"/>
            <w:tcMar>
              <w:top w:w="90" w:type="dxa"/>
              <w:left w:w="195" w:type="dxa"/>
              <w:bottom w:w="90" w:type="dxa"/>
              <w:right w:w="195" w:type="dxa"/>
            </w:tcMar>
            <w:vAlign w:val="center"/>
            <w:hideMark/>
          </w:tcPr>
          <w:p w14:paraId="33DCAB97" w14:textId="77777777" w:rsidR="00D573CF" w:rsidRPr="00D573CF" w:rsidRDefault="00D573CF" w:rsidP="00D573CF">
            <w:pPr>
              <w:pStyle w:val="NoSpacing"/>
              <w:rPr>
                <w:szCs w:val="26"/>
              </w:rPr>
            </w:pPr>
            <w:r w:rsidRPr="00D573CF">
              <w:rPr>
                <w:szCs w:val="26"/>
              </w:rPr>
              <w:t>NO</w:t>
            </w:r>
          </w:p>
        </w:tc>
        <w:tc>
          <w:tcPr>
            <w:tcW w:w="1340" w:type="dxa"/>
            <w:shd w:val="clear" w:color="auto" w:fill="FFFFFF"/>
            <w:tcMar>
              <w:top w:w="90" w:type="dxa"/>
              <w:left w:w="195" w:type="dxa"/>
              <w:bottom w:w="90" w:type="dxa"/>
              <w:right w:w="195" w:type="dxa"/>
            </w:tcMar>
            <w:vAlign w:val="center"/>
            <w:hideMark/>
          </w:tcPr>
          <w:p w14:paraId="33AF7E32" w14:textId="77777777" w:rsidR="00D573CF" w:rsidRPr="00D573CF" w:rsidRDefault="00D573CF" w:rsidP="00D573CF">
            <w:pPr>
              <w:pStyle w:val="NoSpacing"/>
              <w:rPr>
                <w:szCs w:val="26"/>
              </w:rPr>
            </w:pPr>
            <w:r w:rsidRPr="00D573CF">
              <w:rPr>
                <w:szCs w:val="26"/>
              </w:rPr>
              <w:t> </w:t>
            </w:r>
          </w:p>
        </w:tc>
        <w:tc>
          <w:tcPr>
            <w:tcW w:w="1170" w:type="dxa"/>
            <w:shd w:val="clear" w:color="auto" w:fill="FFFFFF"/>
          </w:tcPr>
          <w:p w14:paraId="21D12A3B" w14:textId="77777777" w:rsidR="00D573CF" w:rsidRPr="00D573CF" w:rsidRDefault="00D573CF" w:rsidP="00D573CF">
            <w:pPr>
              <w:pStyle w:val="NoSpacing"/>
            </w:pPr>
          </w:p>
        </w:tc>
      </w:tr>
      <w:tr w:rsidR="00D573CF" w:rsidRPr="00D573CF" w14:paraId="2A2CD25A" w14:textId="704DE81B" w:rsidTr="00054C0D">
        <w:trPr>
          <w:jc w:val="center"/>
        </w:trPr>
        <w:tc>
          <w:tcPr>
            <w:tcW w:w="2515" w:type="dxa"/>
            <w:shd w:val="clear" w:color="auto" w:fill="FFFFFF"/>
            <w:tcMar>
              <w:top w:w="90" w:type="dxa"/>
              <w:left w:w="195" w:type="dxa"/>
              <w:bottom w:w="90" w:type="dxa"/>
              <w:right w:w="195" w:type="dxa"/>
            </w:tcMar>
            <w:vAlign w:val="center"/>
            <w:hideMark/>
          </w:tcPr>
          <w:p w14:paraId="1E08D5C3" w14:textId="77777777" w:rsidR="00D573CF" w:rsidRPr="00D573CF" w:rsidRDefault="00D573CF" w:rsidP="00D573CF">
            <w:pPr>
              <w:pStyle w:val="NoSpacing"/>
              <w:rPr>
                <w:szCs w:val="26"/>
              </w:rPr>
            </w:pPr>
            <w:r w:rsidRPr="00D573CF">
              <w:rPr>
                <w:szCs w:val="26"/>
              </w:rPr>
              <w:t>key</w:t>
            </w:r>
          </w:p>
        </w:tc>
        <w:tc>
          <w:tcPr>
            <w:tcW w:w="2880" w:type="dxa"/>
            <w:shd w:val="clear" w:color="auto" w:fill="FFFFFF"/>
            <w:tcMar>
              <w:top w:w="90" w:type="dxa"/>
              <w:left w:w="195" w:type="dxa"/>
              <w:bottom w:w="90" w:type="dxa"/>
              <w:right w:w="195" w:type="dxa"/>
            </w:tcMar>
            <w:vAlign w:val="center"/>
            <w:hideMark/>
          </w:tcPr>
          <w:p w14:paraId="53FD51CF" w14:textId="77777777" w:rsidR="00D573CF" w:rsidRPr="00D573CF" w:rsidRDefault="00D573CF" w:rsidP="00D573CF">
            <w:pPr>
              <w:pStyle w:val="NoSpacing"/>
              <w:rPr>
                <w:szCs w:val="26"/>
              </w:rPr>
            </w:pPr>
            <w:r w:rsidRPr="00D573CF">
              <w:rPr>
                <w:szCs w:val="26"/>
              </w:rPr>
              <w:t>varchar(255)</w:t>
            </w:r>
          </w:p>
        </w:tc>
        <w:tc>
          <w:tcPr>
            <w:tcW w:w="1440" w:type="dxa"/>
            <w:shd w:val="clear" w:color="auto" w:fill="FFFFFF"/>
            <w:tcMar>
              <w:top w:w="90" w:type="dxa"/>
              <w:left w:w="195" w:type="dxa"/>
              <w:bottom w:w="90" w:type="dxa"/>
              <w:right w:w="195" w:type="dxa"/>
            </w:tcMar>
            <w:vAlign w:val="center"/>
            <w:hideMark/>
          </w:tcPr>
          <w:p w14:paraId="38386657" w14:textId="77777777" w:rsidR="00D573CF" w:rsidRPr="00D573CF" w:rsidRDefault="00D573CF" w:rsidP="00D573CF">
            <w:pPr>
              <w:pStyle w:val="NoSpacing"/>
              <w:rPr>
                <w:szCs w:val="26"/>
              </w:rPr>
            </w:pPr>
            <w:r w:rsidRPr="00D573CF">
              <w:rPr>
                <w:szCs w:val="26"/>
              </w:rPr>
              <w:t>NO</w:t>
            </w:r>
          </w:p>
        </w:tc>
        <w:tc>
          <w:tcPr>
            <w:tcW w:w="1340" w:type="dxa"/>
            <w:shd w:val="clear" w:color="auto" w:fill="FFFFFF"/>
            <w:tcMar>
              <w:top w:w="90" w:type="dxa"/>
              <w:left w:w="195" w:type="dxa"/>
              <w:bottom w:w="90" w:type="dxa"/>
              <w:right w:w="195" w:type="dxa"/>
            </w:tcMar>
            <w:vAlign w:val="center"/>
            <w:hideMark/>
          </w:tcPr>
          <w:p w14:paraId="66BADFE9" w14:textId="77777777" w:rsidR="00D573CF" w:rsidRPr="00D573CF" w:rsidRDefault="00D573CF" w:rsidP="00D573CF">
            <w:pPr>
              <w:pStyle w:val="NoSpacing"/>
              <w:rPr>
                <w:szCs w:val="26"/>
              </w:rPr>
            </w:pPr>
            <w:r w:rsidRPr="00D573CF">
              <w:rPr>
                <w:szCs w:val="26"/>
              </w:rPr>
              <w:t> </w:t>
            </w:r>
          </w:p>
        </w:tc>
        <w:tc>
          <w:tcPr>
            <w:tcW w:w="1170" w:type="dxa"/>
            <w:shd w:val="clear" w:color="auto" w:fill="FFFFFF"/>
          </w:tcPr>
          <w:p w14:paraId="77CE495E" w14:textId="77777777" w:rsidR="00D573CF" w:rsidRPr="00D573CF" w:rsidRDefault="00D573CF" w:rsidP="00D573CF">
            <w:pPr>
              <w:pStyle w:val="NoSpacing"/>
            </w:pPr>
          </w:p>
        </w:tc>
      </w:tr>
      <w:tr w:rsidR="00D573CF" w:rsidRPr="00D573CF" w14:paraId="5F83983C" w14:textId="3FE19B34" w:rsidTr="00054C0D">
        <w:trPr>
          <w:jc w:val="center"/>
        </w:trPr>
        <w:tc>
          <w:tcPr>
            <w:tcW w:w="2515" w:type="dxa"/>
            <w:shd w:val="clear" w:color="auto" w:fill="FFFFFF"/>
            <w:tcMar>
              <w:top w:w="90" w:type="dxa"/>
              <w:left w:w="195" w:type="dxa"/>
              <w:bottom w:w="90" w:type="dxa"/>
              <w:right w:w="195" w:type="dxa"/>
            </w:tcMar>
            <w:vAlign w:val="center"/>
            <w:hideMark/>
          </w:tcPr>
          <w:p w14:paraId="148E7EF8" w14:textId="77777777" w:rsidR="00D573CF" w:rsidRPr="00D573CF" w:rsidRDefault="00D573CF" w:rsidP="00D573CF">
            <w:pPr>
              <w:pStyle w:val="NoSpacing"/>
              <w:rPr>
                <w:szCs w:val="26"/>
              </w:rPr>
            </w:pPr>
            <w:r w:rsidRPr="00D573CF">
              <w:rPr>
                <w:szCs w:val="26"/>
              </w:rPr>
              <w:t>value</w:t>
            </w:r>
          </w:p>
        </w:tc>
        <w:tc>
          <w:tcPr>
            <w:tcW w:w="2880" w:type="dxa"/>
            <w:shd w:val="clear" w:color="auto" w:fill="FFFFFF"/>
            <w:tcMar>
              <w:top w:w="90" w:type="dxa"/>
              <w:left w:w="195" w:type="dxa"/>
              <w:bottom w:w="90" w:type="dxa"/>
              <w:right w:w="195" w:type="dxa"/>
            </w:tcMar>
            <w:vAlign w:val="center"/>
            <w:hideMark/>
          </w:tcPr>
          <w:p w14:paraId="39A9B361" w14:textId="77777777" w:rsidR="00D573CF" w:rsidRPr="00D573CF" w:rsidRDefault="00D573CF" w:rsidP="00D573CF">
            <w:pPr>
              <w:pStyle w:val="NoSpacing"/>
              <w:rPr>
                <w:szCs w:val="26"/>
              </w:rPr>
            </w:pPr>
            <w:r w:rsidRPr="00D573CF">
              <w:rPr>
                <w:szCs w:val="26"/>
              </w:rPr>
              <w:t>textfield</w:t>
            </w:r>
          </w:p>
        </w:tc>
        <w:tc>
          <w:tcPr>
            <w:tcW w:w="1440" w:type="dxa"/>
            <w:shd w:val="clear" w:color="auto" w:fill="FFFFFF"/>
            <w:tcMar>
              <w:top w:w="90" w:type="dxa"/>
              <w:left w:w="195" w:type="dxa"/>
              <w:bottom w:w="90" w:type="dxa"/>
              <w:right w:w="195" w:type="dxa"/>
            </w:tcMar>
            <w:vAlign w:val="center"/>
            <w:hideMark/>
          </w:tcPr>
          <w:p w14:paraId="3E536E6C" w14:textId="77777777" w:rsidR="00D573CF" w:rsidRPr="00D573CF" w:rsidRDefault="00D573CF" w:rsidP="00D573CF">
            <w:pPr>
              <w:pStyle w:val="NoSpacing"/>
              <w:rPr>
                <w:szCs w:val="26"/>
              </w:rPr>
            </w:pPr>
            <w:r w:rsidRPr="00D573CF">
              <w:rPr>
                <w:szCs w:val="26"/>
              </w:rPr>
              <w:t>NO</w:t>
            </w:r>
          </w:p>
        </w:tc>
        <w:tc>
          <w:tcPr>
            <w:tcW w:w="1340" w:type="dxa"/>
            <w:shd w:val="clear" w:color="auto" w:fill="FFFFFF"/>
            <w:tcMar>
              <w:top w:w="90" w:type="dxa"/>
              <w:left w:w="195" w:type="dxa"/>
              <w:bottom w:w="90" w:type="dxa"/>
              <w:right w:w="195" w:type="dxa"/>
            </w:tcMar>
            <w:vAlign w:val="center"/>
            <w:hideMark/>
          </w:tcPr>
          <w:p w14:paraId="21C00B70" w14:textId="77777777" w:rsidR="00D573CF" w:rsidRPr="00D573CF" w:rsidRDefault="00D573CF" w:rsidP="00D573CF">
            <w:pPr>
              <w:pStyle w:val="NoSpacing"/>
              <w:rPr>
                <w:szCs w:val="26"/>
              </w:rPr>
            </w:pPr>
            <w:r w:rsidRPr="00D573CF">
              <w:rPr>
                <w:szCs w:val="26"/>
              </w:rPr>
              <w:t> </w:t>
            </w:r>
          </w:p>
        </w:tc>
        <w:tc>
          <w:tcPr>
            <w:tcW w:w="1170" w:type="dxa"/>
            <w:shd w:val="clear" w:color="auto" w:fill="FFFFFF"/>
          </w:tcPr>
          <w:p w14:paraId="4D0BDDB3" w14:textId="77777777" w:rsidR="00D573CF" w:rsidRPr="00D573CF" w:rsidRDefault="00D573CF" w:rsidP="00D573CF">
            <w:pPr>
              <w:pStyle w:val="NoSpacing"/>
              <w:keepNext/>
            </w:pPr>
          </w:p>
        </w:tc>
      </w:tr>
    </w:tbl>
    <w:p w14:paraId="09B77FB3" w14:textId="6B2D1CE4" w:rsidR="00D573CF" w:rsidRPr="00D573CF" w:rsidRDefault="00D573CF" w:rsidP="00E55E58">
      <w:pPr>
        <w:pStyle w:val="BodyText"/>
        <w:rPr>
          <w:b/>
          <w:bCs/>
          <w:i/>
          <w:iCs/>
          <w:lang w:val="en-US"/>
        </w:rPr>
      </w:pPr>
      <w:r w:rsidRPr="00D573CF">
        <w:rPr>
          <w:b/>
          <w:bCs/>
          <w:i/>
          <w:iCs/>
          <w:lang w:val="en-US"/>
        </w:rPr>
        <w:t>Mô tả các thuộc tính:</w:t>
      </w:r>
    </w:p>
    <w:p w14:paraId="22275A00" w14:textId="637D0013"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user_id</w:t>
      </w:r>
      <w:r w:rsidRPr="00C527F3">
        <w:rPr>
          <w:i/>
          <w:iCs/>
          <w:lang w:val="en-US"/>
        </w:rPr>
        <w:t>:</w:t>
      </w:r>
      <w:r>
        <w:rPr>
          <w:lang w:val="en-US"/>
        </w:rPr>
        <w:t xml:space="preserve"> </w:t>
      </w:r>
      <w:r w:rsidR="009C1761" w:rsidRPr="005377A9">
        <w:rPr>
          <w:lang w:val="en-US"/>
        </w:rPr>
        <w:t xml:space="preserve">ID của </w:t>
      </w:r>
      <w:r w:rsidR="007D7EDE">
        <w:rPr>
          <w:lang w:val="en-US"/>
        </w:rPr>
        <w:t>người học</w:t>
      </w:r>
      <w:r w:rsidR="009C1761" w:rsidRPr="005377A9">
        <w:rPr>
          <w:lang w:val="en-US"/>
        </w:rPr>
        <w:t xml:space="preserve"> trong auth_user.id.</w:t>
      </w:r>
    </w:p>
    <w:p w14:paraId="2842893A" w14:textId="38CC7F7B"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course_id</w:t>
      </w:r>
      <w:r w:rsidRPr="00C527F3">
        <w:rPr>
          <w:i/>
          <w:iCs/>
          <w:lang w:val="en-US"/>
        </w:rPr>
        <w:t>:</w:t>
      </w:r>
      <w:r>
        <w:rPr>
          <w:lang w:val="en-US"/>
        </w:rPr>
        <w:t xml:space="preserve"> </w:t>
      </w:r>
      <w:r w:rsidR="009C1761" w:rsidRPr="005377A9">
        <w:rPr>
          <w:lang w:val="en-US"/>
        </w:rPr>
        <w:t>Mã định danh khóa học, theo định dạng {key type}:{org}+{course}+{run}. Ví dụ: course-v1:edX+DemoX+Demo_2014.</w:t>
      </w:r>
    </w:p>
    <w:p w14:paraId="438D27DA" w14:textId="3B7AA8C8" w:rsidR="009C1761" w:rsidRPr="00C527F3" w:rsidRDefault="00C527F3" w:rsidP="00343C12">
      <w:pPr>
        <w:pStyle w:val="BodyText"/>
        <w:rPr>
          <w:i/>
          <w:iCs/>
          <w:lang w:val="en-US"/>
        </w:rPr>
      </w:pPr>
      <w:r w:rsidRPr="00C527F3">
        <w:rPr>
          <w:i/>
          <w:iCs/>
          <w:lang w:val="en-US"/>
        </w:rPr>
        <w:t xml:space="preserve">Thuộc tính </w:t>
      </w:r>
      <w:r w:rsidR="009C1761" w:rsidRPr="00C527F3">
        <w:rPr>
          <w:i/>
          <w:iCs/>
          <w:lang w:val="en-US"/>
        </w:rPr>
        <w:t>key</w:t>
      </w:r>
      <w:r w:rsidRPr="00C527F3">
        <w:rPr>
          <w:i/>
          <w:iCs/>
          <w:lang w:val="en-US"/>
        </w:rPr>
        <w:t>:</w:t>
      </w:r>
      <w:r>
        <w:rPr>
          <w:i/>
          <w:iCs/>
          <w:lang w:val="en-US"/>
        </w:rPr>
        <w:t xml:space="preserve"> </w:t>
      </w:r>
      <w:r w:rsidR="009C1761" w:rsidRPr="005377A9">
        <w:rPr>
          <w:lang w:val="en-US"/>
        </w:rPr>
        <w:t>Xác định một thuộc tính của khóa học.</w:t>
      </w:r>
      <w:r>
        <w:rPr>
          <w:i/>
          <w:iCs/>
          <w:lang w:val="en-US"/>
        </w:rPr>
        <w:t xml:space="preserve"> </w:t>
      </w:r>
    </w:p>
    <w:p w14:paraId="264D687B" w14:textId="4A17F3C2" w:rsidR="00456695" w:rsidRPr="005377A9" w:rsidRDefault="00C527F3" w:rsidP="00343C12">
      <w:pPr>
        <w:pStyle w:val="BodyText"/>
        <w:rPr>
          <w:lang w:val="en-US"/>
        </w:rPr>
      </w:pPr>
      <w:r w:rsidRPr="00C527F3">
        <w:rPr>
          <w:i/>
          <w:iCs/>
          <w:lang w:val="en-US"/>
        </w:rPr>
        <w:lastRenderedPageBreak/>
        <w:t>Thuộc tính value:</w:t>
      </w:r>
      <w:r>
        <w:rPr>
          <w:lang w:val="en-US"/>
        </w:rPr>
        <w:t xml:space="preserve"> </w:t>
      </w:r>
      <w:r w:rsidR="009C1761" w:rsidRPr="005377A9">
        <w:rPr>
          <w:lang w:val="en-US"/>
        </w:rPr>
        <w:t xml:space="preserve">Nội dung cho khóa được đặt cho </w:t>
      </w:r>
      <w:r w:rsidR="00343C12">
        <w:rPr>
          <w:lang w:val="en-US"/>
        </w:rPr>
        <w:t>n</w:t>
      </w:r>
      <w:r w:rsidR="007D7EDE">
        <w:rPr>
          <w:lang w:val="en-US"/>
        </w:rPr>
        <w:t>gười học</w:t>
      </w:r>
      <w:r w:rsidR="009C1761" w:rsidRPr="005377A9">
        <w:rPr>
          <w:lang w:val="en-US"/>
        </w:rPr>
        <w:t>.</w:t>
      </w:r>
    </w:p>
    <w:p w14:paraId="02ADEAEA" w14:textId="7CA121F9" w:rsidR="009C1761" w:rsidRPr="005377A9" w:rsidRDefault="009C1761" w:rsidP="00794D58">
      <w:pPr>
        <w:pStyle w:val="Heading4"/>
        <w:numPr>
          <w:ilvl w:val="0"/>
          <w:numId w:val="32"/>
        </w:numPr>
      </w:pPr>
      <w:r w:rsidRPr="005377A9">
        <w:t>Bảng user_id_map</w:t>
      </w:r>
    </w:p>
    <w:p w14:paraId="53B0E60B" w14:textId="49136A36" w:rsidR="009C1761" w:rsidRDefault="009C1761" w:rsidP="00C527F3">
      <w:pPr>
        <w:pStyle w:val="NoSpacing"/>
        <w:ind w:firstLine="360"/>
      </w:pPr>
      <w:r w:rsidRPr="005377A9">
        <w:t xml:space="preserve">Một hàng trong bảng này </w:t>
      </w:r>
      <w:r w:rsidR="00CB3F1A">
        <w:t>lưu trữ</w:t>
      </w:r>
      <w:r w:rsidRPr="005377A9">
        <w:t xml:space="preserve"> ID ẩn danh</w:t>
      </w:r>
      <w:r w:rsidR="00CB3F1A">
        <w:t xml:space="preserve"> của người học</w:t>
      </w:r>
      <w:r w:rsidRPr="005377A9">
        <w:t xml:space="preserve">. ID ẩn danh này không dành riêng cho khóa học. Các thành viên nhóm khóa học có thể tải xuống ID </w:t>
      </w:r>
      <w:r w:rsidR="00343C12">
        <w:t>người dùng</w:t>
      </w:r>
      <w:r w:rsidRPr="005377A9">
        <w:t xml:space="preserve"> ẩn danh cho </w:t>
      </w:r>
      <w:r w:rsidR="00343C12">
        <w:t>n</w:t>
      </w:r>
      <w:r w:rsidR="007D7EDE">
        <w:t>gười học</w:t>
      </w:r>
      <w:r w:rsidRPr="005377A9">
        <w:t xml:space="preserve"> trong khóa học. Sau đây là </w:t>
      </w:r>
      <w:r w:rsidR="00C527F3">
        <w:t>ví dụ</w:t>
      </w:r>
      <w:r w:rsidRPr="005377A9">
        <w:t xml:space="preserve"> dữ liệu trong bảng user_id_map</w:t>
      </w:r>
      <w:r w:rsidR="00C527F3">
        <w:t>:</w:t>
      </w:r>
    </w:p>
    <w:p w14:paraId="0C59D389" w14:textId="77777777" w:rsidR="00C527F3" w:rsidRDefault="00C527F3" w:rsidP="00C527F3">
      <w:pPr>
        <w:pStyle w:val="NoSpacing"/>
        <w:keepNext/>
        <w:ind w:firstLine="360"/>
        <w:jc w:val="center"/>
      </w:pPr>
      <w:r w:rsidRPr="00C527F3">
        <w:rPr>
          <w:noProof/>
        </w:rPr>
        <w:drawing>
          <wp:inline distT="0" distB="0" distL="0" distR="0" wp14:anchorId="036F0266" wp14:editId="1F76E3E0">
            <wp:extent cx="4924768" cy="1122745"/>
            <wp:effectExtent l="0" t="0" r="9525" b="1270"/>
            <wp:docPr id="167100759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7596" name="Picture 1" descr="A black text on a white background&#10;&#10;Description automatically generated"/>
                    <pic:cNvPicPr/>
                  </pic:nvPicPr>
                  <pic:blipFill>
                    <a:blip r:embed="rId50"/>
                    <a:stretch>
                      <a:fillRect/>
                    </a:stretch>
                  </pic:blipFill>
                  <pic:spPr>
                    <a:xfrm>
                      <a:off x="0" y="0"/>
                      <a:ext cx="4929354" cy="1123791"/>
                    </a:xfrm>
                    <a:prstGeom prst="rect">
                      <a:avLst/>
                    </a:prstGeom>
                  </pic:spPr>
                </pic:pic>
              </a:graphicData>
            </a:graphic>
          </wp:inline>
        </w:drawing>
      </w:r>
    </w:p>
    <w:p w14:paraId="02572329" w14:textId="281DB1C6" w:rsidR="00C527F3" w:rsidRPr="005377A9" w:rsidRDefault="00C3316B" w:rsidP="00C3316B">
      <w:pPr>
        <w:pStyle w:val="Caption"/>
      </w:pPr>
      <w:bookmarkStart w:id="156" w:name="_Toc179881150"/>
      <w:r>
        <w:t xml:space="preserve">Hình </w:t>
      </w:r>
      <w:fldSimple w:instr=" STYLEREF 1 \s ">
        <w:r w:rsidR="000C09B3">
          <w:rPr>
            <w:noProof/>
          </w:rPr>
          <w:t>3</w:t>
        </w:r>
      </w:fldSimple>
      <w:r w:rsidR="00922610">
        <w:t>.</w:t>
      </w:r>
      <w:fldSimple w:instr=" SEQ Hình \* ARABIC \s 1 ">
        <w:r w:rsidR="000C09B3">
          <w:rPr>
            <w:noProof/>
          </w:rPr>
          <w:t>12</w:t>
        </w:r>
      </w:fldSimple>
      <w:r w:rsidRPr="00C3316B">
        <w:t xml:space="preserve"> </w:t>
      </w:r>
      <w:r>
        <w:t xml:space="preserve">Ví dụ về dữ liệu bảng </w:t>
      </w:r>
      <w:r w:rsidRPr="00C527F3">
        <w:t>user_id_map</w:t>
      </w:r>
      <w:bookmarkEnd w:id="156"/>
    </w:p>
    <w:p w14:paraId="51CFB645" w14:textId="77777777" w:rsidR="00E55E58" w:rsidRDefault="009C1761" w:rsidP="00E55E58">
      <w:pPr>
        <w:pStyle w:val="Caption"/>
        <w:jc w:val="both"/>
      </w:pPr>
      <w:r w:rsidRPr="005377A9">
        <w:t xml:space="preserve">Bảng user_id_map có các </w:t>
      </w:r>
      <w:r w:rsidR="00C527F3">
        <w:t>thuộc tính</w:t>
      </w:r>
      <w:r w:rsidRPr="005377A9">
        <w:t xml:space="preserve"> sau</w:t>
      </w:r>
      <w:r w:rsidR="00C527F3">
        <w:t>:</w:t>
      </w:r>
      <w:bookmarkStart w:id="157" w:name="_Toc179871969"/>
      <w:r w:rsidR="00E55E58" w:rsidRPr="00E55E58">
        <w:t xml:space="preserve"> </w:t>
      </w:r>
    </w:p>
    <w:p w14:paraId="6AED72E2" w14:textId="76B141F7" w:rsidR="009C1761" w:rsidRPr="005377A9" w:rsidRDefault="00E55E58" w:rsidP="00E55E58">
      <w:pPr>
        <w:pStyle w:val="Caption"/>
        <w:jc w:val="both"/>
      </w:pPr>
      <w:r>
        <w:t xml:space="preserve">Bảng </w:t>
      </w:r>
      <w:fldSimple w:instr=" STYLEREF 1 \s ">
        <w:r w:rsidR="000C09B3">
          <w:rPr>
            <w:noProof/>
          </w:rPr>
          <w:t>3</w:t>
        </w:r>
      </w:fldSimple>
      <w:r>
        <w:t>.</w:t>
      </w:r>
      <w:fldSimple w:instr=" SEQ Bảng \* ARABIC \s 1 ">
        <w:r w:rsidR="000C09B3">
          <w:rPr>
            <w:noProof/>
          </w:rPr>
          <w:t>11</w:t>
        </w:r>
      </w:fldSimple>
      <w:r>
        <w:t xml:space="preserve"> Mô tả thuộc tính bảng user_id_map</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05"/>
        <w:gridCol w:w="2700"/>
        <w:gridCol w:w="1620"/>
        <w:gridCol w:w="1800"/>
      </w:tblGrid>
      <w:tr w:rsidR="00C527F3" w:rsidRPr="00C527F3" w14:paraId="4303D09B" w14:textId="77777777" w:rsidTr="00054C0D">
        <w:trPr>
          <w:tblHeader/>
          <w:jc w:val="center"/>
        </w:trPr>
        <w:tc>
          <w:tcPr>
            <w:tcW w:w="2605" w:type="dxa"/>
            <w:shd w:val="clear" w:color="auto" w:fill="FFFFFF"/>
            <w:tcMar>
              <w:top w:w="90" w:type="dxa"/>
              <w:left w:w="195" w:type="dxa"/>
              <w:bottom w:w="90" w:type="dxa"/>
              <w:right w:w="195" w:type="dxa"/>
            </w:tcMar>
            <w:vAlign w:val="center"/>
            <w:hideMark/>
          </w:tcPr>
          <w:p w14:paraId="543AF86F" w14:textId="2AD3832A" w:rsidR="00C527F3" w:rsidRPr="00C527F3" w:rsidRDefault="00C527F3" w:rsidP="00C527F3">
            <w:pPr>
              <w:pStyle w:val="NoSpacing"/>
              <w:rPr>
                <w:b/>
                <w:bCs/>
              </w:rPr>
            </w:pPr>
            <w:r w:rsidRPr="00C527F3">
              <w:rPr>
                <w:b/>
                <w:bCs/>
              </w:rPr>
              <w:t>Thuộc tính</w:t>
            </w:r>
          </w:p>
        </w:tc>
        <w:tc>
          <w:tcPr>
            <w:tcW w:w="2700" w:type="dxa"/>
            <w:shd w:val="clear" w:color="auto" w:fill="FFFFFF"/>
            <w:tcMar>
              <w:top w:w="90" w:type="dxa"/>
              <w:left w:w="195" w:type="dxa"/>
              <w:bottom w:w="90" w:type="dxa"/>
              <w:right w:w="195" w:type="dxa"/>
            </w:tcMar>
            <w:vAlign w:val="center"/>
            <w:hideMark/>
          </w:tcPr>
          <w:p w14:paraId="7559A026" w14:textId="3AB01F0D" w:rsidR="00C527F3" w:rsidRPr="00C527F3" w:rsidRDefault="00C527F3" w:rsidP="00C527F3">
            <w:pPr>
              <w:pStyle w:val="NoSpacing"/>
              <w:rPr>
                <w:b/>
                <w:bCs/>
              </w:rPr>
            </w:pPr>
            <w:r w:rsidRPr="00C527F3">
              <w:rPr>
                <w:b/>
                <w:bCs/>
              </w:rPr>
              <w:t>Kiểu dữ liệu</w:t>
            </w:r>
          </w:p>
        </w:tc>
        <w:tc>
          <w:tcPr>
            <w:tcW w:w="1620" w:type="dxa"/>
            <w:shd w:val="clear" w:color="auto" w:fill="FFFFFF"/>
            <w:tcMar>
              <w:top w:w="90" w:type="dxa"/>
              <w:left w:w="195" w:type="dxa"/>
              <w:bottom w:w="90" w:type="dxa"/>
              <w:right w:w="195" w:type="dxa"/>
            </w:tcMar>
            <w:vAlign w:val="center"/>
            <w:hideMark/>
          </w:tcPr>
          <w:p w14:paraId="0A61CC3E" w14:textId="77777777" w:rsidR="00C527F3" w:rsidRPr="00C527F3" w:rsidRDefault="00C527F3" w:rsidP="00C527F3">
            <w:pPr>
              <w:pStyle w:val="NoSpacing"/>
              <w:rPr>
                <w:b/>
                <w:bCs/>
              </w:rPr>
            </w:pPr>
            <w:r w:rsidRPr="00C527F3">
              <w:rPr>
                <w:b/>
                <w:bCs/>
              </w:rPr>
              <w:t>Null</w:t>
            </w:r>
          </w:p>
        </w:tc>
        <w:tc>
          <w:tcPr>
            <w:tcW w:w="1800" w:type="dxa"/>
            <w:shd w:val="clear" w:color="auto" w:fill="FFFFFF"/>
            <w:tcMar>
              <w:top w:w="90" w:type="dxa"/>
              <w:left w:w="195" w:type="dxa"/>
              <w:bottom w:w="90" w:type="dxa"/>
              <w:right w:w="195" w:type="dxa"/>
            </w:tcMar>
            <w:vAlign w:val="center"/>
            <w:hideMark/>
          </w:tcPr>
          <w:p w14:paraId="64E51281" w14:textId="77777777" w:rsidR="00C527F3" w:rsidRPr="00C527F3" w:rsidRDefault="00C527F3" w:rsidP="00C527F3">
            <w:pPr>
              <w:pStyle w:val="NoSpacing"/>
              <w:rPr>
                <w:b/>
                <w:bCs/>
              </w:rPr>
            </w:pPr>
            <w:r w:rsidRPr="00C527F3">
              <w:rPr>
                <w:b/>
                <w:bCs/>
              </w:rPr>
              <w:t>Key</w:t>
            </w:r>
          </w:p>
        </w:tc>
      </w:tr>
      <w:tr w:rsidR="00C527F3" w:rsidRPr="00C527F3" w14:paraId="193A62AC" w14:textId="77777777" w:rsidTr="00054C0D">
        <w:trPr>
          <w:jc w:val="center"/>
        </w:trPr>
        <w:tc>
          <w:tcPr>
            <w:tcW w:w="2605" w:type="dxa"/>
            <w:shd w:val="clear" w:color="auto" w:fill="FFFFFF"/>
            <w:tcMar>
              <w:top w:w="90" w:type="dxa"/>
              <w:left w:w="195" w:type="dxa"/>
              <w:bottom w:w="90" w:type="dxa"/>
              <w:right w:w="195" w:type="dxa"/>
            </w:tcMar>
            <w:vAlign w:val="center"/>
            <w:hideMark/>
          </w:tcPr>
          <w:p w14:paraId="046699D0" w14:textId="77777777" w:rsidR="00C527F3" w:rsidRPr="00C527F3" w:rsidRDefault="00C527F3" w:rsidP="00C527F3">
            <w:pPr>
              <w:pStyle w:val="NoSpacing"/>
            </w:pPr>
            <w:r w:rsidRPr="00C527F3">
              <w:t>hashid</w:t>
            </w:r>
          </w:p>
        </w:tc>
        <w:tc>
          <w:tcPr>
            <w:tcW w:w="2700" w:type="dxa"/>
            <w:shd w:val="clear" w:color="auto" w:fill="FFFFFF"/>
            <w:tcMar>
              <w:top w:w="90" w:type="dxa"/>
              <w:left w:w="195" w:type="dxa"/>
              <w:bottom w:w="90" w:type="dxa"/>
              <w:right w:w="195" w:type="dxa"/>
            </w:tcMar>
            <w:vAlign w:val="center"/>
            <w:hideMark/>
          </w:tcPr>
          <w:p w14:paraId="6F276952" w14:textId="77777777" w:rsidR="00C527F3" w:rsidRPr="00C527F3" w:rsidRDefault="00C527F3" w:rsidP="00C527F3">
            <w:pPr>
              <w:pStyle w:val="NoSpacing"/>
            </w:pPr>
            <w:r w:rsidRPr="00C527F3">
              <w:t>int(11)</w:t>
            </w:r>
          </w:p>
        </w:tc>
        <w:tc>
          <w:tcPr>
            <w:tcW w:w="1620" w:type="dxa"/>
            <w:shd w:val="clear" w:color="auto" w:fill="FFFFFF"/>
            <w:tcMar>
              <w:top w:w="90" w:type="dxa"/>
              <w:left w:w="195" w:type="dxa"/>
              <w:bottom w:w="90" w:type="dxa"/>
              <w:right w:w="195" w:type="dxa"/>
            </w:tcMar>
            <w:vAlign w:val="center"/>
            <w:hideMark/>
          </w:tcPr>
          <w:p w14:paraId="560067CC" w14:textId="77777777" w:rsidR="00C527F3" w:rsidRPr="00C527F3" w:rsidRDefault="00C527F3" w:rsidP="00C527F3">
            <w:pPr>
              <w:pStyle w:val="NoSpacing"/>
            </w:pPr>
            <w:r w:rsidRPr="00C527F3">
              <w:t>NO</w:t>
            </w:r>
          </w:p>
        </w:tc>
        <w:tc>
          <w:tcPr>
            <w:tcW w:w="1800" w:type="dxa"/>
            <w:shd w:val="clear" w:color="auto" w:fill="FFFFFF"/>
            <w:tcMar>
              <w:top w:w="90" w:type="dxa"/>
              <w:left w:w="195" w:type="dxa"/>
              <w:bottom w:w="90" w:type="dxa"/>
              <w:right w:w="195" w:type="dxa"/>
            </w:tcMar>
            <w:vAlign w:val="center"/>
            <w:hideMark/>
          </w:tcPr>
          <w:p w14:paraId="689AE46F" w14:textId="77777777" w:rsidR="00C527F3" w:rsidRPr="00C527F3" w:rsidRDefault="00C527F3" w:rsidP="00C527F3">
            <w:pPr>
              <w:pStyle w:val="NoSpacing"/>
            </w:pPr>
            <w:r w:rsidRPr="00C527F3">
              <w:t>PRI</w:t>
            </w:r>
          </w:p>
        </w:tc>
      </w:tr>
      <w:tr w:rsidR="00C527F3" w:rsidRPr="00C527F3" w14:paraId="0C6D91C8" w14:textId="77777777" w:rsidTr="00054C0D">
        <w:trPr>
          <w:jc w:val="center"/>
        </w:trPr>
        <w:tc>
          <w:tcPr>
            <w:tcW w:w="2605" w:type="dxa"/>
            <w:shd w:val="clear" w:color="auto" w:fill="FFFFFF"/>
            <w:tcMar>
              <w:top w:w="90" w:type="dxa"/>
              <w:left w:w="195" w:type="dxa"/>
              <w:bottom w:w="90" w:type="dxa"/>
              <w:right w:w="195" w:type="dxa"/>
            </w:tcMar>
            <w:vAlign w:val="center"/>
            <w:hideMark/>
          </w:tcPr>
          <w:p w14:paraId="6FE82CFC" w14:textId="77777777" w:rsidR="00C527F3" w:rsidRPr="00C527F3" w:rsidRDefault="00C527F3" w:rsidP="00C527F3">
            <w:pPr>
              <w:pStyle w:val="NoSpacing"/>
            </w:pPr>
            <w:r w:rsidRPr="00C527F3">
              <w:t>id</w:t>
            </w:r>
          </w:p>
        </w:tc>
        <w:tc>
          <w:tcPr>
            <w:tcW w:w="2700" w:type="dxa"/>
            <w:shd w:val="clear" w:color="auto" w:fill="FFFFFF"/>
            <w:tcMar>
              <w:top w:w="90" w:type="dxa"/>
              <w:left w:w="195" w:type="dxa"/>
              <w:bottom w:w="90" w:type="dxa"/>
              <w:right w:w="195" w:type="dxa"/>
            </w:tcMar>
            <w:vAlign w:val="center"/>
            <w:hideMark/>
          </w:tcPr>
          <w:p w14:paraId="3912AAD8" w14:textId="77777777" w:rsidR="00C527F3" w:rsidRPr="00C527F3" w:rsidRDefault="00C527F3" w:rsidP="00C527F3">
            <w:pPr>
              <w:pStyle w:val="NoSpacing"/>
            </w:pPr>
            <w:r w:rsidRPr="00C527F3">
              <w:t>int(11)</w:t>
            </w:r>
          </w:p>
        </w:tc>
        <w:tc>
          <w:tcPr>
            <w:tcW w:w="1620" w:type="dxa"/>
            <w:shd w:val="clear" w:color="auto" w:fill="FFFFFF"/>
            <w:tcMar>
              <w:top w:w="90" w:type="dxa"/>
              <w:left w:w="195" w:type="dxa"/>
              <w:bottom w:w="90" w:type="dxa"/>
              <w:right w:w="195" w:type="dxa"/>
            </w:tcMar>
            <w:vAlign w:val="center"/>
            <w:hideMark/>
          </w:tcPr>
          <w:p w14:paraId="1C30FE82" w14:textId="77777777" w:rsidR="00C527F3" w:rsidRPr="00C527F3" w:rsidRDefault="00C527F3" w:rsidP="00C527F3">
            <w:pPr>
              <w:pStyle w:val="NoSpacing"/>
            </w:pPr>
            <w:r w:rsidRPr="00C527F3">
              <w:t>NO</w:t>
            </w:r>
          </w:p>
        </w:tc>
        <w:tc>
          <w:tcPr>
            <w:tcW w:w="1800" w:type="dxa"/>
            <w:shd w:val="clear" w:color="auto" w:fill="FFFFFF"/>
            <w:tcMar>
              <w:top w:w="90" w:type="dxa"/>
              <w:left w:w="195" w:type="dxa"/>
              <w:bottom w:w="90" w:type="dxa"/>
              <w:right w:w="195" w:type="dxa"/>
            </w:tcMar>
            <w:vAlign w:val="center"/>
            <w:hideMark/>
          </w:tcPr>
          <w:p w14:paraId="1EA07322" w14:textId="77777777" w:rsidR="00C527F3" w:rsidRPr="00C527F3" w:rsidRDefault="00C527F3" w:rsidP="00C527F3">
            <w:pPr>
              <w:pStyle w:val="NoSpacing"/>
            </w:pPr>
            <w:r w:rsidRPr="00C527F3">
              <w:t> </w:t>
            </w:r>
          </w:p>
        </w:tc>
      </w:tr>
      <w:tr w:rsidR="00C527F3" w:rsidRPr="00C527F3" w14:paraId="0120EAA9" w14:textId="77777777" w:rsidTr="00054C0D">
        <w:trPr>
          <w:jc w:val="center"/>
        </w:trPr>
        <w:tc>
          <w:tcPr>
            <w:tcW w:w="2605" w:type="dxa"/>
            <w:shd w:val="clear" w:color="auto" w:fill="FFFFFF"/>
            <w:tcMar>
              <w:top w:w="90" w:type="dxa"/>
              <w:left w:w="195" w:type="dxa"/>
              <w:bottom w:w="90" w:type="dxa"/>
              <w:right w:w="195" w:type="dxa"/>
            </w:tcMar>
            <w:vAlign w:val="center"/>
            <w:hideMark/>
          </w:tcPr>
          <w:p w14:paraId="627E627F" w14:textId="77777777" w:rsidR="00C527F3" w:rsidRPr="00C527F3" w:rsidRDefault="00C527F3" w:rsidP="00C527F3">
            <w:pPr>
              <w:pStyle w:val="NoSpacing"/>
            </w:pPr>
            <w:r w:rsidRPr="00C527F3">
              <w:t>username</w:t>
            </w:r>
          </w:p>
        </w:tc>
        <w:tc>
          <w:tcPr>
            <w:tcW w:w="2700" w:type="dxa"/>
            <w:shd w:val="clear" w:color="auto" w:fill="FFFFFF"/>
            <w:tcMar>
              <w:top w:w="90" w:type="dxa"/>
              <w:left w:w="195" w:type="dxa"/>
              <w:bottom w:w="90" w:type="dxa"/>
              <w:right w:w="195" w:type="dxa"/>
            </w:tcMar>
            <w:vAlign w:val="center"/>
            <w:hideMark/>
          </w:tcPr>
          <w:p w14:paraId="25958EDC" w14:textId="77777777" w:rsidR="00C527F3" w:rsidRPr="00C527F3" w:rsidRDefault="00C527F3" w:rsidP="00C527F3">
            <w:pPr>
              <w:pStyle w:val="NoSpacing"/>
            </w:pPr>
            <w:r w:rsidRPr="00C527F3">
              <w:t>varchar(30)</w:t>
            </w:r>
          </w:p>
        </w:tc>
        <w:tc>
          <w:tcPr>
            <w:tcW w:w="1620" w:type="dxa"/>
            <w:shd w:val="clear" w:color="auto" w:fill="FFFFFF"/>
            <w:tcMar>
              <w:top w:w="90" w:type="dxa"/>
              <w:left w:w="195" w:type="dxa"/>
              <w:bottom w:w="90" w:type="dxa"/>
              <w:right w:w="195" w:type="dxa"/>
            </w:tcMar>
            <w:vAlign w:val="center"/>
            <w:hideMark/>
          </w:tcPr>
          <w:p w14:paraId="759656E6" w14:textId="77777777" w:rsidR="00C527F3" w:rsidRPr="00C527F3" w:rsidRDefault="00C527F3" w:rsidP="00C527F3">
            <w:pPr>
              <w:pStyle w:val="NoSpacing"/>
            </w:pPr>
            <w:r w:rsidRPr="00C527F3">
              <w:t>NO</w:t>
            </w:r>
          </w:p>
        </w:tc>
        <w:tc>
          <w:tcPr>
            <w:tcW w:w="1800" w:type="dxa"/>
            <w:shd w:val="clear" w:color="auto" w:fill="FFFFFF"/>
            <w:tcMar>
              <w:top w:w="90" w:type="dxa"/>
              <w:left w:w="195" w:type="dxa"/>
              <w:bottom w:w="90" w:type="dxa"/>
              <w:right w:w="195" w:type="dxa"/>
            </w:tcMar>
            <w:vAlign w:val="center"/>
            <w:hideMark/>
          </w:tcPr>
          <w:p w14:paraId="2390B29D" w14:textId="77777777" w:rsidR="00C527F3" w:rsidRPr="00C527F3" w:rsidRDefault="00C527F3" w:rsidP="00C527F3">
            <w:pPr>
              <w:pStyle w:val="NoSpacing"/>
              <w:keepNext/>
            </w:pPr>
            <w:r w:rsidRPr="00C527F3">
              <w:t> </w:t>
            </w:r>
          </w:p>
        </w:tc>
      </w:tr>
    </w:tbl>
    <w:p w14:paraId="169ED102" w14:textId="24C8A7BA" w:rsidR="00C527F3" w:rsidRPr="00C527F3" w:rsidRDefault="00C527F3" w:rsidP="005377A9">
      <w:pPr>
        <w:pStyle w:val="BodyText"/>
        <w:ind w:firstLine="397"/>
        <w:rPr>
          <w:b/>
          <w:bCs/>
          <w:i/>
          <w:iCs/>
          <w:lang w:val="en-US"/>
        </w:rPr>
      </w:pPr>
      <w:r w:rsidRPr="00C527F3">
        <w:rPr>
          <w:b/>
          <w:bCs/>
          <w:i/>
          <w:iCs/>
          <w:lang w:val="en-US"/>
        </w:rPr>
        <w:t>Mô tả các thuộc tính:</w:t>
      </w:r>
    </w:p>
    <w:p w14:paraId="7CA96B33" w14:textId="21B21025"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hash_id</w:t>
      </w:r>
      <w:r w:rsidRPr="00C527F3">
        <w:rPr>
          <w:i/>
          <w:iCs/>
          <w:lang w:val="en-US"/>
        </w:rPr>
        <w:t>:</w:t>
      </w:r>
      <w:r>
        <w:rPr>
          <w:lang w:val="en-US"/>
        </w:rPr>
        <w:t xml:space="preserve"> </w:t>
      </w:r>
      <w:r w:rsidR="009C1761" w:rsidRPr="005377A9">
        <w:rPr>
          <w:lang w:val="en-US"/>
        </w:rPr>
        <w:t xml:space="preserve">ID </w:t>
      </w:r>
      <w:r w:rsidR="00CB3F1A">
        <w:rPr>
          <w:lang w:val="en-US"/>
        </w:rPr>
        <w:t>ẩn danh</w:t>
      </w:r>
      <w:r w:rsidR="009C1761" w:rsidRPr="005377A9">
        <w:rPr>
          <w:lang w:val="en-US"/>
        </w:rPr>
        <w:t xml:space="preserve"> </w:t>
      </w:r>
      <w:r w:rsidR="00343C12">
        <w:rPr>
          <w:lang w:val="en-US"/>
        </w:rPr>
        <w:t>n</w:t>
      </w:r>
      <w:r w:rsidR="007D7EDE">
        <w:rPr>
          <w:lang w:val="en-US"/>
        </w:rPr>
        <w:t>gười học</w:t>
      </w:r>
      <w:r w:rsidR="009C1761" w:rsidRPr="005377A9">
        <w:rPr>
          <w:lang w:val="en-US"/>
        </w:rPr>
        <w:t>.</w:t>
      </w:r>
    </w:p>
    <w:p w14:paraId="48D9D326" w14:textId="0D9321D9"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id</w:t>
      </w:r>
      <w:r w:rsidRPr="00C527F3">
        <w:rPr>
          <w:i/>
          <w:iCs/>
          <w:lang w:val="en-US"/>
        </w:rPr>
        <w:t>:</w:t>
      </w:r>
      <w:r>
        <w:rPr>
          <w:lang w:val="en-US"/>
        </w:rPr>
        <w:t xml:space="preserve"> </w:t>
      </w:r>
      <w:r w:rsidR="009C1761" w:rsidRPr="005377A9">
        <w:rPr>
          <w:lang w:val="en-US"/>
        </w:rPr>
        <w:t xml:space="preserve">ID của </w:t>
      </w:r>
      <w:r w:rsidR="00343C12">
        <w:rPr>
          <w:lang w:val="en-US"/>
        </w:rPr>
        <w:t>n</w:t>
      </w:r>
      <w:r w:rsidR="007D7EDE">
        <w:rPr>
          <w:lang w:val="en-US"/>
        </w:rPr>
        <w:t>gười học</w:t>
      </w:r>
      <w:r w:rsidR="009C1761" w:rsidRPr="005377A9">
        <w:rPr>
          <w:lang w:val="en-US"/>
        </w:rPr>
        <w:t xml:space="preserve"> trong auth_user.id.</w:t>
      </w:r>
    </w:p>
    <w:p w14:paraId="24FAF6F7" w14:textId="2C9BCC51"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username</w:t>
      </w:r>
      <w:r w:rsidRPr="00C527F3">
        <w:rPr>
          <w:i/>
          <w:iCs/>
          <w:lang w:val="en-US"/>
        </w:rPr>
        <w:t>:</w:t>
      </w:r>
      <w:r>
        <w:rPr>
          <w:lang w:val="en-US"/>
        </w:rPr>
        <w:t xml:space="preserve"> </w:t>
      </w:r>
      <w:r w:rsidR="009C1761" w:rsidRPr="005377A9">
        <w:rPr>
          <w:lang w:val="en-US"/>
        </w:rPr>
        <w:t xml:space="preserve">Tên </w:t>
      </w:r>
      <w:r w:rsidR="00343C12">
        <w:rPr>
          <w:lang w:val="en-US"/>
        </w:rPr>
        <w:t>người dùng</w:t>
      </w:r>
      <w:r w:rsidR="009C1761" w:rsidRPr="005377A9">
        <w:rPr>
          <w:lang w:val="en-US"/>
        </w:rPr>
        <w:t xml:space="preserve"> của </w:t>
      </w:r>
      <w:r w:rsidR="00343C12">
        <w:rPr>
          <w:lang w:val="en-US"/>
        </w:rPr>
        <w:t>n</w:t>
      </w:r>
      <w:r w:rsidR="007D7EDE">
        <w:rPr>
          <w:lang w:val="en-US"/>
        </w:rPr>
        <w:t>gười học</w:t>
      </w:r>
      <w:r w:rsidR="009C1761" w:rsidRPr="005377A9">
        <w:rPr>
          <w:lang w:val="en-US"/>
        </w:rPr>
        <w:t xml:space="preserve"> trong auth_user.username.</w:t>
      </w:r>
    </w:p>
    <w:p w14:paraId="4AE12983" w14:textId="6F7930AD" w:rsidR="009C1761" w:rsidRPr="005377A9" w:rsidRDefault="009C1761" w:rsidP="00794D58">
      <w:pPr>
        <w:pStyle w:val="Heading4"/>
        <w:numPr>
          <w:ilvl w:val="0"/>
          <w:numId w:val="32"/>
        </w:numPr>
      </w:pPr>
      <w:r w:rsidRPr="005377A9">
        <w:t>Bảng student_anonymoususerid</w:t>
      </w:r>
    </w:p>
    <w:p w14:paraId="044215F9" w14:textId="436D9F4C" w:rsidR="009C1761" w:rsidRPr="005377A9" w:rsidRDefault="009C1761" w:rsidP="00C527F3">
      <w:pPr>
        <w:pStyle w:val="BodyText"/>
        <w:ind w:firstLine="397"/>
        <w:rPr>
          <w:lang w:val="en-US"/>
        </w:rPr>
      </w:pPr>
      <w:r w:rsidRPr="005377A9">
        <w:rPr>
          <w:lang w:val="en-US"/>
        </w:rPr>
        <w:t xml:space="preserve">ID ẩn danh này xác định </w:t>
      </w:r>
      <w:r w:rsidR="00343C12">
        <w:rPr>
          <w:lang w:val="en-US"/>
        </w:rPr>
        <w:t>n</w:t>
      </w:r>
      <w:r w:rsidR="007D7EDE">
        <w:rPr>
          <w:lang w:val="en-US"/>
        </w:rPr>
        <w:t>gười học</w:t>
      </w:r>
      <w:r w:rsidRPr="005377A9">
        <w:rPr>
          <w:lang w:val="en-US"/>
        </w:rPr>
        <w:t xml:space="preserve"> trong một lần </w:t>
      </w:r>
      <w:r w:rsidR="00BF3E74">
        <w:rPr>
          <w:lang w:val="en-US"/>
        </w:rPr>
        <w:t>tham gia</w:t>
      </w:r>
      <w:r w:rsidRPr="005377A9">
        <w:rPr>
          <w:lang w:val="en-US"/>
        </w:rPr>
        <w:t xml:space="preserve"> duy nhất của một khóa học cụ thể. Sau đây là</w:t>
      </w:r>
      <w:r w:rsidR="00C527F3">
        <w:rPr>
          <w:lang w:val="en-US"/>
        </w:rPr>
        <w:t xml:space="preserve"> ví dụ </w:t>
      </w:r>
      <w:r w:rsidRPr="005377A9">
        <w:rPr>
          <w:lang w:val="en-US"/>
        </w:rPr>
        <w:t>dữ liệu trong bảng student_anonymoususerid</w:t>
      </w:r>
      <w:r w:rsidR="00C527F3">
        <w:rPr>
          <w:lang w:val="en-US"/>
        </w:rPr>
        <w:t xml:space="preserve">: </w:t>
      </w:r>
    </w:p>
    <w:p w14:paraId="7939F9C3" w14:textId="77777777" w:rsidR="00C527F3" w:rsidRDefault="00C527F3" w:rsidP="00C527F3">
      <w:pPr>
        <w:pStyle w:val="BodyText"/>
        <w:keepNext/>
        <w:ind w:firstLine="397"/>
        <w:jc w:val="center"/>
      </w:pPr>
      <w:r w:rsidRPr="00C527F3">
        <w:rPr>
          <w:noProof/>
          <w:lang w:val="en-US"/>
        </w:rPr>
        <w:drawing>
          <wp:inline distT="0" distB="0" distL="0" distR="0" wp14:anchorId="65D5432F" wp14:editId="33A3BC71">
            <wp:extent cx="5665808" cy="901700"/>
            <wp:effectExtent l="0" t="0" r="0" b="0"/>
            <wp:docPr id="212910850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8503" name="Picture 1" descr="A close-up of a computer code&#10;&#10;Description automatically generated"/>
                    <pic:cNvPicPr/>
                  </pic:nvPicPr>
                  <pic:blipFill>
                    <a:blip r:embed="rId51"/>
                    <a:stretch>
                      <a:fillRect/>
                    </a:stretch>
                  </pic:blipFill>
                  <pic:spPr>
                    <a:xfrm>
                      <a:off x="0" y="0"/>
                      <a:ext cx="5671092" cy="902541"/>
                    </a:xfrm>
                    <a:prstGeom prst="rect">
                      <a:avLst/>
                    </a:prstGeom>
                  </pic:spPr>
                </pic:pic>
              </a:graphicData>
            </a:graphic>
          </wp:inline>
        </w:drawing>
      </w:r>
    </w:p>
    <w:p w14:paraId="3470C7A5" w14:textId="26808E8C" w:rsidR="00C527F3" w:rsidRDefault="00C3316B" w:rsidP="00C3316B">
      <w:pPr>
        <w:pStyle w:val="Caption"/>
      </w:pPr>
      <w:bookmarkStart w:id="158" w:name="_Toc179881151"/>
      <w:r>
        <w:t xml:space="preserve">Hình </w:t>
      </w:r>
      <w:fldSimple w:instr=" STYLEREF 1 \s ">
        <w:r w:rsidR="000C09B3">
          <w:rPr>
            <w:noProof/>
          </w:rPr>
          <w:t>3</w:t>
        </w:r>
      </w:fldSimple>
      <w:r w:rsidR="00922610">
        <w:t>.</w:t>
      </w:r>
      <w:fldSimple w:instr=" SEQ Hình \* ARABIC \s 1 ">
        <w:r w:rsidR="000C09B3">
          <w:rPr>
            <w:noProof/>
          </w:rPr>
          <w:t>13</w:t>
        </w:r>
      </w:fldSimple>
      <w:r w:rsidRPr="00C3316B">
        <w:t xml:space="preserve"> </w:t>
      </w:r>
      <w:r>
        <w:t xml:space="preserve">Mô tả các thuộc tính bảng </w:t>
      </w:r>
      <w:r w:rsidRPr="005377A9">
        <w:t>grades_persistentcoursegrade</w:t>
      </w:r>
      <w:bookmarkEnd w:id="158"/>
    </w:p>
    <w:p w14:paraId="231ECD12" w14:textId="77777777" w:rsidR="000E57E8" w:rsidRDefault="000E57E8" w:rsidP="000E57E8"/>
    <w:p w14:paraId="273EB1ED" w14:textId="77777777" w:rsidR="000E57E8" w:rsidRDefault="000E57E8" w:rsidP="000E57E8"/>
    <w:p w14:paraId="7CD5C34A" w14:textId="77777777" w:rsidR="000E57E8" w:rsidRDefault="000E57E8" w:rsidP="000E57E8"/>
    <w:p w14:paraId="65ACEEEA" w14:textId="77777777" w:rsidR="00BF3E74" w:rsidRDefault="00BF3E74" w:rsidP="000E57E8"/>
    <w:p w14:paraId="13BB029B" w14:textId="77777777" w:rsidR="00BF3E74" w:rsidRDefault="00BF3E74" w:rsidP="000E57E8"/>
    <w:p w14:paraId="46F790F9" w14:textId="77777777" w:rsidR="000E57E8" w:rsidRPr="000E57E8" w:rsidRDefault="000E57E8" w:rsidP="000E57E8"/>
    <w:p w14:paraId="5DBE2252" w14:textId="77777777" w:rsidR="00E55E58" w:rsidRDefault="009C1761" w:rsidP="00E55E58">
      <w:pPr>
        <w:pStyle w:val="Caption"/>
        <w:spacing w:before="240"/>
        <w:jc w:val="both"/>
      </w:pPr>
      <w:r w:rsidRPr="005377A9">
        <w:t xml:space="preserve">Bảng student_anonymoususerid có các </w:t>
      </w:r>
      <w:r w:rsidR="00C527F3">
        <w:t>thuộc tính</w:t>
      </w:r>
      <w:r w:rsidRPr="005377A9">
        <w:t xml:space="preserve"> sau</w:t>
      </w:r>
      <w:r w:rsidR="00C527F3">
        <w:t>:</w:t>
      </w:r>
      <w:bookmarkStart w:id="159" w:name="_Toc179871970"/>
      <w:r w:rsidR="00E55E58" w:rsidRPr="00E55E58">
        <w:t xml:space="preserve"> </w:t>
      </w:r>
    </w:p>
    <w:p w14:paraId="109B89F6" w14:textId="09236379" w:rsidR="009C1761" w:rsidRPr="005377A9" w:rsidRDefault="00E55E58" w:rsidP="00E55E58">
      <w:pPr>
        <w:pStyle w:val="Caption"/>
        <w:jc w:val="both"/>
      </w:pPr>
      <w:r>
        <w:t xml:space="preserve">Bảng </w:t>
      </w:r>
      <w:fldSimple w:instr=" STYLEREF 1 \s ">
        <w:r w:rsidR="000C09B3">
          <w:rPr>
            <w:noProof/>
          </w:rPr>
          <w:t>3</w:t>
        </w:r>
      </w:fldSimple>
      <w:r>
        <w:t>.</w:t>
      </w:r>
      <w:fldSimple w:instr=" SEQ Bảng \* ARABIC \s 1 ">
        <w:r w:rsidR="000C09B3">
          <w:rPr>
            <w:noProof/>
          </w:rPr>
          <w:t>12</w:t>
        </w:r>
      </w:fldSimple>
      <w:r>
        <w:t xml:space="preserve"> Mô tả thuộc tính bảng </w:t>
      </w:r>
      <w:r w:rsidRPr="005377A9">
        <w:t>student_anonymoususerid</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55"/>
        <w:gridCol w:w="2700"/>
        <w:gridCol w:w="1440"/>
        <w:gridCol w:w="2070"/>
      </w:tblGrid>
      <w:tr w:rsidR="00054C0D" w:rsidRPr="00C527F3" w14:paraId="7D19546A" w14:textId="77777777" w:rsidTr="00054C0D">
        <w:trPr>
          <w:tblHeader/>
          <w:jc w:val="center"/>
        </w:trPr>
        <w:tc>
          <w:tcPr>
            <w:tcW w:w="3055" w:type="dxa"/>
            <w:shd w:val="clear" w:color="auto" w:fill="FFFFFF"/>
            <w:tcMar>
              <w:top w:w="90" w:type="dxa"/>
              <w:left w:w="195" w:type="dxa"/>
              <w:bottom w:w="90" w:type="dxa"/>
              <w:right w:w="195" w:type="dxa"/>
            </w:tcMar>
            <w:vAlign w:val="center"/>
            <w:hideMark/>
          </w:tcPr>
          <w:p w14:paraId="4920A6C1" w14:textId="4E64040C" w:rsidR="00C527F3" w:rsidRPr="00C527F3" w:rsidRDefault="00C527F3" w:rsidP="00C527F3">
            <w:pPr>
              <w:pStyle w:val="NoSpacing"/>
              <w:rPr>
                <w:b/>
                <w:bCs/>
              </w:rPr>
            </w:pPr>
            <w:r>
              <w:rPr>
                <w:b/>
                <w:bCs/>
              </w:rPr>
              <w:t>Thuộc tính</w:t>
            </w:r>
          </w:p>
        </w:tc>
        <w:tc>
          <w:tcPr>
            <w:tcW w:w="2700" w:type="dxa"/>
            <w:shd w:val="clear" w:color="auto" w:fill="FFFFFF"/>
            <w:tcMar>
              <w:top w:w="90" w:type="dxa"/>
              <w:left w:w="195" w:type="dxa"/>
              <w:bottom w:w="90" w:type="dxa"/>
              <w:right w:w="195" w:type="dxa"/>
            </w:tcMar>
            <w:vAlign w:val="center"/>
            <w:hideMark/>
          </w:tcPr>
          <w:p w14:paraId="04AA0FE9" w14:textId="009C99C0" w:rsidR="00C527F3" w:rsidRPr="00C527F3" w:rsidRDefault="00C527F3" w:rsidP="00C527F3">
            <w:pPr>
              <w:pStyle w:val="NoSpacing"/>
              <w:rPr>
                <w:b/>
                <w:bCs/>
              </w:rPr>
            </w:pPr>
            <w:r>
              <w:rPr>
                <w:b/>
                <w:bCs/>
              </w:rPr>
              <w:t>Kiểu dữ liệu</w:t>
            </w:r>
          </w:p>
        </w:tc>
        <w:tc>
          <w:tcPr>
            <w:tcW w:w="1440" w:type="dxa"/>
            <w:shd w:val="clear" w:color="auto" w:fill="FFFFFF"/>
            <w:tcMar>
              <w:top w:w="90" w:type="dxa"/>
              <w:left w:w="195" w:type="dxa"/>
              <w:bottom w:w="90" w:type="dxa"/>
              <w:right w:w="195" w:type="dxa"/>
            </w:tcMar>
            <w:vAlign w:val="center"/>
            <w:hideMark/>
          </w:tcPr>
          <w:p w14:paraId="0B31104D" w14:textId="77777777" w:rsidR="00C527F3" w:rsidRPr="00C527F3" w:rsidRDefault="00C527F3" w:rsidP="00C527F3">
            <w:pPr>
              <w:pStyle w:val="NoSpacing"/>
              <w:rPr>
                <w:b/>
                <w:bCs/>
              </w:rPr>
            </w:pPr>
            <w:r w:rsidRPr="00C527F3">
              <w:rPr>
                <w:b/>
                <w:bCs/>
              </w:rPr>
              <w:t>Null</w:t>
            </w:r>
          </w:p>
        </w:tc>
        <w:tc>
          <w:tcPr>
            <w:tcW w:w="2070" w:type="dxa"/>
            <w:shd w:val="clear" w:color="auto" w:fill="FFFFFF"/>
            <w:tcMar>
              <w:top w:w="90" w:type="dxa"/>
              <w:left w:w="195" w:type="dxa"/>
              <w:bottom w:w="90" w:type="dxa"/>
              <w:right w:w="195" w:type="dxa"/>
            </w:tcMar>
            <w:vAlign w:val="center"/>
            <w:hideMark/>
          </w:tcPr>
          <w:p w14:paraId="744B055A" w14:textId="77777777" w:rsidR="00C527F3" w:rsidRPr="00C527F3" w:rsidRDefault="00C527F3" w:rsidP="00C527F3">
            <w:pPr>
              <w:pStyle w:val="NoSpacing"/>
              <w:rPr>
                <w:b/>
                <w:bCs/>
              </w:rPr>
            </w:pPr>
            <w:r w:rsidRPr="00C527F3">
              <w:rPr>
                <w:b/>
                <w:bCs/>
              </w:rPr>
              <w:t>Key</w:t>
            </w:r>
          </w:p>
        </w:tc>
      </w:tr>
      <w:tr w:rsidR="00054C0D" w:rsidRPr="00C527F3" w14:paraId="46A0B6BC" w14:textId="77777777" w:rsidTr="00054C0D">
        <w:trPr>
          <w:jc w:val="center"/>
        </w:trPr>
        <w:tc>
          <w:tcPr>
            <w:tcW w:w="3055" w:type="dxa"/>
            <w:shd w:val="clear" w:color="auto" w:fill="FFFFFF"/>
            <w:tcMar>
              <w:top w:w="90" w:type="dxa"/>
              <w:left w:w="195" w:type="dxa"/>
              <w:bottom w:w="90" w:type="dxa"/>
              <w:right w:w="195" w:type="dxa"/>
            </w:tcMar>
            <w:vAlign w:val="center"/>
            <w:hideMark/>
          </w:tcPr>
          <w:p w14:paraId="4FC85720" w14:textId="77777777" w:rsidR="00C527F3" w:rsidRPr="00C527F3" w:rsidRDefault="00C527F3" w:rsidP="00C527F3">
            <w:pPr>
              <w:pStyle w:val="NoSpacing"/>
            </w:pPr>
            <w:r w:rsidRPr="00C527F3">
              <w:t>id</w:t>
            </w:r>
          </w:p>
        </w:tc>
        <w:tc>
          <w:tcPr>
            <w:tcW w:w="2700" w:type="dxa"/>
            <w:shd w:val="clear" w:color="auto" w:fill="FFFFFF"/>
            <w:tcMar>
              <w:top w:w="90" w:type="dxa"/>
              <w:left w:w="195" w:type="dxa"/>
              <w:bottom w:w="90" w:type="dxa"/>
              <w:right w:w="195" w:type="dxa"/>
            </w:tcMar>
            <w:vAlign w:val="center"/>
            <w:hideMark/>
          </w:tcPr>
          <w:p w14:paraId="53C340C3" w14:textId="77777777" w:rsidR="00C527F3" w:rsidRPr="00C527F3" w:rsidRDefault="00C527F3" w:rsidP="00C527F3">
            <w:pPr>
              <w:pStyle w:val="NoSpacing"/>
            </w:pPr>
            <w:r w:rsidRPr="00C527F3">
              <w:t>int(11)</w:t>
            </w:r>
          </w:p>
        </w:tc>
        <w:tc>
          <w:tcPr>
            <w:tcW w:w="1440" w:type="dxa"/>
            <w:shd w:val="clear" w:color="auto" w:fill="FFFFFF"/>
            <w:tcMar>
              <w:top w:w="90" w:type="dxa"/>
              <w:left w:w="195" w:type="dxa"/>
              <w:bottom w:w="90" w:type="dxa"/>
              <w:right w:w="195" w:type="dxa"/>
            </w:tcMar>
            <w:vAlign w:val="center"/>
            <w:hideMark/>
          </w:tcPr>
          <w:p w14:paraId="04986664" w14:textId="77777777" w:rsidR="00C527F3" w:rsidRPr="00C527F3" w:rsidRDefault="00C527F3" w:rsidP="00C527F3">
            <w:pPr>
              <w:pStyle w:val="NoSpacing"/>
            </w:pPr>
            <w:r w:rsidRPr="00C527F3">
              <w:t>NO</w:t>
            </w:r>
          </w:p>
        </w:tc>
        <w:tc>
          <w:tcPr>
            <w:tcW w:w="2070" w:type="dxa"/>
            <w:shd w:val="clear" w:color="auto" w:fill="FFFFFF"/>
            <w:tcMar>
              <w:top w:w="90" w:type="dxa"/>
              <w:left w:w="195" w:type="dxa"/>
              <w:bottom w:w="90" w:type="dxa"/>
              <w:right w:w="195" w:type="dxa"/>
            </w:tcMar>
            <w:vAlign w:val="center"/>
            <w:hideMark/>
          </w:tcPr>
          <w:p w14:paraId="659CACDE" w14:textId="77777777" w:rsidR="00C527F3" w:rsidRPr="00C527F3" w:rsidRDefault="00C527F3" w:rsidP="00C527F3">
            <w:pPr>
              <w:pStyle w:val="NoSpacing"/>
            </w:pPr>
            <w:r w:rsidRPr="00C527F3">
              <w:t>PRI</w:t>
            </w:r>
          </w:p>
        </w:tc>
      </w:tr>
      <w:tr w:rsidR="00054C0D" w:rsidRPr="00C527F3" w14:paraId="0E102E54" w14:textId="77777777" w:rsidTr="00054C0D">
        <w:trPr>
          <w:jc w:val="center"/>
        </w:trPr>
        <w:tc>
          <w:tcPr>
            <w:tcW w:w="3055" w:type="dxa"/>
            <w:shd w:val="clear" w:color="auto" w:fill="FFFFFF"/>
            <w:tcMar>
              <w:top w:w="90" w:type="dxa"/>
              <w:left w:w="195" w:type="dxa"/>
              <w:bottom w:w="90" w:type="dxa"/>
              <w:right w:w="195" w:type="dxa"/>
            </w:tcMar>
            <w:vAlign w:val="center"/>
            <w:hideMark/>
          </w:tcPr>
          <w:p w14:paraId="1E8F2E54" w14:textId="77777777" w:rsidR="00C527F3" w:rsidRPr="00C527F3" w:rsidRDefault="00C527F3" w:rsidP="00C527F3">
            <w:pPr>
              <w:pStyle w:val="NoSpacing"/>
            </w:pPr>
            <w:r w:rsidRPr="00C527F3">
              <w:t>user_id</w:t>
            </w:r>
          </w:p>
        </w:tc>
        <w:tc>
          <w:tcPr>
            <w:tcW w:w="2700" w:type="dxa"/>
            <w:shd w:val="clear" w:color="auto" w:fill="FFFFFF"/>
            <w:tcMar>
              <w:top w:w="90" w:type="dxa"/>
              <w:left w:w="195" w:type="dxa"/>
              <w:bottom w:w="90" w:type="dxa"/>
              <w:right w:w="195" w:type="dxa"/>
            </w:tcMar>
            <w:vAlign w:val="center"/>
            <w:hideMark/>
          </w:tcPr>
          <w:p w14:paraId="75F112CC" w14:textId="77777777" w:rsidR="00C527F3" w:rsidRPr="00C527F3" w:rsidRDefault="00C527F3" w:rsidP="00C527F3">
            <w:pPr>
              <w:pStyle w:val="NoSpacing"/>
            </w:pPr>
            <w:r w:rsidRPr="00C527F3">
              <w:t>int(11)</w:t>
            </w:r>
          </w:p>
        </w:tc>
        <w:tc>
          <w:tcPr>
            <w:tcW w:w="1440" w:type="dxa"/>
            <w:shd w:val="clear" w:color="auto" w:fill="FFFFFF"/>
            <w:tcMar>
              <w:top w:w="90" w:type="dxa"/>
              <w:left w:w="195" w:type="dxa"/>
              <w:bottom w:w="90" w:type="dxa"/>
              <w:right w:w="195" w:type="dxa"/>
            </w:tcMar>
            <w:vAlign w:val="center"/>
            <w:hideMark/>
          </w:tcPr>
          <w:p w14:paraId="3C6B047C" w14:textId="77777777" w:rsidR="00C527F3" w:rsidRPr="00C527F3" w:rsidRDefault="00C527F3" w:rsidP="00C527F3">
            <w:pPr>
              <w:pStyle w:val="NoSpacing"/>
            </w:pPr>
            <w:r w:rsidRPr="00C527F3">
              <w:t>NO</w:t>
            </w:r>
          </w:p>
        </w:tc>
        <w:tc>
          <w:tcPr>
            <w:tcW w:w="2070" w:type="dxa"/>
            <w:shd w:val="clear" w:color="auto" w:fill="FFFFFF"/>
            <w:tcMar>
              <w:top w:w="90" w:type="dxa"/>
              <w:left w:w="195" w:type="dxa"/>
              <w:bottom w:w="90" w:type="dxa"/>
              <w:right w:w="195" w:type="dxa"/>
            </w:tcMar>
            <w:vAlign w:val="center"/>
            <w:hideMark/>
          </w:tcPr>
          <w:p w14:paraId="7097E3EF" w14:textId="77777777" w:rsidR="00C527F3" w:rsidRPr="00C527F3" w:rsidRDefault="00C527F3" w:rsidP="00C527F3">
            <w:pPr>
              <w:pStyle w:val="NoSpacing"/>
            </w:pPr>
            <w:r w:rsidRPr="00C527F3">
              <w:t>MUL</w:t>
            </w:r>
          </w:p>
        </w:tc>
      </w:tr>
      <w:tr w:rsidR="00054C0D" w:rsidRPr="00C527F3" w14:paraId="12122294" w14:textId="77777777" w:rsidTr="00054C0D">
        <w:trPr>
          <w:jc w:val="center"/>
        </w:trPr>
        <w:tc>
          <w:tcPr>
            <w:tcW w:w="3055" w:type="dxa"/>
            <w:shd w:val="clear" w:color="auto" w:fill="FFFFFF"/>
            <w:tcMar>
              <w:top w:w="90" w:type="dxa"/>
              <w:left w:w="195" w:type="dxa"/>
              <w:bottom w:w="90" w:type="dxa"/>
              <w:right w:w="195" w:type="dxa"/>
            </w:tcMar>
            <w:vAlign w:val="center"/>
            <w:hideMark/>
          </w:tcPr>
          <w:p w14:paraId="1DCE1293" w14:textId="77777777" w:rsidR="00C527F3" w:rsidRPr="00C527F3" w:rsidRDefault="00C527F3" w:rsidP="00C527F3">
            <w:pPr>
              <w:pStyle w:val="NoSpacing"/>
            </w:pPr>
            <w:r w:rsidRPr="00C527F3">
              <w:t>anonymous_user_id</w:t>
            </w:r>
          </w:p>
        </w:tc>
        <w:tc>
          <w:tcPr>
            <w:tcW w:w="2700" w:type="dxa"/>
            <w:shd w:val="clear" w:color="auto" w:fill="FFFFFF"/>
            <w:tcMar>
              <w:top w:w="90" w:type="dxa"/>
              <w:left w:w="195" w:type="dxa"/>
              <w:bottom w:w="90" w:type="dxa"/>
              <w:right w:w="195" w:type="dxa"/>
            </w:tcMar>
            <w:vAlign w:val="center"/>
            <w:hideMark/>
          </w:tcPr>
          <w:p w14:paraId="05AB64E0" w14:textId="77777777" w:rsidR="00C527F3" w:rsidRPr="00C527F3" w:rsidRDefault="00C527F3" w:rsidP="00C527F3">
            <w:pPr>
              <w:pStyle w:val="NoSpacing"/>
            </w:pPr>
            <w:r w:rsidRPr="00C527F3">
              <w:t>varchar(32)</w:t>
            </w:r>
          </w:p>
        </w:tc>
        <w:tc>
          <w:tcPr>
            <w:tcW w:w="1440" w:type="dxa"/>
            <w:shd w:val="clear" w:color="auto" w:fill="FFFFFF"/>
            <w:tcMar>
              <w:top w:w="90" w:type="dxa"/>
              <w:left w:w="195" w:type="dxa"/>
              <w:bottom w:w="90" w:type="dxa"/>
              <w:right w:w="195" w:type="dxa"/>
            </w:tcMar>
            <w:vAlign w:val="center"/>
            <w:hideMark/>
          </w:tcPr>
          <w:p w14:paraId="1B49A631" w14:textId="77777777" w:rsidR="00C527F3" w:rsidRPr="00C527F3" w:rsidRDefault="00C527F3" w:rsidP="00C527F3">
            <w:pPr>
              <w:pStyle w:val="NoSpacing"/>
            </w:pPr>
            <w:r w:rsidRPr="00C527F3">
              <w:t>NO</w:t>
            </w:r>
          </w:p>
        </w:tc>
        <w:tc>
          <w:tcPr>
            <w:tcW w:w="2070" w:type="dxa"/>
            <w:shd w:val="clear" w:color="auto" w:fill="FFFFFF"/>
            <w:tcMar>
              <w:top w:w="90" w:type="dxa"/>
              <w:left w:w="195" w:type="dxa"/>
              <w:bottom w:w="90" w:type="dxa"/>
              <w:right w:w="195" w:type="dxa"/>
            </w:tcMar>
            <w:vAlign w:val="center"/>
            <w:hideMark/>
          </w:tcPr>
          <w:p w14:paraId="73795DD8" w14:textId="77777777" w:rsidR="00C527F3" w:rsidRPr="00C527F3" w:rsidRDefault="00C527F3" w:rsidP="00C527F3">
            <w:pPr>
              <w:pStyle w:val="NoSpacing"/>
            </w:pPr>
            <w:r w:rsidRPr="00C527F3">
              <w:t>UNI</w:t>
            </w:r>
          </w:p>
        </w:tc>
      </w:tr>
      <w:tr w:rsidR="00054C0D" w:rsidRPr="00C527F3" w14:paraId="5BAC10F8" w14:textId="77777777" w:rsidTr="00054C0D">
        <w:trPr>
          <w:jc w:val="center"/>
        </w:trPr>
        <w:tc>
          <w:tcPr>
            <w:tcW w:w="3055" w:type="dxa"/>
            <w:shd w:val="clear" w:color="auto" w:fill="FFFFFF"/>
            <w:tcMar>
              <w:top w:w="90" w:type="dxa"/>
              <w:left w:w="195" w:type="dxa"/>
              <w:bottom w:w="90" w:type="dxa"/>
              <w:right w:w="195" w:type="dxa"/>
            </w:tcMar>
            <w:vAlign w:val="center"/>
            <w:hideMark/>
          </w:tcPr>
          <w:p w14:paraId="5CC54C06" w14:textId="77777777" w:rsidR="00C527F3" w:rsidRPr="00C527F3" w:rsidRDefault="00C527F3" w:rsidP="00C527F3">
            <w:pPr>
              <w:pStyle w:val="NoSpacing"/>
            </w:pPr>
            <w:r w:rsidRPr="00C527F3">
              <w:t>course_id</w:t>
            </w:r>
          </w:p>
        </w:tc>
        <w:tc>
          <w:tcPr>
            <w:tcW w:w="2700" w:type="dxa"/>
            <w:shd w:val="clear" w:color="auto" w:fill="FFFFFF"/>
            <w:tcMar>
              <w:top w:w="90" w:type="dxa"/>
              <w:left w:w="195" w:type="dxa"/>
              <w:bottom w:w="90" w:type="dxa"/>
              <w:right w:w="195" w:type="dxa"/>
            </w:tcMar>
            <w:vAlign w:val="center"/>
            <w:hideMark/>
          </w:tcPr>
          <w:p w14:paraId="18026E3B" w14:textId="77777777" w:rsidR="00C527F3" w:rsidRPr="00C527F3" w:rsidRDefault="00C527F3" w:rsidP="00C527F3">
            <w:pPr>
              <w:pStyle w:val="NoSpacing"/>
            </w:pPr>
            <w:r w:rsidRPr="00C527F3">
              <w:t>varchar(255)</w:t>
            </w:r>
          </w:p>
        </w:tc>
        <w:tc>
          <w:tcPr>
            <w:tcW w:w="1440" w:type="dxa"/>
            <w:shd w:val="clear" w:color="auto" w:fill="FFFFFF"/>
            <w:tcMar>
              <w:top w:w="90" w:type="dxa"/>
              <w:left w:w="195" w:type="dxa"/>
              <w:bottom w:w="90" w:type="dxa"/>
              <w:right w:w="195" w:type="dxa"/>
            </w:tcMar>
            <w:vAlign w:val="center"/>
            <w:hideMark/>
          </w:tcPr>
          <w:p w14:paraId="304B7E10" w14:textId="77777777" w:rsidR="00C527F3" w:rsidRPr="00C527F3" w:rsidRDefault="00C527F3" w:rsidP="00C527F3">
            <w:pPr>
              <w:pStyle w:val="NoSpacing"/>
            </w:pPr>
            <w:r w:rsidRPr="00C527F3">
              <w:t>NO</w:t>
            </w:r>
          </w:p>
        </w:tc>
        <w:tc>
          <w:tcPr>
            <w:tcW w:w="2070" w:type="dxa"/>
            <w:shd w:val="clear" w:color="auto" w:fill="FFFFFF"/>
            <w:tcMar>
              <w:top w:w="90" w:type="dxa"/>
              <w:left w:w="195" w:type="dxa"/>
              <w:bottom w:w="90" w:type="dxa"/>
              <w:right w:w="195" w:type="dxa"/>
            </w:tcMar>
            <w:vAlign w:val="center"/>
            <w:hideMark/>
          </w:tcPr>
          <w:p w14:paraId="5B30013B" w14:textId="77777777" w:rsidR="00C527F3" w:rsidRPr="00C527F3" w:rsidRDefault="00C527F3" w:rsidP="00C527F3">
            <w:pPr>
              <w:pStyle w:val="NoSpacing"/>
              <w:keepNext/>
            </w:pPr>
            <w:r w:rsidRPr="00C527F3">
              <w:t>MUL</w:t>
            </w:r>
          </w:p>
        </w:tc>
      </w:tr>
    </w:tbl>
    <w:p w14:paraId="45450BFD" w14:textId="40282F01" w:rsidR="00C527F3" w:rsidRPr="00C527F3" w:rsidRDefault="00C527F3" w:rsidP="005377A9">
      <w:pPr>
        <w:pStyle w:val="BodyText"/>
        <w:ind w:firstLine="397"/>
        <w:rPr>
          <w:b/>
          <w:bCs/>
          <w:i/>
          <w:iCs/>
          <w:lang w:val="en-US"/>
        </w:rPr>
      </w:pPr>
      <w:r w:rsidRPr="00C527F3">
        <w:rPr>
          <w:b/>
          <w:bCs/>
          <w:i/>
          <w:iCs/>
          <w:lang w:val="en-US"/>
        </w:rPr>
        <w:t>Mô tả các thuộc tính:</w:t>
      </w:r>
    </w:p>
    <w:p w14:paraId="6DCAD951" w14:textId="47643B5A"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id</w:t>
      </w:r>
      <w:r w:rsidRPr="00C527F3">
        <w:rPr>
          <w:i/>
          <w:iCs/>
          <w:lang w:val="en-US"/>
        </w:rPr>
        <w:t>:</w:t>
      </w:r>
      <w:r>
        <w:rPr>
          <w:lang w:val="en-US"/>
        </w:rPr>
        <w:t xml:space="preserve"> </w:t>
      </w:r>
      <w:r w:rsidR="009C1761" w:rsidRPr="005377A9">
        <w:rPr>
          <w:lang w:val="en-US"/>
        </w:rPr>
        <w:t xml:space="preserve">Trường tự động tăng của cơ sở dữ liệu </w:t>
      </w:r>
      <w:r w:rsidR="00BF3E74">
        <w:rPr>
          <w:lang w:val="en-US"/>
        </w:rPr>
        <w:t>định danh</w:t>
      </w:r>
      <w:r w:rsidR="009C1761" w:rsidRPr="005377A9">
        <w:rPr>
          <w:lang w:val="en-US"/>
        </w:rPr>
        <w:t xml:space="preserve"> </w:t>
      </w:r>
      <w:r w:rsidR="00343C12">
        <w:rPr>
          <w:lang w:val="en-US"/>
        </w:rPr>
        <w:t>n</w:t>
      </w:r>
      <w:r w:rsidR="007D7EDE">
        <w:rPr>
          <w:lang w:val="en-US"/>
        </w:rPr>
        <w:t>gười học</w:t>
      </w:r>
      <w:r w:rsidR="009C1761" w:rsidRPr="005377A9">
        <w:rPr>
          <w:lang w:val="en-US"/>
        </w:rPr>
        <w:t xml:space="preserve"> và đóng vai trò là khóa chính.</w:t>
      </w:r>
    </w:p>
    <w:p w14:paraId="0B2033C1" w14:textId="05E83D0C"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user_id</w:t>
      </w:r>
      <w:r w:rsidRPr="00C527F3">
        <w:rPr>
          <w:i/>
          <w:iCs/>
          <w:lang w:val="en-US"/>
        </w:rPr>
        <w:t>:</w:t>
      </w:r>
      <w:r>
        <w:rPr>
          <w:lang w:val="en-US"/>
        </w:rPr>
        <w:t xml:space="preserve"> </w:t>
      </w:r>
      <w:r w:rsidR="009C1761" w:rsidRPr="005377A9">
        <w:rPr>
          <w:lang w:val="en-US"/>
        </w:rPr>
        <w:t xml:space="preserve">ID của </w:t>
      </w:r>
      <w:r w:rsidR="00343C12">
        <w:rPr>
          <w:lang w:val="en-US"/>
        </w:rPr>
        <w:t>n</w:t>
      </w:r>
      <w:r w:rsidR="007D7EDE">
        <w:rPr>
          <w:lang w:val="en-US"/>
        </w:rPr>
        <w:t>gười học</w:t>
      </w:r>
      <w:r w:rsidR="009C1761" w:rsidRPr="005377A9">
        <w:rPr>
          <w:lang w:val="en-US"/>
        </w:rPr>
        <w:t xml:space="preserve"> trong auth_user.id.</w:t>
      </w:r>
    </w:p>
    <w:p w14:paraId="36E7D3BA" w14:textId="461E3C2D"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anonymous_user_id</w:t>
      </w:r>
      <w:r w:rsidRPr="00C527F3">
        <w:rPr>
          <w:i/>
          <w:iCs/>
          <w:lang w:val="en-US"/>
        </w:rPr>
        <w:t>:</w:t>
      </w:r>
      <w:r>
        <w:rPr>
          <w:lang w:val="en-US"/>
        </w:rPr>
        <w:t xml:space="preserve"> </w:t>
      </w:r>
      <w:r w:rsidR="009C1761" w:rsidRPr="005377A9">
        <w:rPr>
          <w:lang w:val="en-US"/>
        </w:rPr>
        <w:t xml:space="preserve">ID ẩn danh được gán cho </w:t>
      </w:r>
      <w:r w:rsidR="00343C12">
        <w:rPr>
          <w:lang w:val="en-US"/>
        </w:rPr>
        <w:t>n</w:t>
      </w:r>
      <w:r w:rsidR="007D7EDE">
        <w:rPr>
          <w:lang w:val="en-US"/>
        </w:rPr>
        <w:t>gười học</w:t>
      </w:r>
      <w:r w:rsidR="009C1761" w:rsidRPr="005377A9">
        <w:rPr>
          <w:lang w:val="en-US"/>
        </w:rPr>
        <w:t>.</w:t>
      </w:r>
    </w:p>
    <w:p w14:paraId="3074D87F" w14:textId="406309F3"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course_id</w:t>
      </w:r>
      <w:r w:rsidRPr="00C527F3">
        <w:rPr>
          <w:i/>
          <w:iCs/>
          <w:lang w:val="en-US"/>
        </w:rPr>
        <w:t>:</w:t>
      </w:r>
      <w:r>
        <w:rPr>
          <w:lang w:val="en-US"/>
        </w:rPr>
        <w:t xml:space="preserve"> </w:t>
      </w:r>
      <w:r w:rsidR="009C1761" w:rsidRPr="005377A9">
        <w:rPr>
          <w:lang w:val="en-US"/>
        </w:rPr>
        <w:t>Mã định danh khóa học, theo định dạng {key type}:{org}+{course}+{run}. Ví dụ: course-v1:edX+DemoX+Demo_2014.</w:t>
      </w:r>
    </w:p>
    <w:p w14:paraId="0DA24466" w14:textId="32817470" w:rsidR="009C1761" w:rsidRPr="005377A9" w:rsidRDefault="009C1761" w:rsidP="00794D58">
      <w:pPr>
        <w:pStyle w:val="Heading4"/>
        <w:numPr>
          <w:ilvl w:val="0"/>
          <w:numId w:val="32"/>
        </w:numPr>
      </w:pPr>
      <w:r w:rsidRPr="005377A9">
        <w:t>Bảng student_languageproficiency</w:t>
      </w:r>
    </w:p>
    <w:p w14:paraId="098322EA" w14:textId="77777777" w:rsidR="00E55E58" w:rsidRDefault="009C1761" w:rsidP="00E55E58">
      <w:pPr>
        <w:pStyle w:val="Caption"/>
        <w:spacing w:before="240"/>
        <w:jc w:val="both"/>
      </w:pPr>
      <w:r w:rsidRPr="005377A9">
        <w:t xml:space="preserve">Bảng student_languageproficiency lưu trữ thông tin về ngôn ngữ </w:t>
      </w:r>
      <w:r w:rsidR="00343C12">
        <w:t xml:space="preserve">ưa thích </w:t>
      </w:r>
      <w:r w:rsidRPr="005377A9">
        <w:t xml:space="preserve">của </w:t>
      </w:r>
      <w:r w:rsidR="00343C12">
        <w:t>n</w:t>
      </w:r>
      <w:r w:rsidR="007D7EDE">
        <w:t>gười học</w:t>
      </w:r>
      <w:r w:rsidRPr="005377A9">
        <w:t xml:space="preserve">. </w:t>
      </w:r>
      <w:r w:rsidR="007D7EDE">
        <w:t>Người học</w:t>
      </w:r>
      <w:r w:rsidRPr="005377A9">
        <w:t xml:space="preserve"> có tùy chọn chỉ định ngôn ngữ ưa thích trên bảng thông tin của họ. </w:t>
      </w:r>
      <w:bookmarkStart w:id="160" w:name="_Toc179871971"/>
    </w:p>
    <w:p w14:paraId="68273145" w14:textId="58B2C414" w:rsidR="00395221" w:rsidRPr="005377A9" w:rsidRDefault="00E55E58" w:rsidP="00E55E58">
      <w:pPr>
        <w:pStyle w:val="Caption"/>
        <w:jc w:val="both"/>
      </w:pPr>
      <w:r>
        <w:t xml:space="preserve">Bảng </w:t>
      </w:r>
      <w:fldSimple w:instr=" STYLEREF 1 \s ">
        <w:r w:rsidR="000C09B3">
          <w:rPr>
            <w:noProof/>
          </w:rPr>
          <w:t>3</w:t>
        </w:r>
      </w:fldSimple>
      <w:r>
        <w:t>.</w:t>
      </w:r>
      <w:fldSimple w:instr=" SEQ Bảng \* ARABIC \s 1 ">
        <w:r w:rsidR="000C09B3">
          <w:rPr>
            <w:noProof/>
          </w:rPr>
          <w:t>13</w:t>
        </w:r>
      </w:fldSimple>
      <w:r>
        <w:t xml:space="preserve"> Mô tả thuộc tính bảng </w:t>
      </w:r>
      <w:r w:rsidRPr="005377A9">
        <w:t>student_languageproficiency</w:t>
      </w:r>
      <w:bookmarkEnd w:id="160"/>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4"/>
        <w:gridCol w:w="1760"/>
        <w:gridCol w:w="867"/>
        <w:gridCol w:w="968"/>
        <w:gridCol w:w="1452"/>
        <w:gridCol w:w="2234"/>
      </w:tblGrid>
      <w:tr w:rsidR="00C527F3" w:rsidRPr="00C527F3" w14:paraId="03270249" w14:textId="77777777" w:rsidTr="00054C0D">
        <w:trPr>
          <w:jc w:val="center"/>
        </w:trPr>
        <w:tc>
          <w:tcPr>
            <w:tcW w:w="2074" w:type="dxa"/>
            <w:shd w:val="clear" w:color="auto" w:fill="FFFFFF"/>
            <w:tcMar>
              <w:top w:w="90" w:type="dxa"/>
              <w:left w:w="195" w:type="dxa"/>
              <w:bottom w:w="90" w:type="dxa"/>
              <w:right w:w="195" w:type="dxa"/>
            </w:tcMar>
            <w:vAlign w:val="center"/>
            <w:hideMark/>
          </w:tcPr>
          <w:p w14:paraId="6D49673A" w14:textId="39F600D0" w:rsidR="00C527F3" w:rsidRPr="00C527F3" w:rsidRDefault="00C527F3" w:rsidP="00C527F3">
            <w:pPr>
              <w:pStyle w:val="NoSpacing"/>
              <w:rPr>
                <w:b/>
                <w:bCs/>
              </w:rPr>
            </w:pPr>
            <w:r>
              <w:rPr>
                <w:b/>
                <w:bCs/>
              </w:rPr>
              <w:t>Thuộc tính</w:t>
            </w:r>
          </w:p>
        </w:tc>
        <w:tc>
          <w:tcPr>
            <w:tcW w:w="0" w:type="auto"/>
            <w:shd w:val="clear" w:color="auto" w:fill="FFFFFF"/>
            <w:tcMar>
              <w:top w:w="90" w:type="dxa"/>
              <w:left w:w="195" w:type="dxa"/>
              <w:bottom w:w="90" w:type="dxa"/>
              <w:right w:w="195" w:type="dxa"/>
            </w:tcMar>
            <w:vAlign w:val="center"/>
            <w:hideMark/>
          </w:tcPr>
          <w:p w14:paraId="340A1A07" w14:textId="555633B0" w:rsidR="00C527F3" w:rsidRPr="00C527F3" w:rsidRDefault="00C527F3" w:rsidP="00C527F3">
            <w:pPr>
              <w:pStyle w:val="NoSpacing"/>
              <w:rPr>
                <w:b/>
                <w:bCs/>
              </w:rPr>
            </w:pPr>
            <w:r>
              <w:rPr>
                <w:b/>
                <w:bCs/>
              </w:rPr>
              <w:t>Kiểu dữ liệu</w:t>
            </w:r>
          </w:p>
        </w:tc>
        <w:tc>
          <w:tcPr>
            <w:tcW w:w="0" w:type="auto"/>
            <w:shd w:val="clear" w:color="auto" w:fill="FFFFFF"/>
            <w:tcMar>
              <w:top w:w="90" w:type="dxa"/>
              <w:left w:w="195" w:type="dxa"/>
              <w:bottom w:w="90" w:type="dxa"/>
              <w:right w:w="195" w:type="dxa"/>
            </w:tcMar>
            <w:vAlign w:val="center"/>
            <w:hideMark/>
          </w:tcPr>
          <w:p w14:paraId="02953F0F" w14:textId="77777777" w:rsidR="00C527F3" w:rsidRPr="00C527F3" w:rsidRDefault="00C527F3" w:rsidP="00C527F3">
            <w:pPr>
              <w:pStyle w:val="NoSpacing"/>
              <w:rPr>
                <w:b/>
                <w:bCs/>
              </w:rPr>
            </w:pPr>
            <w:r w:rsidRPr="00C527F3">
              <w:rPr>
                <w:b/>
                <w:bCs/>
              </w:rPr>
              <w:t>Null</w:t>
            </w:r>
          </w:p>
        </w:tc>
        <w:tc>
          <w:tcPr>
            <w:tcW w:w="0" w:type="auto"/>
            <w:shd w:val="clear" w:color="auto" w:fill="FFFFFF"/>
            <w:tcMar>
              <w:top w:w="90" w:type="dxa"/>
              <w:left w:w="195" w:type="dxa"/>
              <w:bottom w:w="90" w:type="dxa"/>
              <w:right w:w="195" w:type="dxa"/>
            </w:tcMar>
            <w:vAlign w:val="center"/>
            <w:hideMark/>
          </w:tcPr>
          <w:p w14:paraId="32A0E4FD" w14:textId="77777777" w:rsidR="00C527F3" w:rsidRPr="00C527F3" w:rsidRDefault="00C527F3" w:rsidP="00C527F3">
            <w:pPr>
              <w:pStyle w:val="NoSpacing"/>
              <w:rPr>
                <w:b/>
                <w:bCs/>
              </w:rPr>
            </w:pPr>
            <w:r w:rsidRPr="00C527F3">
              <w:rPr>
                <w:b/>
                <w:bCs/>
              </w:rPr>
              <w:t>Key</w:t>
            </w:r>
          </w:p>
        </w:tc>
        <w:tc>
          <w:tcPr>
            <w:tcW w:w="0" w:type="auto"/>
            <w:shd w:val="clear" w:color="auto" w:fill="FFFFFF"/>
            <w:tcMar>
              <w:top w:w="90" w:type="dxa"/>
              <w:left w:w="195" w:type="dxa"/>
              <w:bottom w:w="90" w:type="dxa"/>
              <w:right w:w="195" w:type="dxa"/>
            </w:tcMar>
            <w:vAlign w:val="center"/>
            <w:hideMark/>
          </w:tcPr>
          <w:p w14:paraId="617D7CC7" w14:textId="503BA882" w:rsidR="00C527F3" w:rsidRPr="00C527F3" w:rsidRDefault="00C527F3" w:rsidP="00C527F3">
            <w:pPr>
              <w:pStyle w:val="NoSpacing"/>
              <w:rPr>
                <w:b/>
                <w:bCs/>
              </w:rPr>
            </w:pPr>
            <w:r>
              <w:rPr>
                <w:b/>
                <w:bCs/>
              </w:rPr>
              <w:t>Mặc định</w:t>
            </w:r>
          </w:p>
        </w:tc>
        <w:tc>
          <w:tcPr>
            <w:tcW w:w="2234" w:type="dxa"/>
            <w:shd w:val="clear" w:color="auto" w:fill="FFFFFF"/>
            <w:tcMar>
              <w:top w:w="90" w:type="dxa"/>
              <w:left w:w="195" w:type="dxa"/>
              <w:bottom w:w="90" w:type="dxa"/>
              <w:right w:w="195" w:type="dxa"/>
            </w:tcMar>
            <w:vAlign w:val="center"/>
            <w:hideMark/>
          </w:tcPr>
          <w:p w14:paraId="2628B7FC" w14:textId="1CC7F289" w:rsidR="00C527F3" w:rsidRPr="00C527F3" w:rsidRDefault="00C527F3" w:rsidP="00C527F3">
            <w:pPr>
              <w:pStyle w:val="NoSpacing"/>
              <w:rPr>
                <w:b/>
                <w:bCs/>
              </w:rPr>
            </w:pPr>
            <w:r>
              <w:rPr>
                <w:b/>
                <w:bCs/>
                <w:szCs w:val="26"/>
              </w:rPr>
              <w:t xml:space="preserve">Điều kiện </w:t>
            </w:r>
          </w:p>
        </w:tc>
      </w:tr>
      <w:tr w:rsidR="00C527F3" w:rsidRPr="00C527F3" w14:paraId="5AED0392" w14:textId="77777777" w:rsidTr="00054C0D">
        <w:trPr>
          <w:jc w:val="center"/>
        </w:trPr>
        <w:tc>
          <w:tcPr>
            <w:tcW w:w="2074" w:type="dxa"/>
            <w:shd w:val="clear" w:color="auto" w:fill="FFFFFF"/>
            <w:tcMar>
              <w:top w:w="90" w:type="dxa"/>
              <w:left w:w="195" w:type="dxa"/>
              <w:bottom w:w="90" w:type="dxa"/>
              <w:right w:w="195" w:type="dxa"/>
            </w:tcMar>
            <w:vAlign w:val="center"/>
            <w:hideMark/>
          </w:tcPr>
          <w:p w14:paraId="0A8F65CB" w14:textId="77777777" w:rsidR="00C527F3" w:rsidRPr="00C527F3" w:rsidRDefault="00C527F3" w:rsidP="00C527F3">
            <w:pPr>
              <w:pStyle w:val="NoSpacing"/>
            </w:pPr>
            <w:r w:rsidRPr="00C527F3">
              <w:t>id</w:t>
            </w:r>
          </w:p>
        </w:tc>
        <w:tc>
          <w:tcPr>
            <w:tcW w:w="0" w:type="auto"/>
            <w:shd w:val="clear" w:color="auto" w:fill="FFFFFF"/>
            <w:tcMar>
              <w:top w:w="90" w:type="dxa"/>
              <w:left w:w="195" w:type="dxa"/>
              <w:bottom w:w="90" w:type="dxa"/>
              <w:right w:w="195" w:type="dxa"/>
            </w:tcMar>
            <w:vAlign w:val="center"/>
            <w:hideMark/>
          </w:tcPr>
          <w:p w14:paraId="3A40C3DD" w14:textId="77777777" w:rsidR="00C527F3" w:rsidRPr="00C527F3" w:rsidRDefault="00C527F3" w:rsidP="00C527F3">
            <w:pPr>
              <w:pStyle w:val="NoSpacing"/>
            </w:pPr>
            <w:r w:rsidRPr="00C527F3">
              <w:t>int(11)</w:t>
            </w:r>
          </w:p>
        </w:tc>
        <w:tc>
          <w:tcPr>
            <w:tcW w:w="0" w:type="auto"/>
            <w:shd w:val="clear" w:color="auto" w:fill="FFFFFF"/>
            <w:tcMar>
              <w:top w:w="90" w:type="dxa"/>
              <w:left w:w="195" w:type="dxa"/>
              <w:bottom w:w="90" w:type="dxa"/>
              <w:right w:w="195" w:type="dxa"/>
            </w:tcMar>
            <w:vAlign w:val="center"/>
            <w:hideMark/>
          </w:tcPr>
          <w:p w14:paraId="61A6B8B6" w14:textId="77777777" w:rsidR="00C527F3" w:rsidRPr="00C527F3" w:rsidRDefault="00C527F3" w:rsidP="00C527F3">
            <w:pPr>
              <w:pStyle w:val="NoSpacing"/>
            </w:pPr>
            <w:r w:rsidRPr="00C527F3">
              <w:t>NO</w:t>
            </w:r>
          </w:p>
        </w:tc>
        <w:tc>
          <w:tcPr>
            <w:tcW w:w="0" w:type="auto"/>
            <w:shd w:val="clear" w:color="auto" w:fill="FFFFFF"/>
            <w:tcMar>
              <w:top w:w="90" w:type="dxa"/>
              <w:left w:w="195" w:type="dxa"/>
              <w:bottom w:w="90" w:type="dxa"/>
              <w:right w:w="195" w:type="dxa"/>
            </w:tcMar>
            <w:vAlign w:val="center"/>
            <w:hideMark/>
          </w:tcPr>
          <w:p w14:paraId="5408FAF4" w14:textId="77777777" w:rsidR="00C527F3" w:rsidRPr="00C527F3" w:rsidRDefault="00C527F3" w:rsidP="00C527F3">
            <w:pPr>
              <w:pStyle w:val="NoSpacing"/>
            </w:pPr>
            <w:r w:rsidRPr="00C527F3">
              <w:t>PRI</w:t>
            </w:r>
          </w:p>
        </w:tc>
        <w:tc>
          <w:tcPr>
            <w:tcW w:w="0" w:type="auto"/>
            <w:shd w:val="clear" w:color="auto" w:fill="FFFFFF"/>
            <w:tcMar>
              <w:top w:w="90" w:type="dxa"/>
              <w:left w:w="195" w:type="dxa"/>
              <w:bottom w:w="90" w:type="dxa"/>
              <w:right w:w="195" w:type="dxa"/>
            </w:tcMar>
            <w:vAlign w:val="center"/>
            <w:hideMark/>
          </w:tcPr>
          <w:p w14:paraId="77903E80" w14:textId="77777777" w:rsidR="00C527F3" w:rsidRPr="00C527F3" w:rsidRDefault="00C527F3" w:rsidP="00C527F3">
            <w:pPr>
              <w:pStyle w:val="NoSpacing"/>
            </w:pPr>
            <w:r w:rsidRPr="00C527F3">
              <w:t>NULL</w:t>
            </w:r>
          </w:p>
        </w:tc>
        <w:tc>
          <w:tcPr>
            <w:tcW w:w="2234" w:type="dxa"/>
            <w:shd w:val="clear" w:color="auto" w:fill="FFFFFF"/>
            <w:tcMar>
              <w:top w:w="90" w:type="dxa"/>
              <w:left w:w="195" w:type="dxa"/>
              <w:bottom w:w="90" w:type="dxa"/>
              <w:right w:w="195" w:type="dxa"/>
            </w:tcMar>
            <w:vAlign w:val="center"/>
            <w:hideMark/>
          </w:tcPr>
          <w:p w14:paraId="73BAA8DC" w14:textId="77777777" w:rsidR="00C527F3" w:rsidRPr="00C527F3" w:rsidRDefault="00C527F3" w:rsidP="00C527F3">
            <w:pPr>
              <w:pStyle w:val="NoSpacing"/>
            </w:pPr>
            <w:r w:rsidRPr="00C527F3">
              <w:t>auto_increment</w:t>
            </w:r>
          </w:p>
        </w:tc>
      </w:tr>
      <w:tr w:rsidR="00C527F3" w:rsidRPr="00C527F3" w14:paraId="1A53C285" w14:textId="77777777" w:rsidTr="00054C0D">
        <w:trPr>
          <w:jc w:val="center"/>
        </w:trPr>
        <w:tc>
          <w:tcPr>
            <w:tcW w:w="2074" w:type="dxa"/>
            <w:shd w:val="clear" w:color="auto" w:fill="FFFFFF"/>
            <w:tcMar>
              <w:top w:w="90" w:type="dxa"/>
              <w:left w:w="195" w:type="dxa"/>
              <w:bottom w:w="90" w:type="dxa"/>
              <w:right w:w="195" w:type="dxa"/>
            </w:tcMar>
            <w:vAlign w:val="center"/>
            <w:hideMark/>
          </w:tcPr>
          <w:p w14:paraId="51AED76C" w14:textId="77777777" w:rsidR="00C527F3" w:rsidRPr="00C527F3" w:rsidRDefault="00C527F3" w:rsidP="00C527F3">
            <w:pPr>
              <w:pStyle w:val="NoSpacing"/>
            </w:pPr>
            <w:r w:rsidRPr="00C527F3">
              <w:t>user_profile_id</w:t>
            </w:r>
          </w:p>
        </w:tc>
        <w:tc>
          <w:tcPr>
            <w:tcW w:w="0" w:type="auto"/>
            <w:shd w:val="clear" w:color="auto" w:fill="FFFFFF"/>
            <w:tcMar>
              <w:top w:w="90" w:type="dxa"/>
              <w:left w:w="195" w:type="dxa"/>
              <w:bottom w:w="90" w:type="dxa"/>
              <w:right w:w="195" w:type="dxa"/>
            </w:tcMar>
            <w:vAlign w:val="center"/>
            <w:hideMark/>
          </w:tcPr>
          <w:p w14:paraId="3B8B2CD7" w14:textId="77777777" w:rsidR="00C527F3" w:rsidRPr="00C527F3" w:rsidRDefault="00C527F3" w:rsidP="00C527F3">
            <w:pPr>
              <w:pStyle w:val="NoSpacing"/>
            </w:pPr>
            <w:r w:rsidRPr="00C527F3">
              <w:t>int(11)</w:t>
            </w:r>
          </w:p>
        </w:tc>
        <w:tc>
          <w:tcPr>
            <w:tcW w:w="0" w:type="auto"/>
            <w:shd w:val="clear" w:color="auto" w:fill="FFFFFF"/>
            <w:tcMar>
              <w:top w:w="90" w:type="dxa"/>
              <w:left w:w="195" w:type="dxa"/>
              <w:bottom w:w="90" w:type="dxa"/>
              <w:right w:w="195" w:type="dxa"/>
            </w:tcMar>
            <w:vAlign w:val="center"/>
            <w:hideMark/>
          </w:tcPr>
          <w:p w14:paraId="65440F71" w14:textId="77777777" w:rsidR="00C527F3" w:rsidRPr="00C527F3" w:rsidRDefault="00C527F3" w:rsidP="00C527F3">
            <w:pPr>
              <w:pStyle w:val="NoSpacing"/>
            </w:pPr>
            <w:r w:rsidRPr="00C527F3">
              <w:t>NO</w:t>
            </w:r>
          </w:p>
        </w:tc>
        <w:tc>
          <w:tcPr>
            <w:tcW w:w="0" w:type="auto"/>
            <w:shd w:val="clear" w:color="auto" w:fill="FFFFFF"/>
            <w:tcMar>
              <w:top w:w="90" w:type="dxa"/>
              <w:left w:w="195" w:type="dxa"/>
              <w:bottom w:w="90" w:type="dxa"/>
              <w:right w:w="195" w:type="dxa"/>
            </w:tcMar>
            <w:vAlign w:val="center"/>
            <w:hideMark/>
          </w:tcPr>
          <w:p w14:paraId="7F114BFF" w14:textId="77777777" w:rsidR="00C527F3" w:rsidRPr="00C527F3" w:rsidRDefault="00C527F3" w:rsidP="00C527F3">
            <w:pPr>
              <w:pStyle w:val="NoSpacing"/>
            </w:pPr>
            <w:r w:rsidRPr="00C527F3">
              <w:t>MUL</w:t>
            </w:r>
          </w:p>
        </w:tc>
        <w:tc>
          <w:tcPr>
            <w:tcW w:w="0" w:type="auto"/>
            <w:shd w:val="clear" w:color="auto" w:fill="FFFFFF"/>
            <w:tcMar>
              <w:top w:w="90" w:type="dxa"/>
              <w:left w:w="195" w:type="dxa"/>
              <w:bottom w:w="90" w:type="dxa"/>
              <w:right w:w="195" w:type="dxa"/>
            </w:tcMar>
            <w:vAlign w:val="center"/>
            <w:hideMark/>
          </w:tcPr>
          <w:p w14:paraId="559D6FB2" w14:textId="77777777" w:rsidR="00C527F3" w:rsidRPr="00C527F3" w:rsidRDefault="00C527F3" w:rsidP="00C527F3">
            <w:pPr>
              <w:pStyle w:val="NoSpacing"/>
            </w:pPr>
            <w:r w:rsidRPr="00C527F3">
              <w:t>NULL</w:t>
            </w:r>
          </w:p>
        </w:tc>
        <w:tc>
          <w:tcPr>
            <w:tcW w:w="2234" w:type="dxa"/>
            <w:shd w:val="clear" w:color="auto" w:fill="FFFFFF"/>
            <w:tcMar>
              <w:top w:w="90" w:type="dxa"/>
              <w:left w:w="195" w:type="dxa"/>
              <w:bottom w:w="90" w:type="dxa"/>
              <w:right w:w="195" w:type="dxa"/>
            </w:tcMar>
            <w:vAlign w:val="center"/>
            <w:hideMark/>
          </w:tcPr>
          <w:p w14:paraId="13D2D576" w14:textId="77777777" w:rsidR="00C527F3" w:rsidRPr="00C527F3" w:rsidRDefault="00C527F3" w:rsidP="00C527F3">
            <w:pPr>
              <w:pStyle w:val="NoSpacing"/>
            </w:pPr>
            <w:r w:rsidRPr="00C527F3">
              <w:t> </w:t>
            </w:r>
          </w:p>
        </w:tc>
      </w:tr>
      <w:tr w:rsidR="00C527F3" w:rsidRPr="00C527F3" w14:paraId="666AED78" w14:textId="77777777" w:rsidTr="00054C0D">
        <w:trPr>
          <w:jc w:val="center"/>
        </w:trPr>
        <w:tc>
          <w:tcPr>
            <w:tcW w:w="2074" w:type="dxa"/>
            <w:shd w:val="clear" w:color="auto" w:fill="FFFFFF"/>
            <w:tcMar>
              <w:top w:w="90" w:type="dxa"/>
              <w:left w:w="195" w:type="dxa"/>
              <w:bottom w:w="90" w:type="dxa"/>
              <w:right w:w="195" w:type="dxa"/>
            </w:tcMar>
            <w:vAlign w:val="center"/>
            <w:hideMark/>
          </w:tcPr>
          <w:p w14:paraId="1A5A3A11" w14:textId="77777777" w:rsidR="00C527F3" w:rsidRPr="00C527F3" w:rsidRDefault="00C527F3" w:rsidP="00C527F3">
            <w:pPr>
              <w:pStyle w:val="NoSpacing"/>
            </w:pPr>
            <w:r w:rsidRPr="00C527F3">
              <w:lastRenderedPageBreak/>
              <w:t>code</w:t>
            </w:r>
          </w:p>
        </w:tc>
        <w:tc>
          <w:tcPr>
            <w:tcW w:w="0" w:type="auto"/>
            <w:shd w:val="clear" w:color="auto" w:fill="FFFFFF"/>
            <w:tcMar>
              <w:top w:w="90" w:type="dxa"/>
              <w:left w:w="195" w:type="dxa"/>
              <w:bottom w:w="90" w:type="dxa"/>
              <w:right w:w="195" w:type="dxa"/>
            </w:tcMar>
            <w:vAlign w:val="center"/>
            <w:hideMark/>
          </w:tcPr>
          <w:p w14:paraId="1272582C" w14:textId="77777777" w:rsidR="00C527F3" w:rsidRPr="00C527F3" w:rsidRDefault="00C527F3" w:rsidP="00C527F3">
            <w:pPr>
              <w:pStyle w:val="NoSpacing"/>
            </w:pPr>
            <w:r w:rsidRPr="00C527F3">
              <w:t>varchar(16)</w:t>
            </w:r>
          </w:p>
        </w:tc>
        <w:tc>
          <w:tcPr>
            <w:tcW w:w="0" w:type="auto"/>
            <w:shd w:val="clear" w:color="auto" w:fill="FFFFFF"/>
            <w:tcMar>
              <w:top w:w="90" w:type="dxa"/>
              <w:left w:w="195" w:type="dxa"/>
              <w:bottom w:w="90" w:type="dxa"/>
              <w:right w:w="195" w:type="dxa"/>
            </w:tcMar>
            <w:vAlign w:val="center"/>
            <w:hideMark/>
          </w:tcPr>
          <w:p w14:paraId="47AD5A17" w14:textId="77777777" w:rsidR="00C527F3" w:rsidRPr="00C527F3" w:rsidRDefault="00C527F3" w:rsidP="00C527F3">
            <w:pPr>
              <w:pStyle w:val="NoSpacing"/>
            </w:pPr>
            <w:r w:rsidRPr="00C527F3">
              <w:t>NO</w:t>
            </w:r>
          </w:p>
        </w:tc>
        <w:tc>
          <w:tcPr>
            <w:tcW w:w="0" w:type="auto"/>
            <w:shd w:val="clear" w:color="auto" w:fill="FFFFFF"/>
            <w:tcMar>
              <w:top w:w="90" w:type="dxa"/>
              <w:left w:w="195" w:type="dxa"/>
              <w:bottom w:w="90" w:type="dxa"/>
              <w:right w:w="195" w:type="dxa"/>
            </w:tcMar>
            <w:vAlign w:val="center"/>
            <w:hideMark/>
          </w:tcPr>
          <w:p w14:paraId="6065F07B" w14:textId="77777777" w:rsidR="00C527F3" w:rsidRPr="00C527F3" w:rsidRDefault="00C527F3" w:rsidP="00C527F3">
            <w:pPr>
              <w:pStyle w:val="NoSpacing"/>
            </w:pPr>
            <w:r w:rsidRPr="00C527F3">
              <w:t>MUL</w:t>
            </w:r>
          </w:p>
        </w:tc>
        <w:tc>
          <w:tcPr>
            <w:tcW w:w="0" w:type="auto"/>
            <w:shd w:val="clear" w:color="auto" w:fill="FFFFFF"/>
            <w:tcMar>
              <w:top w:w="90" w:type="dxa"/>
              <w:left w:w="195" w:type="dxa"/>
              <w:bottom w:w="90" w:type="dxa"/>
              <w:right w:w="195" w:type="dxa"/>
            </w:tcMar>
            <w:vAlign w:val="center"/>
            <w:hideMark/>
          </w:tcPr>
          <w:p w14:paraId="41C78D81" w14:textId="77777777" w:rsidR="00C527F3" w:rsidRPr="00C527F3" w:rsidRDefault="00C527F3" w:rsidP="00C527F3">
            <w:pPr>
              <w:pStyle w:val="NoSpacing"/>
            </w:pPr>
            <w:r w:rsidRPr="00C527F3">
              <w:t>NULL</w:t>
            </w:r>
          </w:p>
        </w:tc>
        <w:tc>
          <w:tcPr>
            <w:tcW w:w="2234" w:type="dxa"/>
            <w:shd w:val="clear" w:color="auto" w:fill="FFFFFF"/>
            <w:tcMar>
              <w:top w:w="90" w:type="dxa"/>
              <w:left w:w="195" w:type="dxa"/>
              <w:bottom w:w="90" w:type="dxa"/>
              <w:right w:w="195" w:type="dxa"/>
            </w:tcMar>
            <w:vAlign w:val="center"/>
            <w:hideMark/>
          </w:tcPr>
          <w:p w14:paraId="1F8C5A25" w14:textId="77777777" w:rsidR="00C527F3" w:rsidRPr="00C527F3" w:rsidRDefault="00C527F3" w:rsidP="00760BBB">
            <w:pPr>
              <w:pStyle w:val="NoSpacing"/>
              <w:keepNext/>
            </w:pPr>
            <w:r w:rsidRPr="00C527F3">
              <w:t> </w:t>
            </w:r>
          </w:p>
        </w:tc>
      </w:tr>
    </w:tbl>
    <w:p w14:paraId="2F82360B" w14:textId="7FC6EC80" w:rsidR="00760BBB" w:rsidRPr="00760BBB" w:rsidRDefault="00760BBB" w:rsidP="00BE4833">
      <w:pPr>
        <w:pStyle w:val="BodyText"/>
        <w:rPr>
          <w:b/>
          <w:bCs/>
          <w:i/>
          <w:iCs/>
          <w:lang w:val="en-US"/>
        </w:rPr>
      </w:pPr>
      <w:r w:rsidRPr="00760BBB">
        <w:rPr>
          <w:b/>
          <w:bCs/>
          <w:i/>
          <w:iCs/>
          <w:lang w:val="en-US"/>
        </w:rPr>
        <w:t>Mô tả các thuộc tính:</w:t>
      </w:r>
    </w:p>
    <w:p w14:paraId="184E5E9C" w14:textId="06B4C7EF" w:rsidR="009C1761" w:rsidRPr="005377A9" w:rsidRDefault="00760BBB" w:rsidP="00BE4833">
      <w:pPr>
        <w:pStyle w:val="BodyText"/>
        <w:rPr>
          <w:lang w:val="en-US"/>
        </w:rPr>
      </w:pPr>
      <w:r w:rsidRPr="00760BBB">
        <w:rPr>
          <w:i/>
          <w:iCs/>
          <w:lang w:val="en-US"/>
        </w:rPr>
        <w:t xml:space="preserve">Thuộc tính </w:t>
      </w:r>
      <w:r w:rsidR="009C1761" w:rsidRPr="00760BBB">
        <w:rPr>
          <w:i/>
          <w:iCs/>
          <w:lang w:val="en-US"/>
        </w:rPr>
        <w:t>id</w:t>
      </w:r>
      <w:r>
        <w:rPr>
          <w:lang w:val="en-US"/>
        </w:rPr>
        <w:t xml:space="preserve">: </w:t>
      </w:r>
      <w:r w:rsidR="009C1761" w:rsidRPr="005377A9">
        <w:rPr>
          <w:lang w:val="en-US"/>
        </w:rPr>
        <w:t xml:space="preserve">Trường tự động tăng của cơ sở dữ liệu </w:t>
      </w:r>
      <w:r w:rsidR="00BF3E74">
        <w:rPr>
          <w:lang w:val="en-US"/>
        </w:rPr>
        <w:t xml:space="preserve">định danh </w:t>
      </w:r>
      <w:r w:rsidR="009C1761" w:rsidRPr="005377A9">
        <w:rPr>
          <w:lang w:val="en-US"/>
        </w:rPr>
        <w:t>ngôn ngữ. Trường này không được hiển thị thông qua API.</w:t>
      </w:r>
    </w:p>
    <w:p w14:paraId="6704DF1A" w14:textId="74C022EE" w:rsidR="009C1761" w:rsidRPr="005377A9" w:rsidRDefault="00760BBB" w:rsidP="00760BBB">
      <w:pPr>
        <w:pStyle w:val="BodyText"/>
        <w:rPr>
          <w:lang w:val="en-US"/>
        </w:rPr>
      </w:pPr>
      <w:r w:rsidRPr="00760BBB">
        <w:rPr>
          <w:i/>
          <w:iCs/>
          <w:lang w:val="en-US"/>
        </w:rPr>
        <w:t xml:space="preserve">Thuộc tính </w:t>
      </w:r>
      <w:r w:rsidR="009C1761" w:rsidRPr="00760BBB">
        <w:rPr>
          <w:i/>
          <w:iCs/>
          <w:lang w:val="en-US"/>
        </w:rPr>
        <w:t>user_profile_id</w:t>
      </w:r>
      <w:r>
        <w:rPr>
          <w:lang w:val="en-US"/>
        </w:rPr>
        <w:t xml:space="preserve">: </w:t>
      </w:r>
      <w:r w:rsidR="009C1761" w:rsidRPr="005377A9">
        <w:rPr>
          <w:lang w:val="en-US"/>
        </w:rPr>
        <w:t>Chỉ định ID trong bảng authuser_profile được liên kết với trình độ ngôn ngữ cụ thể.</w:t>
      </w:r>
    </w:p>
    <w:p w14:paraId="4B50416C" w14:textId="6F25A573" w:rsidR="009C1761" w:rsidRPr="005377A9" w:rsidRDefault="00760BBB" w:rsidP="00760BBB">
      <w:pPr>
        <w:pStyle w:val="BodyText"/>
        <w:rPr>
          <w:lang w:val="en-US"/>
        </w:rPr>
      </w:pPr>
      <w:r w:rsidRPr="00760BBB">
        <w:rPr>
          <w:i/>
          <w:iCs/>
          <w:lang w:val="en-US"/>
        </w:rPr>
        <w:t xml:space="preserve">Thuộc tính </w:t>
      </w:r>
      <w:r w:rsidR="009C1761" w:rsidRPr="00760BBB">
        <w:rPr>
          <w:i/>
          <w:iCs/>
          <w:lang w:val="en-US"/>
        </w:rPr>
        <w:t>code</w:t>
      </w:r>
      <w:r>
        <w:rPr>
          <w:lang w:val="en-US"/>
        </w:rPr>
        <w:t xml:space="preserve">: </w:t>
      </w:r>
      <w:r w:rsidR="009C1761" w:rsidRPr="005377A9">
        <w:rPr>
          <w:lang w:val="en-US"/>
        </w:rPr>
        <w:t>Mã ngôn ngữ. Hầu hết các mã là mã ISO 639-1, với việc bổ sung các mã cho tiếng Trung giản thể và phồn thể.</w:t>
      </w:r>
    </w:p>
    <w:p w14:paraId="60EA9C8E" w14:textId="657C5333" w:rsidR="008B26CD" w:rsidRPr="00760BBB" w:rsidRDefault="008B26CD" w:rsidP="00794D58">
      <w:pPr>
        <w:pStyle w:val="Heading4"/>
        <w:numPr>
          <w:ilvl w:val="0"/>
          <w:numId w:val="32"/>
        </w:numPr>
      </w:pPr>
      <w:r w:rsidRPr="00760BBB">
        <w:t>Bảng teams_courseteam</w:t>
      </w:r>
    </w:p>
    <w:p w14:paraId="46D85909" w14:textId="77777777" w:rsidR="00BE4833" w:rsidRDefault="008B26CD" w:rsidP="00BE4833">
      <w:pPr>
        <w:pStyle w:val="Caption"/>
        <w:spacing w:before="240"/>
        <w:jc w:val="both"/>
      </w:pPr>
      <w:r w:rsidRPr="005377A9">
        <w:t xml:space="preserve">Bảng </w:t>
      </w:r>
      <w:r w:rsidR="00BF3E74" w:rsidRPr="005377A9">
        <w:t>teams_courseteam</w:t>
      </w:r>
      <w:r w:rsidRPr="005377A9">
        <w:t xml:space="preserve"> lưu trữ thông tin về các nhóm trong một khóa học. Bảng </w:t>
      </w:r>
      <w:r w:rsidR="00BF3E74">
        <w:t xml:space="preserve">này </w:t>
      </w:r>
      <w:r w:rsidRPr="005377A9">
        <w:t xml:space="preserve">có các </w:t>
      </w:r>
      <w:r w:rsidR="00760BBB">
        <w:t>thuộc tính</w:t>
      </w:r>
      <w:r w:rsidRPr="005377A9">
        <w:t xml:space="preserve"> sau</w:t>
      </w:r>
      <w:r w:rsidR="00760BBB">
        <w:t>:</w:t>
      </w:r>
      <w:bookmarkStart w:id="161" w:name="_Toc179871972"/>
      <w:r w:rsidR="00BE4833" w:rsidRPr="00BE4833">
        <w:t xml:space="preserve"> </w:t>
      </w:r>
    </w:p>
    <w:p w14:paraId="26405C90" w14:textId="6FC4CB34" w:rsidR="008B26CD" w:rsidRPr="005377A9" w:rsidRDefault="00BE4833" w:rsidP="00BE4833">
      <w:pPr>
        <w:pStyle w:val="Caption"/>
        <w:jc w:val="both"/>
      </w:pPr>
      <w:r>
        <w:t xml:space="preserve">Bảng </w:t>
      </w:r>
      <w:fldSimple w:instr=" STYLEREF 1 \s ">
        <w:r w:rsidR="000C09B3">
          <w:rPr>
            <w:noProof/>
          </w:rPr>
          <w:t>3</w:t>
        </w:r>
      </w:fldSimple>
      <w:r>
        <w:t>.</w:t>
      </w:r>
      <w:fldSimple w:instr=" SEQ Bảng \* ARABIC \s 1 ">
        <w:r w:rsidR="000C09B3">
          <w:rPr>
            <w:noProof/>
          </w:rPr>
          <w:t>14</w:t>
        </w:r>
      </w:fldSimple>
      <w:r>
        <w:t xml:space="preserve"> Mô tả dữ liệu bảng </w:t>
      </w:r>
      <w:r w:rsidRPr="005377A9">
        <w:t>teams_courseteam</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75"/>
        <w:gridCol w:w="2246"/>
        <w:gridCol w:w="1449"/>
        <w:gridCol w:w="2605"/>
      </w:tblGrid>
      <w:tr w:rsidR="00760BBB" w:rsidRPr="00760BBB" w14:paraId="539B25E1" w14:textId="77777777" w:rsidTr="00054C0D">
        <w:trPr>
          <w:tblHeader/>
          <w:jc w:val="center"/>
        </w:trPr>
        <w:tc>
          <w:tcPr>
            <w:tcW w:w="2875" w:type="dxa"/>
            <w:shd w:val="clear" w:color="auto" w:fill="FFFFFF"/>
            <w:tcMar>
              <w:top w:w="90" w:type="dxa"/>
              <w:left w:w="195" w:type="dxa"/>
              <w:bottom w:w="90" w:type="dxa"/>
              <w:right w:w="195" w:type="dxa"/>
            </w:tcMar>
            <w:vAlign w:val="center"/>
            <w:hideMark/>
          </w:tcPr>
          <w:p w14:paraId="1BD8C778" w14:textId="46A1B28C" w:rsidR="00760BBB" w:rsidRPr="00760BBB" w:rsidRDefault="00760BBB" w:rsidP="00760BBB">
            <w:pPr>
              <w:pStyle w:val="NoSpacing"/>
              <w:rPr>
                <w:b/>
                <w:bCs/>
              </w:rPr>
            </w:pPr>
            <w:r>
              <w:rPr>
                <w:b/>
                <w:bCs/>
              </w:rPr>
              <w:t>Thuộc tính</w:t>
            </w:r>
          </w:p>
        </w:tc>
        <w:tc>
          <w:tcPr>
            <w:tcW w:w="2246" w:type="dxa"/>
            <w:shd w:val="clear" w:color="auto" w:fill="FFFFFF"/>
            <w:tcMar>
              <w:top w:w="90" w:type="dxa"/>
              <w:left w:w="195" w:type="dxa"/>
              <w:bottom w:w="90" w:type="dxa"/>
              <w:right w:w="195" w:type="dxa"/>
            </w:tcMar>
            <w:vAlign w:val="center"/>
            <w:hideMark/>
          </w:tcPr>
          <w:p w14:paraId="666902E9" w14:textId="137B1CF8" w:rsidR="00760BBB" w:rsidRPr="00760BBB" w:rsidRDefault="00760BBB" w:rsidP="00760BBB">
            <w:pPr>
              <w:pStyle w:val="NoSpacing"/>
              <w:rPr>
                <w:b/>
                <w:bCs/>
              </w:rPr>
            </w:pPr>
            <w:r>
              <w:rPr>
                <w:b/>
                <w:bCs/>
              </w:rPr>
              <w:t>Kiểu dữ liệu</w:t>
            </w:r>
          </w:p>
        </w:tc>
        <w:tc>
          <w:tcPr>
            <w:tcW w:w="1449" w:type="dxa"/>
            <w:shd w:val="clear" w:color="auto" w:fill="FFFFFF"/>
            <w:tcMar>
              <w:top w:w="90" w:type="dxa"/>
              <w:left w:w="195" w:type="dxa"/>
              <w:bottom w:w="90" w:type="dxa"/>
              <w:right w:w="195" w:type="dxa"/>
            </w:tcMar>
            <w:vAlign w:val="center"/>
            <w:hideMark/>
          </w:tcPr>
          <w:p w14:paraId="65A186F3" w14:textId="77777777" w:rsidR="00760BBB" w:rsidRPr="00760BBB" w:rsidRDefault="00760BBB" w:rsidP="00760BBB">
            <w:pPr>
              <w:pStyle w:val="NoSpacing"/>
              <w:rPr>
                <w:b/>
                <w:bCs/>
              </w:rPr>
            </w:pPr>
            <w:r w:rsidRPr="00760BBB">
              <w:rPr>
                <w:b/>
                <w:bCs/>
              </w:rPr>
              <w:t>Null</w:t>
            </w:r>
          </w:p>
        </w:tc>
        <w:tc>
          <w:tcPr>
            <w:tcW w:w="2605" w:type="dxa"/>
            <w:shd w:val="clear" w:color="auto" w:fill="FFFFFF"/>
            <w:tcMar>
              <w:top w:w="90" w:type="dxa"/>
              <w:left w:w="195" w:type="dxa"/>
              <w:bottom w:w="90" w:type="dxa"/>
              <w:right w:w="195" w:type="dxa"/>
            </w:tcMar>
            <w:vAlign w:val="center"/>
            <w:hideMark/>
          </w:tcPr>
          <w:p w14:paraId="00C2FE1C" w14:textId="77777777" w:rsidR="00760BBB" w:rsidRPr="00760BBB" w:rsidRDefault="00760BBB" w:rsidP="00760BBB">
            <w:pPr>
              <w:pStyle w:val="NoSpacing"/>
              <w:rPr>
                <w:b/>
                <w:bCs/>
              </w:rPr>
            </w:pPr>
            <w:r w:rsidRPr="00760BBB">
              <w:rPr>
                <w:b/>
                <w:bCs/>
              </w:rPr>
              <w:t>Key</w:t>
            </w:r>
          </w:p>
        </w:tc>
      </w:tr>
      <w:tr w:rsidR="00760BBB" w:rsidRPr="00760BBB" w14:paraId="3E318D5C" w14:textId="77777777" w:rsidTr="00054C0D">
        <w:trPr>
          <w:jc w:val="center"/>
        </w:trPr>
        <w:tc>
          <w:tcPr>
            <w:tcW w:w="2875" w:type="dxa"/>
            <w:shd w:val="clear" w:color="auto" w:fill="FFFFFF"/>
            <w:tcMar>
              <w:top w:w="90" w:type="dxa"/>
              <w:left w:w="195" w:type="dxa"/>
              <w:bottom w:w="90" w:type="dxa"/>
              <w:right w:w="195" w:type="dxa"/>
            </w:tcMar>
            <w:vAlign w:val="center"/>
            <w:hideMark/>
          </w:tcPr>
          <w:p w14:paraId="0208FAF1" w14:textId="77777777" w:rsidR="00760BBB" w:rsidRPr="00760BBB" w:rsidRDefault="00760BBB" w:rsidP="00760BBB">
            <w:pPr>
              <w:pStyle w:val="NoSpacing"/>
            </w:pPr>
            <w:r w:rsidRPr="00760BBB">
              <w:t>id</w:t>
            </w:r>
          </w:p>
        </w:tc>
        <w:tc>
          <w:tcPr>
            <w:tcW w:w="2246" w:type="dxa"/>
            <w:shd w:val="clear" w:color="auto" w:fill="FFFFFF"/>
            <w:tcMar>
              <w:top w:w="90" w:type="dxa"/>
              <w:left w:w="195" w:type="dxa"/>
              <w:bottom w:w="90" w:type="dxa"/>
              <w:right w:w="195" w:type="dxa"/>
            </w:tcMar>
            <w:vAlign w:val="center"/>
            <w:hideMark/>
          </w:tcPr>
          <w:p w14:paraId="2D8F9218" w14:textId="77777777" w:rsidR="00760BBB" w:rsidRPr="00760BBB" w:rsidRDefault="00760BBB" w:rsidP="00760BBB">
            <w:pPr>
              <w:pStyle w:val="NoSpacing"/>
            </w:pPr>
            <w:r w:rsidRPr="00760BBB">
              <w:t>int(11)</w:t>
            </w:r>
          </w:p>
        </w:tc>
        <w:tc>
          <w:tcPr>
            <w:tcW w:w="1449" w:type="dxa"/>
            <w:shd w:val="clear" w:color="auto" w:fill="FFFFFF"/>
            <w:tcMar>
              <w:top w:w="90" w:type="dxa"/>
              <w:left w:w="195" w:type="dxa"/>
              <w:bottom w:w="90" w:type="dxa"/>
              <w:right w:w="195" w:type="dxa"/>
            </w:tcMar>
            <w:vAlign w:val="center"/>
            <w:hideMark/>
          </w:tcPr>
          <w:p w14:paraId="77E47271"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12075416" w14:textId="77777777" w:rsidR="00760BBB" w:rsidRPr="00760BBB" w:rsidRDefault="00760BBB" w:rsidP="00760BBB">
            <w:pPr>
              <w:pStyle w:val="NoSpacing"/>
            </w:pPr>
            <w:r w:rsidRPr="00760BBB">
              <w:t>PRI</w:t>
            </w:r>
          </w:p>
        </w:tc>
      </w:tr>
      <w:tr w:rsidR="00760BBB" w:rsidRPr="00760BBB" w14:paraId="76094AD2" w14:textId="77777777" w:rsidTr="00054C0D">
        <w:trPr>
          <w:jc w:val="center"/>
        </w:trPr>
        <w:tc>
          <w:tcPr>
            <w:tcW w:w="2875" w:type="dxa"/>
            <w:shd w:val="clear" w:color="auto" w:fill="FFFFFF"/>
            <w:tcMar>
              <w:top w:w="90" w:type="dxa"/>
              <w:left w:w="195" w:type="dxa"/>
              <w:bottom w:w="90" w:type="dxa"/>
              <w:right w:w="195" w:type="dxa"/>
            </w:tcMar>
            <w:vAlign w:val="center"/>
            <w:hideMark/>
          </w:tcPr>
          <w:p w14:paraId="0E08D333" w14:textId="77777777" w:rsidR="00760BBB" w:rsidRPr="00760BBB" w:rsidRDefault="00760BBB" w:rsidP="00760BBB">
            <w:pPr>
              <w:pStyle w:val="NoSpacing"/>
            </w:pPr>
            <w:r w:rsidRPr="00760BBB">
              <w:t>team_id</w:t>
            </w:r>
          </w:p>
        </w:tc>
        <w:tc>
          <w:tcPr>
            <w:tcW w:w="2246" w:type="dxa"/>
            <w:shd w:val="clear" w:color="auto" w:fill="FFFFFF"/>
            <w:tcMar>
              <w:top w:w="90" w:type="dxa"/>
              <w:left w:w="195" w:type="dxa"/>
              <w:bottom w:w="90" w:type="dxa"/>
              <w:right w:w="195" w:type="dxa"/>
            </w:tcMar>
            <w:vAlign w:val="center"/>
            <w:hideMark/>
          </w:tcPr>
          <w:p w14:paraId="039AF7AA" w14:textId="77777777" w:rsidR="00760BBB" w:rsidRPr="00760BBB" w:rsidRDefault="00760BBB" w:rsidP="00760BBB">
            <w:pPr>
              <w:pStyle w:val="NoSpacing"/>
            </w:pPr>
            <w:r w:rsidRPr="00760BBB">
              <w:t>varchar(255)</w:t>
            </w:r>
          </w:p>
        </w:tc>
        <w:tc>
          <w:tcPr>
            <w:tcW w:w="1449" w:type="dxa"/>
            <w:shd w:val="clear" w:color="auto" w:fill="FFFFFF"/>
            <w:tcMar>
              <w:top w:w="90" w:type="dxa"/>
              <w:left w:w="195" w:type="dxa"/>
              <w:bottom w:w="90" w:type="dxa"/>
              <w:right w:w="195" w:type="dxa"/>
            </w:tcMar>
            <w:vAlign w:val="center"/>
            <w:hideMark/>
          </w:tcPr>
          <w:p w14:paraId="6B1BE7B5"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2894F860" w14:textId="77777777" w:rsidR="00760BBB" w:rsidRPr="00760BBB" w:rsidRDefault="00760BBB" w:rsidP="00760BBB">
            <w:pPr>
              <w:pStyle w:val="NoSpacing"/>
            </w:pPr>
            <w:r w:rsidRPr="00760BBB">
              <w:t>UNI</w:t>
            </w:r>
          </w:p>
        </w:tc>
      </w:tr>
      <w:tr w:rsidR="00760BBB" w:rsidRPr="00760BBB" w14:paraId="3B75E72E" w14:textId="77777777" w:rsidTr="00054C0D">
        <w:trPr>
          <w:jc w:val="center"/>
        </w:trPr>
        <w:tc>
          <w:tcPr>
            <w:tcW w:w="2875" w:type="dxa"/>
            <w:shd w:val="clear" w:color="auto" w:fill="FFFFFF"/>
            <w:tcMar>
              <w:top w:w="90" w:type="dxa"/>
              <w:left w:w="195" w:type="dxa"/>
              <w:bottom w:w="90" w:type="dxa"/>
              <w:right w:w="195" w:type="dxa"/>
            </w:tcMar>
            <w:vAlign w:val="center"/>
            <w:hideMark/>
          </w:tcPr>
          <w:p w14:paraId="5D885339" w14:textId="77777777" w:rsidR="00760BBB" w:rsidRPr="00760BBB" w:rsidRDefault="00760BBB" w:rsidP="00760BBB">
            <w:pPr>
              <w:pStyle w:val="NoSpacing"/>
            </w:pPr>
            <w:r w:rsidRPr="00760BBB">
              <w:t>name</w:t>
            </w:r>
          </w:p>
        </w:tc>
        <w:tc>
          <w:tcPr>
            <w:tcW w:w="2246" w:type="dxa"/>
            <w:shd w:val="clear" w:color="auto" w:fill="FFFFFF"/>
            <w:tcMar>
              <w:top w:w="90" w:type="dxa"/>
              <w:left w:w="195" w:type="dxa"/>
              <w:bottom w:w="90" w:type="dxa"/>
              <w:right w:w="195" w:type="dxa"/>
            </w:tcMar>
            <w:vAlign w:val="center"/>
            <w:hideMark/>
          </w:tcPr>
          <w:p w14:paraId="51ED9224" w14:textId="77777777" w:rsidR="00760BBB" w:rsidRPr="00760BBB" w:rsidRDefault="00760BBB" w:rsidP="00760BBB">
            <w:pPr>
              <w:pStyle w:val="NoSpacing"/>
            </w:pPr>
            <w:r w:rsidRPr="00760BBB">
              <w:t>varchar(255)</w:t>
            </w:r>
          </w:p>
        </w:tc>
        <w:tc>
          <w:tcPr>
            <w:tcW w:w="1449" w:type="dxa"/>
            <w:shd w:val="clear" w:color="auto" w:fill="FFFFFF"/>
            <w:tcMar>
              <w:top w:w="90" w:type="dxa"/>
              <w:left w:w="195" w:type="dxa"/>
              <w:bottom w:w="90" w:type="dxa"/>
              <w:right w:w="195" w:type="dxa"/>
            </w:tcMar>
            <w:vAlign w:val="center"/>
            <w:hideMark/>
          </w:tcPr>
          <w:p w14:paraId="220C4027"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4B05E02C" w14:textId="77777777" w:rsidR="00760BBB" w:rsidRPr="00760BBB" w:rsidRDefault="00760BBB" w:rsidP="00760BBB">
            <w:pPr>
              <w:pStyle w:val="NoSpacing"/>
            </w:pPr>
            <w:r w:rsidRPr="00760BBB">
              <w:t>UNI</w:t>
            </w:r>
          </w:p>
        </w:tc>
      </w:tr>
      <w:tr w:rsidR="00760BBB" w:rsidRPr="00760BBB" w14:paraId="39CB858D" w14:textId="77777777" w:rsidTr="00054C0D">
        <w:trPr>
          <w:jc w:val="center"/>
        </w:trPr>
        <w:tc>
          <w:tcPr>
            <w:tcW w:w="2875" w:type="dxa"/>
            <w:shd w:val="clear" w:color="auto" w:fill="FFFFFF"/>
            <w:tcMar>
              <w:top w:w="90" w:type="dxa"/>
              <w:left w:w="195" w:type="dxa"/>
              <w:bottom w:w="90" w:type="dxa"/>
              <w:right w:w="195" w:type="dxa"/>
            </w:tcMar>
            <w:vAlign w:val="center"/>
            <w:hideMark/>
          </w:tcPr>
          <w:p w14:paraId="35329878" w14:textId="77777777" w:rsidR="00760BBB" w:rsidRPr="00760BBB" w:rsidRDefault="00760BBB" w:rsidP="00760BBB">
            <w:pPr>
              <w:pStyle w:val="NoSpacing"/>
            </w:pPr>
            <w:r w:rsidRPr="00760BBB">
              <w:t>course_id</w:t>
            </w:r>
          </w:p>
        </w:tc>
        <w:tc>
          <w:tcPr>
            <w:tcW w:w="2246" w:type="dxa"/>
            <w:shd w:val="clear" w:color="auto" w:fill="FFFFFF"/>
            <w:tcMar>
              <w:top w:w="90" w:type="dxa"/>
              <w:left w:w="195" w:type="dxa"/>
              <w:bottom w:w="90" w:type="dxa"/>
              <w:right w:w="195" w:type="dxa"/>
            </w:tcMar>
            <w:vAlign w:val="center"/>
            <w:hideMark/>
          </w:tcPr>
          <w:p w14:paraId="710FF561" w14:textId="77777777" w:rsidR="00760BBB" w:rsidRPr="00760BBB" w:rsidRDefault="00760BBB" w:rsidP="00760BBB">
            <w:pPr>
              <w:pStyle w:val="NoSpacing"/>
            </w:pPr>
            <w:r w:rsidRPr="00760BBB">
              <w:t>textfield</w:t>
            </w:r>
          </w:p>
        </w:tc>
        <w:tc>
          <w:tcPr>
            <w:tcW w:w="1449" w:type="dxa"/>
            <w:shd w:val="clear" w:color="auto" w:fill="FFFFFF"/>
            <w:tcMar>
              <w:top w:w="90" w:type="dxa"/>
              <w:left w:w="195" w:type="dxa"/>
              <w:bottom w:w="90" w:type="dxa"/>
              <w:right w:w="195" w:type="dxa"/>
            </w:tcMar>
            <w:vAlign w:val="center"/>
            <w:hideMark/>
          </w:tcPr>
          <w:p w14:paraId="0C457683"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5FE04532" w14:textId="77777777" w:rsidR="00760BBB" w:rsidRPr="00760BBB" w:rsidRDefault="00760BBB" w:rsidP="00760BBB">
            <w:pPr>
              <w:pStyle w:val="NoSpacing"/>
            </w:pPr>
            <w:r w:rsidRPr="00760BBB">
              <w:t>MUL</w:t>
            </w:r>
          </w:p>
        </w:tc>
      </w:tr>
      <w:tr w:rsidR="00760BBB" w:rsidRPr="00760BBB" w14:paraId="1FA87A49" w14:textId="77777777" w:rsidTr="00054C0D">
        <w:trPr>
          <w:jc w:val="center"/>
        </w:trPr>
        <w:tc>
          <w:tcPr>
            <w:tcW w:w="2875" w:type="dxa"/>
            <w:shd w:val="clear" w:color="auto" w:fill="FFFFFF"/>
            <w:tcMar>
              <w:top w:w="90" w:type="dxa"/>
              <w:left w:w="195" w:type="dxa"/>
              <w:bottom w:w="90" w:type="dxa"/>
              <w:right w:w="195" w:type="dxa"/>
            </w:tcMar>
            <w:vAlign w:val="center"/>
            <w:hideMark/>
          </w:tcPr>
          <w:p w14:paraId="4FCF4BC3" w14:textId="77777777" w:rsidR="00760BBB" w:rsidRPr="00760BBB" w:rsidRDefault="00760BBB" w:rsidP="00760BBB">
            <w:pPr>
              <w:pStyle w:val="NoSpacing"/>
            </w:pPr>
            <w:r w:rsidRPr="00760BBB">
              <w:t>topic_id</w:t>
            </w:r>
          </w:p>
        </w:tc>
        <w:tc>
          <w:tcPr>
            <w:tcW w:w="2246" w:type="dxa"/>
            <w:shd w:val="clear" w:color="auto" w:fill="FFFFFF"/>
            <w:tcMar>
              <w:top w:w="90" w:type="dxa"/>
              <w:left w:w="195" w:type="dxa"/>
              <w:bottom w:w="90" w:type="dxa"/>
              <w:right w:w="195" w:type="dxa"/>
            </w:tcMar>
            <w:vAlign w:val="center"/>
            <w:hideMark/>
          </w:tcPr>
          <w:p w14:paraId="5E9A5400" w14:textId="77777777" w:rsidR="00760BBB" w:rsidRPr="00760BBB" w:rsidRDefault="00760BBB" w:rsidP="00760BBB">
            <w:pPr>
              <w:pStyle w:val="NoSpacing"/>
            </w:pPr>
            <w:r w:rsidRPr="00760BBB">
              <w:t>varchar(255)</w:t>
            </w:r>
          </w:p>
        </w:tc>
        <w:tc>
          <w:tcPr>
            <w:tcW w:w="1449" w:type="dxa"/>
            <w:shd w:val="clear" w:color="auto" w:fill="FFFFFF"/>
            <w:tcMar>
              <w:top w:w="90" w:type="dxa"/>
              <w:left w:w="195" w:type="dxa"/>
              <w:bottom w:w="90" w:type="dxa"/>
              <w:right w:w="195" w:type="dxa"/>
            </w:tcMar>
            <w:vAlign w:val="center"/>
            <w:hideMark/>
          </w:tcPr>
          <w:p w14:paraId="61956DDF" w14:textId="77777777" w:rsidR="00760BBB" w:rsidRPr="00760BBB" w:rsidRDefault="00760BBB" w:rsidP="00760BBB">
            <w:pPr>
              <w:pStyle w:val="NoSpacing"/>
            </w:pPr>
            <w:r w:rsidRPr="00760BBB">
              <w:t>YES</w:t>
            </w:r>
          </w:p>
        </w:tc>
        <w:tc>
          <w:tcPr>
            <w:tcW w:w="2605" w:type="dxa"/>
            <w:shd w:val="clear" w:color="auto" w:fill="FFFFFF"/>
            <w:tcMar>
              <w:top w:w="90" w:type="dxa"/>
              <w:left w:w="195" w:type="dxa"/>
              <w:bottom w:w="90" w:type="dxa"/>
              <w:right w:w="195" w:type="dxa"/>
            </w:tcMar>
            <w:vAlign w:val="center"/>
            <w:hideMark/>
          </w:tcPr>
          <w:p w14:paraId="3CA4F71A" w14:textId="77777777" w:rsidR="00760BBB" w:rsidRPr="00760BBB" w:rsidRDefault="00760BBB" w:rsidP="00760BBB">
            <w:pPr>
              <w:pStyle w:val="NoSpacing"/>
            </w:pPr>
            <w:r w:rsidRPr="00760BBB">
              <w:t>MUL</w:t>
            </w:r>
          </w:p>
        </w:tc>
      </w:tr>
      <w:tr w:rsidR="00760BBB" w:rsidRPr="00760BBB" w14:paraId="0CC0C697" w14:textId="77777777" w:rsidTr="00054C0D">
        <w:trPr>
          <w:jc w:val="center"/>
        </w:trPr>
        <w:tc>
          <w:tcPr>
            <w:tcW w:w="2875" w:type="dxa"/>
            <w:shd w:val="clear" w:color="auto" w:fill="FFFFFF"/>
            <w:tcMar>
              <w:top w:w="90" w:type="dxa"/>
              <w:left w:w="195" w:type="dxa"/>
              <w:bottom w:w="90" w:type="dxa"/>
              <w:right w:w="195" w:type="dxa"/>
            </w:tcMar>
            <w:vAlign w:val="center"/>
            <w:hideMark/>
          </w:tcPr>
          <w:p w14:paraId="1D681432" w14:textId="77777777" w:rsidR="00760BBB" w:rsidRPr="00760BBB" w:rsidRDefault="00760BBB" w:rsidP="00760BBB">
            <w:pPr>
              <w:pStyle w:val="NoSpacing"/>
            </w:pPr>
            <w:r w:rsidRPr="00760BBB">
              <w:t>date_created</w:t>
            </w:r>
          </w:p>
        </w:tc>
        <w:tc>
          <w:tcPr>
            <w:tcW w:w="2246" w:type="dxa"/>
            <w:shd w:val="clear" w:color="auto" w:fill="FFFFFF"/>
            <w:tcMar>
              <w:top w:w="90" w:type="dxa"/>
              <w:left w:w="195" w:type="dxa"/>
              <w:bottom w:w="90" w:type="dxa"/>
              <w:right w:w="195" w:type="dxa"/>
            </w:tcMar>
            <w:vAlign w:val="center"/>
            <w:hideMark/>
          </w:tcPr>
          <w:p w14:paraId="3CDB7531" w14:textId="77777777" w:rsidR="00760BBB" w:rsidRPr="00760BBB" w:rsidRDefault="00760BBB" w:rsidP="00760BBB">
            <w:pPr>
              <w:pStyle w:val="NoSpacing"/>
            </w:pPr>
            <w:r w:rsidRPr="00760BBB">
              <w:t>datetime</w:t>
            </w:r>
          </w:p>
        </w:tc>
        <w:tc>
          <w:tcPr>
            <w:tcW w:w="1449" w:type="dxa"/>
            <w:shd w:val="clear" w:color="auto" w:fill="FFFFFF"/>
            <w:tcMar>
              <w:top w:w="90" w:type="dxa"/>
              <w:left w:w="195" w:type="dxa"/>
              <w:bottom w:w="90" w:type="dxa"/>
              <w:right w:w="195" w:type="dxa"/>
            </w:tcMar>
            <w:vAlign w:val="center"/>
            <w:hideMark/>
          </w:tcPr>
          <w:p w14:paraId="4A2BA707"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07B3834D" w14:textId="77777777" w:rsidR="00760BBB" w:rsidRPr="00760BBB" w:rsidRDefault="00760BBB" w:rsidP="00760BBB">
            <w:pPr>
              <w:pStyle w:val="NoSpacing"/>
            </w:pPr>
            <w:r w:rsidRPr="00760BBB">
              <w:t>MUL</w:t>
            </w:r>
          </w:p>
        </w:tc>
      </w:tr>
      <w:tr w:rsidR="00760BBB" w:rsidRPr="00760BBB" w14:paraId="0F28BDC8" w14:textId="77777777" w:rsidTr="00054C0D">
        <w:trPr>
          <w:jc w:val="center"/>
        </w:trPr>
        <w:tc>
          <w:tcPr>
            <w:tcW w:w="2875" w:type="dxa"/>
            <w:shd w:val="clear" w:color="auto" w:fill="FFFFFF"/>
            <w:tcMar>
              <w:top w:w="90" w:type="dxa"/>
              <w:left w:w="195" w:type="dxa"/>
              <w:bottom w:w="90" w:type="dxa"/>
              <w:right w:w="195" w:type="dxa"/>
            </w:tcMar>
            <w:vAlign w:val="center"/>
            <w:hideMark/>
          </w:tcPr>
          <w:p w14:paraId="5A8F4960" w14:textId="77777777" w:rsidR="00760BBB" w:rsidRPr="00760BBB" w:rsidRDefault="00760BBB" w:rsidP="00760BBB">
            <w:pPr>
              <w:pStyle w:val="NoSpacing"/>
            </w:pPr>
            <w:r w:rsidRPr="00760BBB">
              <w:t>description</w:t>
            </w:r>
          </w:p>
        </w:tc>
        <w:tc>
          <w:tcPr>
            <w:tcW w:w="2246" w:type="dxa"/>
            <w:shd w:val="clear" w:color="auto" w:fill="FFFFFF"/>
            <w:tcMar>
              <w:top w:w="90" w:type="dxa"/>
              <w:left w:w="195" w:type="dxa"/>
              <w:bottom w:w="90" w:type="dxa"/>
              <w:right w:w="195" w:type="dxa"/>
            </w:tcMar>
            <w:vAlign w:val="center"/>
            <w:hideMark/>
          </w:tcPr>
          <w:p w14:paraId="45FEBC65" w14:textId="77777777" w:rsidR="00760BBB" w:rsidRPr="00760BBB" w:rsidRDefault="00760BBB" w:rsidP="00760BBB">
            <w:pPr>
              <w:pStyle w:val="NoSpacing"/>
            </w:pPr>
            <w:r w:rsidRPr="00760BBB">
              <w:t>varchar(300)</w:t>
            </w:r>
          </w:p>
        </w:tc>
        <w:tc>
          <w:tcPr>
            <w:tcW w:w="1449" w:type="dxa"/>
            <w:shd w:val="clear" w:color="auto" w:fill="FFFFFF"/>
            <w:tcMar>
              <w:top w:w="90" w:type="dxa"/>
              <w:left w:w="195" w:type="dxa"/>
              <w:bottom w:w="90" w:type="dxa"/>
              <w:right w:w="195" w:type="dxa"/>
            </w:tcMar>
            <w:vAlign w:val="center"/>
            <w:hideMark/>
          </w:tcPr>
          <w:p w14:paraId="588E4455"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64E06252" w14:textId="77777777" w:rsidR="00760BBB" w:rsidRPr="00760BBB" w:rsidRDefault="00760BBB" w:rsidP="00760BBB">
            <w:pPr>
              <w:pStyle w:val="NoSpacing"/>
            </w:pPr>
            <w:r w:rsidRPr="00760BBB">
              <w:t>MUL</w:t>
            </w:r>
          </w:p>
        </w:tc>
      </w:tr>
      <w:tr w:rsidR="00760BBB" w:rsidRPr="00760BBB" w14:paraId="269044DF" w14:textId="77777777" w:rsidTr="00054C0D">
        <w:trPr>
          <w:jc w:val="center"/>
        </w:trPr>
        <w:tc>
          <w:tcPr>
            <w:tcW w:w="2875" w:type="dxa"/>
            <w:shd w:val="clear" w:color="auto" w:fill="FFFFFF"/>
            <w:tcMar>
              <w:top w:w="90" w:type="dxa"/>
              <w:left w:w="195" w:type="dxa"/>
              <w:bottom w:w="90" w:type="dxa"/>
              <w:right w:w="195" w:type="dxa"/>
            </w:tcMar>
            <w:vAlign w:val="center"/>
            <w:hideMark/>
          </w:tcPr>
          <w:p w14:paraId="29055AE7" w14:textId="77777777" w:rsidR="00760BBB" w:rsidRPr="00760BBB" w:rsidRDefault="00760BBB" w:rsidP="00760BBB">
            <w:pPr>
              <w:pStyle w:val="NoSpacing"/>
            </w:pPr>
            <w:r w:rsidRPr="00760BBB">
              <w:t>country</w:t>
            </w:r>
          </w:p>
        </w:tc>
        <w:tc>
          <w:tcPr>
            <w:tcW w:w="2246" w:type="dxa"/>
            <w:shd w:val="clear" w:color="auto" w:fill="FFFFFF"/>
            <w:tcMar>
              <w:top w:w="90" w:type="dxa"/>
              <w:left w:w="195" w:type="dxa"/>
              <w:bottom w:w="90" w:type="dxa"/>
              <w:right w:w="195" w:type="dxa"/>
            </w:tcMar>
            <w:vAlign w:val="center"/>
            <w:hideMark/>
          </w:tcPr>
          <w:p w14:paraId="4D7D2111" w14:textId="77777777" w:rsidR="00760BBB" w:rsidRPr="00760BBB" w:rsidRDefault="00760BBB" w:rsidP="00760BBB">
            <w:pPr>
              <w:pStyle w:val="NoSpacing"/>
            </w:pPr>
            <w:r w:rsidRPr="00760BBB">
              <w:t>varchar(2)</w:t>
            </w:r>
          </w:p>
        </w:tc>
        <w:tc>
          <w:tcPr>
            <w:tcW w:w="1449" w:type="dxa"/>
            <w:shd w:val="clear" w:color="auto" w:fill="FFFFFF"/>
            <w:tcMar>
              <w:top w:w="90" w:type="dxa"/>
              <w:left w:w="195" w:type="dxa"/>
              <w:bottom w:w="90" w:type="dxa"/>
              <w:right w:w="195" w:type="dxa"/>
            </w:tcMar>
            <w:vAlign w:val="center"/>
            <w:hideMark/>
          </w:tcPr>
          <w:p w14:paraId="546A5826" w14:textId="77777777" w:rsidR="00760BBB" w:rsidRPr="00760BBB" w:rsidRDefault="00760BBB" w:rsidP="00760BBB">
            <w:pPr>
              <w:pStyle w:val="NoSpacing"/>
            </w:pPr>
            <w:r w:rsidRPr="00760BBB">
              <w:t>YES</w:t>
            </w:r>
          </w:p>
        </w:tc>
        <w:tc>
          <w:tcPr>
            <w:tcW w:w="2605" w:type="dxa"/>
            <w:shd w:val="clear" w:color="auto" w:fill="FFFFFF"/>
            <w:tcMar>
              <w:top w:w="90" w:type="dxa"/>
              <w:left w:w="195" w:type="dxa"/>
              <w:bottom w:w="90" w:type="dxa"/>
              <w:right w:w="195" w:type="dxa"/>
            </w:tcMar>
            <w:vAlign w:val="center"/>
            <w:hideMark/>
          </w:tcPr>
          <w:p w14:paraId="0EC494E1" w14:textId="77777777" w:rsidR="00760BBB" w:rsidRPr="00760BBB" w:rsidRDefault="00760BBB" w:rsidP="00760BBB">
            <w:pPr>
              <w:pStyle w:val="NoSpacing"/>
            </w:pPr>
            <w:r w:rsidRPr="00760BBB">
              <w:t>MUL</w:t>
            </w:r>
          </w:p>
        </w:tc>
      </w:tr>
      <w:tr w:rsidR="00760BBB" w:rsidRPr="00760BBB" w14:paraId="3D5796E2" w14:textId="77777777" w:rsidTr="00054C0D">
        <w:trPr>
          <w:jc w:val="center"/>
        </w:trPr>
        <w:tc>
          <w:tcPr>
            <w:tcW w:w="2875" w:type="dxa"/>
            <w:shd w:val="clear" w:color="auto" w:fill="FFFFFF"/>
            <w:tcMar>
              <w:top w:w="90" w:type="dxa"/>
              <w:left w:w="195" w:type="dxa"/>
              <w:bottom w:w="90" w:type="dxa"/>
              <w:right w:w="195" w:type="dxa"/>
            </w:tcMar>
            <w:vAlign w:val="center"/>
            <w:hideMark/>
          </w:tcPr>
          <w:p w14:paraId="07AEDD48" w14:textId="77777777" w:rsidR="00760BBB" w:rsidRPr="00760BBB" w:rsidRDefault="00760BBB" w:rsidP="00760BBB">
            <w:pPr>
              <w:pStyle w:val="NoSpacing"/>
            </w:pPr>
            <w:r w:rsidRPr="00760BBB">
              <w:t>language</w:t>
            </w:r>
          </w:p>
        </w:tc>
        <w:tc>
          <w:tcPr>
            <w:tcW w:w="2246" w:type="dxa"/>
            <w:shd w:val="clear" w:color="auto" w:fill="FFFFFF"/>
            <w:tcMar>
              <w:top w:w="90" w:type="dxa"/>
              <w:left w:w="195" w:type="dxa"/>
              <w:bottom w:w="90" w:type="dxa"/>
              <w:right w:w="195" w:type="dxa"/>
            </w:tcMar>
            <w:vAlign w:val="center"/>
            <w:hideMark/>
          </w:tcPr>
          <w:p w14:paraId="5A6BC475" w14:textId="77777777" w:rsidR="00760BBB" w:rsidRPr="00760BBB" w:rsidRDefault="00760BBB" w:rsidP="00760BBB">
            <w:pPr>
              <w:pStyle w:val="NoSpacing"/>
            </w:pPr>
            <w:r w:rsidRPr="00760BBB">
              <w:t>varchar(16)</w:t>
            </w:r>
          </w:p>
        </w:tc>
        <w:tc>
          <w:tcPr>
            <w:tcW w:w="1449" w:type="dxa"/>
            <w:shd w:val="clear" w:color="auto" w:fill="FFFFFF"/>
            <w:tcMar>
              <w:top w:w="90" w:type="dxa"/>
              <w:left w:w="195" w:type="dxa"/>
              <w:bottom w:w="90" w:type="dxa"/>
              <w:right w:w="195" w:type="dxa"/>
            </w:tcMar>
            <w:vAlign w:val="center"/>
            <w:hideMark/>
          </w:tcPr>
          <w:p w14:paraId="735CAA45" w14:textId="77777777" w:rsidR="00760BBB" w:rsidRPr="00760BBB" w:rsidRDefault="00760BBB" w:rsidP="00760BBB">
            <w:pPr>
              <w:pStyle w:val="NoSpacing"/>
            </w:pPr>
            <w:r w:rsidRPr="00760BBB">
              <w:t>YES</w:t>
            </w:r>
          </w:p>
        </w:tc>
        <w:tc>
          <w:tcPr>
            <w:tcW w:w="2605" w:type="dxa"/>
            <w:shd w:val="clear" w:color="auto" w:fill="FFFFFF"/>
            <w:tcMar>
              <w:top w:w="90" w:type="dxa"/>
              <w:left w:w="195" w:type="dxa"/>
              <w:bottom w:w="90" w:type="dxa"/>
              <w:right w:w="195" w:type="dxa"/>
            </w:tcMar>
            <w:vAlign w:val="center"/>
            <w:hideMark/>
          </w:tcPr>
          <w:p w14:paraId="44FD1D3D" w14:textId="77777777" w:rsidR="00760BBB" w:rsidRPr="00760BBB" w:rsidRDefault="00760BBB" w:rsidP="00760BBB">
            <w:pPr>
              <w:pStyle w:val="NoSpacing"/>
            </w:pPr>
            <w:r w:rsidRPr="00760BBB">
              <w:t>MUL</w:t>
            </w:r>
          </w:p>
        </w:tc>
      </w:tr>
      <w:tr w:rsidR="00760BBB" w:rsidRPr="00760BBB" w14:paraId="2537582C" w14:textId="77777777" w:rsidTr="00054C0D">
        <w:trPr>
          <w:jc w:val="center"/>
        </w:trPr>
        <w:tc>
          <w:tcPr>
            <w:tcW w:w="2875" w:type="dxa"/>
            <w:shd w:val="clear" w:color="auto" w:fill="FFFFFF"/>
            <w:tcMar>
              <w:top w:w="90" w:type="dxa"/>
              <w:left w:w="195" w:type="dxa"/>
              <w:bottom w:w="90" w:type="dxa"/>
              <w:right w:w="195" w:type="dxa"/>
            </w:tcMar>
            <w:vAlign w:val="center"/>
            <w:hideMark/>
          </w:tcPr>
          <w:p w14:paraId="64444141" w14:textId="77777777" w:rsidR="00760BBB" w:rsidRPr="00760BBB" w:rsidRDefault="00760BBB" w:rsidP="00760BBB">
            <w:pPr>
              <w:pStyle w:val="NoSpacing"/>
            </w:pPr>
            <w:r w:rsidRPr="00760BBB">
              <w:t>discussion_topic_id</w:t>
            </w:r>
          </w:p>
        </w:tc>
        <w:tc>
          <w:tcPr>
            <w:tcW w:w="2246" w:type="dxa"/>
            <w:shd w:val="clear" w:color="auto" w:fill="FFFFFF"/>
            <w:tcMar>
              <w:top w:w="90" w:type="dxa"/>
              <w:left w:w="195" w:type="dxa"/>
              <w:bottom w:w="90" w:type="dxa"/>
              <w:right w:w="195" w:type="dxa"/>
            </w:tcMar>
            <w:vAlign w:val="center"/>
            <w:hideMark/>
          </w:tcPr>
          <w:p w14:paraId="29883CB2" w14:textId="77777777" w:rsidR="00760BBB" w:rsidRPr="00760BBB" w:rsidRDefault="00760BBB" w:rsidP="00760BBB">
            <w:pPr>
              <w:pStyle w:val="NoSpacing"/>
            </w:pPr>
            <w:r w:rsidRPr="00760BBB">
              <w:t>varchar(255)</w:t>
            </w:r>
          </w:p>
        </w:tc>
        <w:tc>
          <w:tcPr>
            <w:tcW w:w="1449" w:type="dxa"/>
            <w:shd w:val="clear" w:color="auto" w:fill="FFFFFF"/>
            <w:tcMar>
              <w:top w:w="90" w:type="dxa"/>
              <w:left w:w="195" w:type="dxa"/>
              <w:bottom w:w="90" w:type="dxa"/>
              <w:right w:w="195" w:type="dxa"/>
            </w:tcMar>
            <w:vAlign w:val="center"/>
            <w:hideMark/>
          </w:tcPr>
          <w:p w14:paraId="6A8D4996"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494CDFED" w14:textId="77777777" w:rsidR="00760BBB" w:rsidRPr="00760BBB" w:rsidRDefault="00760BBB" w:rsidP="00760BBB">
            <w:pPr>
              <w:pStyle w:val="NoSpacing"/>
            </w:pPr>
            <w:r w:rsidRPr="00760BBB">
              <w:t>MUL</w:t>
            </w:r>
          </w:p>
        </w:tc>
      </w:tr>
      <w:tr w:rsidR="00760BBB" w:rsidRPr="00760BBB" w14:paraId="39345F4A" w14:textId="77777777" w:rsidTr="00054C0D">
        <w:trPr>
          <w:jc w:val="center"/>
        </w:trPr>
        <w:tc>
          <w:tcPr>
            <w:tcW w:w="2875" w:type="dxa"/>
            <w:shd w:val="clear" w:color="auto" w:fill="FFFFFF"/>
            <w:tcMar>
              <w:top w:w="90" w:type="dxa"/>
              <w:left w:w="195" w:type="dxa"/>
              <w:bottom w:w="90" w:type="dxa"/>
              <w:right w:w="195" w:type="dxa"/>
            </w:tcMar>
            <w:vAlign w:val="center"/>
            <w:hideMark/>
          </w:tcPr>
          <w:p w14:paraId="573E57FD" w14:textId="77777777" w:rsidR="00760BBB" w:rsidRPr="00760BBB" w:rsidRDefault="00760BBB" w:rsidP="00760BBB">
            <w:pPr>
              <w:pStyle w:val="NoSpacing"/>
            </w:pPr>
            <w:r w:rsidRPr="00760BBB">
              <w:t>last_activity_at</w:t>
            </w:r>
          </w:p>
        </w:tc>
        <w:tc>
          <w:tcPr>
            <w:tcW w:w="2246" w:type="dxa"/>
            <w:shd w:val="clear" w:color="auto" w:fill="FFFFFF"/>
            <w:tcMar>
              <w:top w:w="90" w:type="dxa"/>
              <w:left w:w="195" w:type="dxa"/>
              <w:bottom w:w="90" w:type="dxa"/>
              <w:right w:w="195" w:type="dxa"/>
            </w:tcMar>
            <w:vAlign w:val="center"/>
            <w:hideMark/>
          </w:tcPr>
          <w:p w14:paraId="0DC2741B" w14:textId="77777777" w:rsidR="00760BBB" w:rsidRPr="00760BBB" w:rsidRDefault="00760BBB" w:rsidP="00760BBB">
            <w:pPr>
              <w:pStyle w:val="NoSpacing"/>
            </w:pPr>
            <w:r w:rsidRPr="00760BBB">
              <w:t>datetime</w:t>
            </w:r>
          </w:p>
        </w:tc>
        <w:tc>
          <w:tcPr>
            <w:tcW w:w="1449" w:type="dxa"/>
            <w:shd w:val="clear" w:color="auto" w:fill="FFFFFF"/>
            <w:tcMar>
              <w:top w:w="90" w:type="dxa"/>
              <w:left w:w="195" w:type="dxa"/>
              <w:bottom w:w="90" w:type="dxa"/>
              <w:right w:w="195" w:type="dxa"/>
            </w:tcMar>
            <w:vAlign w:val="center"/>
            <w:hideMark/>
          </w:tcPr>
          <w:p w14:paraId="77ECF890"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59089476" w14:textId="77777777" w:rsidR="00760BBB" w:rsidRPr="00760BBB" w:rsidRDefault="00760BBB" w:rsidP="00760BBB">
            <w:pPr>
              <w:pStyle w:val="NoSpacing"/>
            </w:pPr>
            <w:r w:rsidRPr="00760BBB">
              <w:t>MUL</w:t>
            </w:r>
          </w:p>
        </w:tc>
      </w:tr>
      <w:tr w:rsidR="00760BBB" w:rsidRPr="00760BBB" w14:paraId="7632B55E" w14:textId="77777777" w:rsidTr="00054C0D">
        <w:trPr>
          <w:jc w:val="center"/>
        </w:trPr>
        <w:tc>
          <w:tcPr>
            <w:tcW w:w="2875" w:type="dxa"/>
            <w:shd w:val="clear" w:color="auto" w:fill="FFFFFF"/>
            <w:tcMar>
              <w:top w:w="90" w:type="dxa"/>
              <w:left w:w="195" w:type="dxa"/>
              <w:bottom w:w="90" w:type="dxa"/>
              <w:right w:w="195" w:type="dxa"/>
            </w:tcMar>
            <w:vAlign w:val="center"/>
            <w:hideMark/>
          </w:tcPr>
          <w:p w14:paraId="29386D5B" w14:textId="77777777" w:rsidR="00760BBB" w:rsidRPr="00760BBB" w:rsidRDefault="00760BBB" w:rsidP="00760BBB">
            <w:pPr>
              <w:pStyle w:val="NoSpacing"/>
            </w:pPr>
            <w:r w:rsidRPr="00760BBB">
              <w:lastRenderedPageBreak/>
              <w:t>team_size</w:t>
            </w:r>
          </w:p>
        </w:tc>
        <w:tc>
          <w:tcPr>
            <w:tcW w:w="2246" w:type="dxa"/>
            <w:shd w:val="clear" w:color="auto" w:fill="FFFFFF"/>
            <w:tcMar>
              <w:top w:w="90" w:type="dxa"/>
              <w:left w:w="195" w:type="dxa"/>
              <w:bottom w:w="90" w:type="dxa"/>
              <w:right w:w="195" w:type="dxa"/>
            </w:tcMar>
            <w:vAlign w:val="center"/>
            <w:hideMark/>
          </w:tcPr>
          <w:p w14:paraId="74C7FCDE" w14:textId="77777777" w:rsidR="00760BBB" w:rsidRPr="00760BBB" w:rsidRDefault="00760BBB" w:rsidP="00760BBB">
            <w:pPr>
              <w:pStyle w:val="NoSpacing"/>
            </w:pPr>
            <w:r w:rsidRPr="00760BBB">
              <w:t>int(11)</w:t>
            </w:r>
          </w:p>
        </w:tc>
        <w:tc>
          <w:tcPr>
            <w:tcW w:w="1449" w:type="dxa"/>
            <w:shd w:val="clear" w:color="auto" w:fill="FFFFFF"/>
            <w:tcMar>
              <w:top w:w="90" w:type="dxa"/>
              <w:left w:w="195" w:type="dxa"/>
              <w:bottom w:w="90" w:type="dxa"/>
              <w:right w:w="195" w:type="dxa"/>
            </w:tcMar>
            <w:vAlign w:val="center"/>
            <w:hideMark/>
          </w:tcPr>
          <w:p w14:paraId="373CD56C"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33D464FB" w14:textId="77777777" w:rsidR="00760BBB" w:rsidRPr="00760BBB" w:rsidRDefault="00760BBB" w:rsidP="00760BBB">
            <w:pPr>
              <w:pStyle w:val="NoSpacing"/>
              <w:keepNext/>
            </w:pPr>
            <w:r w:rsidRPr="00760BBB">
              <w:t>MUL</w:t>
            </w:r>
          </w:p>
        </w:tc>
      </w:tr>
    </w:tbl>
    <w:p w14:paraId="7E2001F3" w14:textId="4CE06D33" w:rsidR="00760BBB" w:rsidRPr="00760BBB" w:rsidRDefault="00760BBB" w:rsidP="00054C0D">
      <w:pPr>
        <w:pStyle w:val="BodyText"/>
        <w:ind w:firstLine="0"/>
        <w:rPr>
          <w:b/>
          <w:bCs/>
          <w:i/>
          <w:iCs/>
          <w:lang w:val="en-US"/>
        </w:rPr>
      </w:pPr>
      <w:r w:rsidRPr="00760BBB">
        <w:rPr>
          <w:b/>
          <w:bCs/>
          <w:i/>
          <w:iCs/>
          <w:lang w:val="en-US"/>
        </w:rPr>
        <w:t>Mô tả các thuộc tính</w:t>
      </w:r>
      <w:r>
        <w:rPr>
          <w:b/>
          <w:bCs/>
          <w:i/>
          <w:iCs/>
          <w:lang w:val="en-US"/>
        </w:rPr>
        <w:t>:</w:t>
      </w:r>
    </w:p>
    <w:p w14:paraId="4C1B44AE" w14:textId="2D607D16"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id</w:t>
      </w:r>
      <w:r w:rsidRPr="00760BBB">
        <w:rPr>
          <w:i/>
          <w:iCs/>
          <w:lang w:val="en-US"/>
        </w:rPr>
        <w:t>:</w:t>
      </w:r>
      <w:r>
        <w:rPr>
          <w:i/>
          <w:iCs/>
          <w:lang w:val="en-US"/>
        </w:rPr>
        <w:t xml:space="preserve"> </w:t>
      </w:r>
      <w:r w:rsidR="008B26CD" w:rsidRPr="005377A9">
        <w:rPr>
          <w:lang w:val="en-US"/>
        </w:rPr>
        <w:t>Khóa chính, tự động tăng</w:t>
      </w:r>
      <w:r w:rsidR="000E57E8">
        <w:rPr>
          <w:lang w:val="en-US"/>
        </w:rPr>
        <w:t xml:space="preserve">, </w:t>
      </w:r>
      <w:r w:rsidR="008B26CD" w:rsidRPr="005377A9">
        <w:rPr>
          <w:lang w:val="en-US"/>
        </w:rPr>
        <w:t xml:space="preserve">xác định </w:t>
      </w:r>
      <w:r w:rsidR="000E57E8" w:rsidRPr="005377A9">
        <w:rPr>
          <w:lang w:val="en-US"/>
        </w:rPr>
        <w:t xml:space="preserve">nhóm </w:t>
      </w:r>
      <w:r w:rsidR="008B26CD" w:rsidRPr="005377A9">
        <w:rPr>
          <w:lang w:val="en-US"/>
        </w:rPr>
        <w:t>duy nhất.</w:t>
      </w:r>
    </w:p>
    <w:p w14:paraId="5D0EAC21" w14:textId="1BAC35C5"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team_id</w:t>
      </w:r>
      <w:r>
        <w:rPr>
          <w:i/>
          <w:iCs/>
          <w:lang w:val="en-US"/>
        </w:rPr>
        <w:t xml:space="preserve">: </w:t>
      </w:r>
      <w:r w:rsidR="008B26CD" w:rsidRPr="005377A9">
        <w:rPr>
          <w:lang w:val="en-US"/>
        </w:rPr>
        <w:t>Mã định danh duy nhất cho nhóm này.</w:t>
      </w:r>
    </w:p>
    <w:p w14:paraId="4DB98806" w14:textId="2D17F2C7"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name</w:t>
      </w:r>
      <w:r>
        <w:rPr>
          <w:i/>
          <w:iCs/>
          <w:lang w:val="en-US"/>
        </w:rPr>
        <w:t xml:space="preserve">: </w:t>
      </w:r>
      <w:r w:rsidR="008B26CD" w:rsidRPr="005377A9">
        <w:rPr>
          <w:lang w:val="en-US"/>
        </w:rPr>
        <w:t>Tên hiển thị cho nhóm này. Cần phải có tên khi tạo nhóm.</w:t>
      </w:r>
    </w:p>
    <w:p w14:paraId="35A5441F" w14:textId="396D983F"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course_id</w:t>
      </w:r>
      <w:r>
        <w:rPr>
          <w:i/>
          <w:iCs/>
          <w:lang w:val="en-US"/>
        </w:rPr>
        <w:t xml:space="preserve">: </w:t>
      </w:r>
      <w:r w:rsidR="008B26CD" w:rsidRPr="005377A9">
        <w:rPr>
          <w:lang w:val="en-US"/>
        </w:rPr>
        <w:t>Mã định danh khóa học, theo định dạng {key type}:{org}+{course}+{run}. Ví dụ: course-v1:edX+DemoX+Demo_2014.</w:t>
      </w:r>
      <w:r>
        <w:rPr>
          <w:i/>
          <w:iCs/>
          <w:lang w:val="en-US"/>
        </w:rPr>
        <w:t xml:space="preserve"> </w:t>
      </w:r>
    </w:p>
    <w:p w14:paraId="68057510" w14:textId="2736799B"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topic_id</w:t>
      </w:r>
      <w:r>
        <w:rPr>
          <w:i/>
          <w:iCs/>
          <w:lang w:val="en-US"/>
        </w:rPr>
        <w:t xml:space="preserve">: </w:t>
      </w:r>
      <w:r w:rsidR="008B26CD" w:rsidRPr="005377A9">
        <w:rPr>
          <w:lang w:val="en-US"/>
        </w:rPr>
        <w:t xml:space="preserve">Mã định danh chủ đề của nhóm liên kết với nhóm. </w:t>
      </w:r>
    </w:p>
    <w:p w14:paraId="33EB60C1" w14:textId="224AF9FF"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date_created</w:t>
      </w:r>
      <w:r>
        <w:rPr>
          <w:i/>
          <w:iCs/>
          <w:lang w:val="en-US"/>
        </w:rPr>
        <w:t xml:space="preserve">: </w:t>
      </w:r>
      <w:r w:rsidR="008B26CD" w:rsidRPr="005377A9">
        <w:rPr>
          <w:lang w:val="en-US"/>
        </w:rPr>
        <w:t>Ngày và giờ nhóm này được tạo, theo định dạng YYYY-MM-DD</w:t>
      </w:r>
      <w:r>
        <w:rPr>
          <w:i/>
          <w:iCs/>
          <w:lang w:val="en-US"/>
        </w:rPr>
        <w:t xml:space="preserve"> </w:t>
      </w:r>
      <w:r w:rsidR="008B26CD" w:rsidRPr="005377A9">
        <w:rPr>
          <w:lang w:val="en-US"/>
        </w:rPr>
        <w:t>HH:MM:SS.</w:t>
      </w:r>
    </w:p>
    <w:p w14:paraId="5686B098" w14:textId="66263485" w:rsidR="008B26CD" w:rsidRPr="00760BBB" w:rsidRDefault="00760BBB" w:rsidP="00760BBB">
      <w:pPr>
        <w:pStyle w:val="BodyText"/>
        <w:ind w:firstLine="397"/>
        <w:rPr>
          <w:i/>
          <w:iCs/>
          <w:lang w:val="en-US"/>
        </w:rPr>
      </w:pPr>
      <w:r w:rsidRPr="00760BBB">
        <w:rPr>
          <w:i/>
          <w:iCs/>
          <w:lang w:val="en-US"/>
        </w:rPr>
        <w:t>Thuộc tính description</w:t>
      </w:r>
      <w:r>
        <w:rPr>
          <w:i/>
          <w:iCs/>
          <w:lang w:val="en-US"/>
        </w:rPr>
        <w:t xml:space="preserve">: </w:t>
      </w:r>
      <w:r w:rsidR="008B26CD" w:rsidRPr="005377A9">
        <w:rPr>
          <w:lang w:val="en-US"/>
        </w:rPr>
        <w:t>Mô tả cho nhóm. Mô tả nhóm là bắt buộc khi nhóm được tạo.</w:t>
      </w:r>
    </w:p>
    <w:p w14:paraId="3C9AFAD5" w14:textId="06721E9B" w:rsidR="00395221" w:rsidRPr="00343C12" w:rsidRDefault="00760BBB" w:rsidP="00343C12">
      <w:pPr>
        <w:pStyle w:val="BodyText"/>
        <w:ind w:firstLine="397"/>
        <w:rPr>
          <w:lang w:val="en-US"/>
        </w:rPr>
      </w:pPr>
      <w:r w:rsidRPr="00760BBB">
        <w:rPr>
          <w:i/>
          <w:iCs/>
          <w:lang w:val="en-US"/>
        </w:rPr>
        <w:t xml:space="preserve">Thuộc tính </w:t>
      </w:r>
      <w:r w:rsidR="008B26CD" w:rsidRPr="00760BBB">
        <w:rPr>
          <w:i/>
          <w:iCs/>
          <w:lang w:val="en-US"/>
        </w:rPr>
        <w:t>country</w:t>
      </w:r>
      <w:r>
        <w:rPr>
          <w:i/>
          <w:iCs/>
          <w:lang w:val="en-US"/>
        </w:rPr>
        <w:t xml:space="preserve">: </w:t>
      </w:r>
      <w:r w:rsidR="008B26CD" w:rsidRPr="005377A9">
        <w:rPr>
          <w:lang w:val="en-US"/>
        </w:rPr>
        <w:t xml:space="preserve">Một trường tùy chọn trong thông tin </w:t>
      </w:r>
      <w:r w:rsidR="00343C12">
        <w:rPr>
          <w:lang w:val="en-US"/>
        </w:rPr>
        <w:t>quốc gia</w:t>
      </w:r>
      <w:r w:rsidR="008B26CD" w:rsidRPr="005377A9">
        <w:rPr>
          <w:lang w:val="en-US"/>
        </w:rPr>
        <w:t xml:space="preserve"> của nhóm. </w:t>
      </w:r>
    </w:p>
    <w:p w14:paraId="509F44EE" w14:textId="7AE7BA21"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language</w:t>
      </w:r>
      <w:r>
        <w:rPr>
          <w:i/>
          <w:iCs/>
          <w:lang w:val="en-US"/>
        </w:rPr>
        <w:t xml:space="preserve">: </w:t>
      </w:r>
      <w:r w:rsidR="008B26CD" w:rsidRPr="005377A9">
        <w:rPr>
          <w:lang w:val="en-US"/>
        </w:rPr>
        <w:t xml:space="preserve">Một trường tùy chọn trong thông tin </w:t>
      </w:r>
      <w:r w:rsidR="00343C12">
        <w:rPr>
          <w:lang w:val="en-US"/>
        </w:rPr>
        <w:t>ngôn ngữ</w:t>
      </w:r>
      <w:r w:rsidR="008B26CD" w:rsidRPr="005377A9">
        <w:rPr>
          <w:lang w:val="en-US"/>
        </w:rPr>
        <w:t xml:space="preserve"> của nhóm. </w:t>
      </w:r>
    </w:p>
    <w:p w14:paraId="4EC725AD" w14:textId="2CB51159"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discussion_topic_id</w:t>
      </w:r>
      <w:r>
        <w:rPr>
          <w:i/>
          <w:iCs/>
          <w:lang w:val="en-US"/>
        </w:rPr>
        <w:t xml:space="preserve">: </w:t>
      </w:r>
      <w:r w:rsidR="008B26CD" w:rsidRPr="005377A9">
        <w:rPr>
          <w:lang w:val="en-US"/>
        </w:rPr>
        <w:t>Mã định danh cho tất cả các chủ đề thảo luận trong các cuộc thảo luận của nhóm này.</w:t>
      </w:r>
    </w:p>
    <w:p w14:paraId="37875301" w14:textId="5EAC6270"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last_activity_at</w:t>
      </w:r>
      <w:r>
        <w:rPr>
          <w:i/>
          <w:iCs/>
          <w:lang w:val="en-US"/>
        </w:rPr>
        <w:t xml:space="preserve">: </w:t>
      </w:r>
      <w:r w:rsidR="008B26CD" w:rsidRPr="005377A9">
        <w:rPr>
          <w:lang w:val="en-US"/>
        </w:rPr>
        <w:t xml:space="preserve">Ngày và giờ ghi lại hoạt động gần đây nhất trong nhóm, theo định dạng YYYY-MM-DD HH:MM:SS. </w:t>
      </w:r>
    </w:p>
    <w:p w14:paraId="49B6DA2F" w14:textId="3ED44437"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team_size</w:t>
      </w:r>
      <w:r>
        <w:rPr>
          <w:i/>
          <w:iCs/>
          <w:lang w:val="en-US"/>
        </w:rPr>
        <w:t xml:space="preserve">: </w:t>
      </w:r>
      <w:r w:rsidR="008B26CD" w:rsidRPr="005377A9">
        <w:rPr>
          <w:lang w:val="en-US"/>
        </w:rPr>
        <w:t>Số lượng thành viên hiện tại trong nhóm.</w:t>
      </w:r>
    </w:p>
    <w:p w14:paraId="06DD2873" w14:textId="36E77A30" w:rsidR="008B26CD" w:rsidRPr="005377A9" w:rsidRDefault="008B26CD" w:rsidP="00794D58">
      <w:pPr>
        <w:pStyle w:val="Heading4"/>
        <w:numPr>
          <w:ilvl w:val="0"/>
          <w:numId w:val="32"/>
        </w:numPr>
      </w:pPr>
      <w:r w:rsidRPr="005377A9">
        <w:t>Bảng teams_courseteammembership</w:t>
      </w:r>
    </w:p>
    <w:p w14:paraId="714965A7" w14:textId="77777777" w:rsidR="00BE4833" w:rsidRDefault="008B26CD" w:rsidP="00BE4833">
      <w:pPr>
        <w:pStyle w:val="Caption"/>
        <w:spacing w:before="240"/>
        <w:jc w:val="both"/>
      </w:pPr>
      <w:r w:rsidRPr="005377A9">
        <w:t xml:space="preserve">Bảng này lưu trữ thông tin về những </w:t>
      </w:r>
      <w:r w:rsidR="00343C12">
        <w:t>n</w:t>
      </w:r>
      <w:r w:rsidR="007D7EDE">
        <w:t xml:space="preserve">gười </w:t>
      </w:r>
      <w:r w:rsidR="00343C12">
        <w:t>dùng</w:t>
      </w:r>
      <w:r w:rsidRPr="005377A9">
        <w:t xml:space="preserve"> là thành viên của một nhóm. Bảng teams_courseteammembership có các </w:t>
      </w:r>
      <w:r w:rsidR="00760BBB">
        <w:t>thuộc tính</w:t>
      </w:r>
      <w:r w:rsidRPr="005377A9">
        <w:t xml:space="preserve"> sau</w:t>
      </w:r>
      <w:r w:rsidR="00760BBB">
        <w:t>:</w:t>
      </w:r>
    </w:p>
    <w:p w14:paraId="5DDE5971" w14:textId="01B5BE4E" w:rsidR="008B26CD" w:rsidRPr="005377A9" w:rsidRDefault="00760BBB" w:rsidP="00BE4833">
      <w:pPr>
        <w:pStyle w:val="Caption"/>
        <w:jc w:val="both"/>
      </w:pPr>
      <w:r>
        <w:t xml:space="preserve"> </w:t>
      </w:r>
      <w:bookmarkStart w:id="162" w:name="_Toc179871973"/>
      <w:r w:rsidR="00BE4833">
        <w:t xml:space="preserve">Bảng </w:t>
      </w:r>
      <w:fldSimple w:instr=" STYLEREF 1 \s ">
        <w:r w:rsidR="000C09B3">
          <w:rPr>
            <w:noProof/>
          </w:rPr>
          <w:t>3</w:t>
        </w:r>
      </w:fldSimple>
      <w:r w:rsidR="00BE4833">
        <w:t>.</w:t>
      </w:r>
      <w:fldSimple w:instr=" SEQ Bảng \* ARABIC \s 1 ">
        <w:r w:rsidR="000C09B3">
          <w:rPr>
            <w:noProof/>
          </w:rPr>
          <w:t>15</w:t>
        </w:r>
      </w:fldSimple>
      <w:r w:rsidR="00BE4833">
        <w:t xml:space="preserve"> Mô tả thuộc tính bảng </w:t>
      </w:r>
      <w:r w:rsidR="00BE4833" w:rsidRPr="005377A9">
        <w:t>teams_courseteammembership</w:t>
      </w:r>
      <w:bookmarkEnd w:id="1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95"/>
        <w:gridCol w:w="2700"/>
        <w:gridCol w:w="1980"/>
        <w:gridCol w:w="1804"/>
      </w:tblGrid>
      <w:tr w:rsidR="00760BBB" w:rsidRPr="00760BBB" w14:paraId="55104FEB" w14:textId="77777777" w:rsidTr="00054C0D">
        <w:trPr>
          <w:tblHeader/>
          <w:jc w:val="center"/>
        </w:trPr>
        <w:tc>
          <w:tcPr>
            <w:tcW w:w="2695" w:type="dxa"/>
            <w:shd w:val="clear" w:color="auto" w:fill="FFFFFF"/>
            <w:tcMar>
              <w:top w:w="90" w:type="dxa"/>
              <w:left w:w="195" w:type="dxa"/>
              <w:bottom w:w="90" w:type="dxa"/>
              <w:right w:w="195" w:type="dxa"/>
            </w:tcMar>
            <w:vAlign w:val="center"/>
            <w:hideMark/>
          </w:tcPr>
          <w:p w14:paraId="513DCA77" w14:textId="7762FA07" w:rsidR="00760BBB" w:rsidRPr="00760BBB" w:rsidRDefault="00760BBB" w:rsidP="00760BBB">
            <w:pPr>
              <w:pStyle w:val="NoSpacing"/>
              <w:rPr>
                <w:b/>
                <w:bCs/>
              </w:rPr>
            </w:pPr>
            <w:r>
              <w:rPr>
                <w:b/>
                <w:bCs/>
              </w:rPr>
              <w:t>Thuộc tính</w:t>
            </w:r>
          </w:p>
        </w:tc>
        <w:tc>
          <w:tcPr>
            <w:tcW w:w="2700" w:type="dxa"/>
            <w:shd w:val="clear" w:color="auto" w:fill="FFFFFF"/>
            <w:tcMar>
              <w:top w:w="90" w:type="dxa"/>
              <w:left w:w="195" w:type="dxa"/>
              <w:bottom w:w="90" w:type="dxa"/>
              <w:right w:w="195" w:type="dxa"/>
            </w:tcMar>
            <w:vAlign w:val="center"/>
            <w:hideMark/>
          </w:tcPr>
          <w:p w14:paraId="4A8D0AC6" w14:textId="47C0B810" w:rsidR="00760BBB" w:rsidRPr="00760BBB" w:rsidRDefault="00760BBB" w:rsidP="00760BBB">
            <w:pPr>
              <w:pStyle w:val="NoSpacing"/>
              <w:rPr>
                <w:b/>
                <w:bCs/>
              </w:rPr>
            </w:pPr>
            <w:r>
              <w:rPr>
                <w:b/>
                <w:bCs/>
              </w:rPr>
              <w:t>Kiểu dữ liệu</w:t>
            </w:r>
          </w:p>
        </w:tc>
        <w:tc>
          <w:tcPr>
            <w:tcW w:w="1980" w:type="dxa"/>
            <w:shd w:val="clear" w:color="auto" w:fill="FFFFFF"/>
            <w:tcMar>
              <w:top w:w="90" w:type="dxa"/>
              <w:left w:w="195" w:type="dxa"/>
              <w:bottom w:w="90" w:type="dxa"/>
              <w:right w:w="195" w:type="dxa"/>
            </w:tcMar>
            <w:vAlign w:val="center"/>
            <w:hideMark/>
          </w:tcPr>
          <w:p w14:paraId="1FE33C14" w14:textId="77777777" w:rsidR="00760BBB" w:rsidRPr="00760BBB" w:rsidRDefault="00760BBB" w:rsidP="00760BBB">
            <w:pPr>
              <w:pStyle w:val="NoSpacing"/>
              <w:rPr>
                <w:b/>
                <w:bCs/>
              </w:rPr>
            </w:pPr>
            <w:r w:rsidRPr="00760BBB">
              <w:rPr>
                <w:b/>
                <w:bCs/>
              </w:rPr>
              <w:t>Null</w:t>
            </w:r>
          </w:p>
        </w:tc>
        <w:tc>
          <w:tcPr>
            <w:tcW w:w="1804" w:type="dxa"/>
            <w:shd w:val="clear" w:color="auto" w:fill="FFFFFF"/>
            <w:tcMar>
              <w:top w:w="90" w:type="dxa"/>
              <w:left w:w="195" w:type="dxa"/>
              <w:bottom w:w="90" w:type="dxa"/>
              <w:right w:w="195" w:type="dxa"/>
            </w:tcMar>
            <w:vAlign w:val="center"/>
            <w:hideMark/>
          </w:tcPr>
          <w:p w14:paraId="6B847F30" w14:textId="77777777" w:rsidR="00760BBB" w:rsidRPr="00760BBB" w:rsidRDefault="00760BBB" w:rsidP="00760BBB">
            <w:pPr>
              <w:pStyle w:val="NoSpacing"/>
              <w:rPr>
                <w:b/>
                <w:bCs/>
              </w:rPr>
            </w:pPr>
            <w:r w:rsidRPr="00760BBB">
              <w:rPr>
                <w:b/>
                <w:bCs/>
              </w:rPr>
              <w:t>Key</w:t>
            </w:r>
          </w:p>
        </w:tc>
      </w:tr>
      <w:tr w:rsidR="00760BBB" w:rsidRPr="00760BBB" w14:paraId="527D1D82" w14:textId="77777777" w:rsidTr="00054C0D">
        <w:trPr>
          <w:jc w:val="center"/>
        </w:trPr>
        <w:tc>
          <w:tcPr>
            <w:tcW w:w="2695" w:type="dxa"/>
            <w:shd w:val="clear" w:color="auto" w:fill="FFFFFF"/>
            <w:tcMar>
              <w:top w:w="90" w:type="dxa"/>
              <w:left w:w="195" w:type="dxa"/>
              <w:bottom w:w="90" w:type="dxa"/>
              <w:right w:w="195" w:type="dxa"/>
            </w:tcMar>
            <w:vAlign w:val="center"/>
            <w:hideMark/>
          </w:tcPr>
          <w:p w14:paraId="6DD6D165" w14:textId="77777777" w:rsidR="00760BBB" w:rsidRPr="00760BBB" w:rsidRDefault="00760BBB" w:rsidP="00760BBB">
            <w:pPr>
              <w:pStyle w:val="NoSpacing"/>
            </w:pPr>
            <w:r w:rsidRPr="00760BBB">
              <w:t>id</w:t>
            </w:r>
          </w:p>
        </w:tc>
        <w:tc>
          <w:tcPr>
            <w:tcW w:w="2700" w:type="dxa"/>
            <w:shd w:val="clear" w:color="auto" w:fill="FFFFFF"/>
            <w:tcMar>
              <w:top w:w="90" w:type="dxa"/>
              <w:left w:w="195" w:type="dxa"/>
              <w:bottom w:w="90" w:type="dxa"/>
              <w:right w:w="195" w:type="dxa"/>
            </w:tcMar>
            <w:vAlign w:val="center"/>
            <w:hideMark/>
          </w:tcPr>
          <w:p w14:paraId="652C0687" w14:textId="77777777" w:rsidR="00760BBB" w:rsidRPr="00760BBB" w:rsidRDefault="00760BBB" w:rsidP="00760BBB">
            <w:pPr>
              <w:pStyle w:val="NoSpacing"/>
            </w:pPr>
            <w:r w:rsidRPr="00760BBB">
              <w:t>int (11)</w:t>
            </w:r>
          </w:p>
        </w:tc>
        <w:tc>
          <w:tcPr>
            <w:tcW w:w="1980" w:type="dxa"/>
            <w:shd w:val="clear" w:color="auto" w:fill="FFFFFF"/>
            <w:tcMar>
              <w:top w:w="90" w:type="dxa"/>
              <w:left w:w="195" w:type="dxa"/>
              <w:bottom w:w="90" w:type="dxa"/>
              <w:right w:w="195" w:type="dxa"/>
            </w:tcMar>
            <w:vAlign w:val="center"/>
            <w:hideMark/>
          </w:tcPr>
          <w:p w14:paraId="6503462D" w14:textId="77777777" w:rsidR="00760BBB" w:rsidRPr="00760BBB" w:rsidRDefault="00760BBB" w:rsidP="00760BBB">
            <w:pPr>
              <w:pStyle w:val="NoSpacing"/>
            </w:pPr>
            <w:r w:rsidRPr="00760BBB">
              <w:t>NO</w:t>
            </w:r>
          </w:p>
        </w:tc>
        <w:tc>
          <w:tcPr>
            <w:tcW w:w="1804" w:type="dxa"/>
            <w:shd w:val="clear" w:color="auto" w:fill="FFFFFF"/>
            <w:tcMar>
              <w:top w:w="90" w:type="dxa"/>
              <w:left w:w="195" w:type="dxa"/>
              <w:bottom w:w="90" w:type="dxa"/>
              <w:right w:w="195" w:type="dxa"/>
            </w:tcMar>
            <w:vAlign w:val="center"/>
            <w:hideMark/>
          </w:tcPr>
          <w:p w14:paraId="49A82415" w14:textId="77777777" w:rsidR="00760BBB" w:rsidRPr="00760BBB" w:rsidRDefault="00760BBB" w:rsidP="00760BBB">
            <w:pPr>
              <w:pStyle w:val="NoSpacing"/>
            </w:pPr>
            <w:r w:rsidRPr="00760BBB">
              <w:t>PRI</w:t>
            </w:r>
          </w:p>
        </w:tc>
      </w:tr>
      <w:tr w:rsidR="00760BBB" w:rsidRPr="00760BBB" w14:paraId="2E8A2090" w14:textId="77777777" w:rsidTr="00054C0D">
        <w:trPr>
          <w:jc w:val="center"/>
        </w:trPr>
        <w:tc>
          <w:tcPr>
            <w:tcW w:w="2695" w:type="dxa"/>
            <w:shd w:val="clear" w:color="auto" w:fill="FFFFFF"/>
            <w:tcMar>
              <w:top w:w="90" w:type="dxa"/>
              <w:left w:w="195" w:type="dxa"/>
              <w:bottom w:w="90" w:type="dxa"/>
              <w:right w:w="195" w:type="dxa"/>
            </w:tcMar>
            <w:vAlign w:val="center"/>
            <w:hideMark/>
          </w:tcPr>
          <w:p w14:paraId="24E1E2F0" w14:textId="77777777" w:rsidR="00760BBB" w:rsidRPr="00760BBB" w:rsidRDefault="00760BBB" w:rsidP="00760BBB">
            <w:pPr>
              <w:pStyle w:val="NoSpacing"/>
            </w:pPr>
            <w:r w:rsidRPr="00760BBB">
              <w:lastRenderedPageBreak/>
              <w:t>user_id</w:t>
            </w:r>
          </w:p>
        </w:tc>
        <w:tc>
          <w:tcPr>
            <w:tcW w:w="2700" w:type="dxa"/>
            <w:shd w:val="clear" w:color="auto" w:fill="FFFFFF"/>
            <w:tcMar>
              <w:top w:w="90" w:type="dxa"/>
              <w:left w:w="195" w:type="dxa"/>
              <w:bottom w:w="90" w:type="dxa"/>
              <w:right w:w="195" w:type="dxa"/>
            </w:tcMar>
            <w:vAlign w:val="center"/>
            <w:hideMark/>
          </w:tcPr>
          <w:p w14:paraId="08CBDB72" w14:textId="77777777" w:rsidR="00760BBB" w:rsidRPr="00760BBB" w:rsidRDefault="00760BBB" w:rsidP="00760BBB">
            <w:pPr>
              <w:pStyle w:val="NoSpacing"/>
            </w:pPr>
            <w:r w:rsidRPr="00760BBB">
              <w:t>int (11)</w:t>
            </w:r>
          </w:p>
        </w:tc>
        <w:tc>
          <w:tcPr>
            <w:tcW w:w="1980" w:type="dxa"/>
            <w:shd w:val="clear" w:color="auto" w:fill="FFFFFF"/>
            <w:tcMar>
              <w:top w:w="90" w:type="dxa"/>
              <w:left w:w="195" w:type="dxa"/>
              <w:bottom w:w="90" w:type="dxa"/>
              <w:right w:w="195" w:type="dxa"/>
            </w:tcMar>
            <w:vAlign w:val="center"/>
            <w:hideMark/>
          </w:tcPr>
          <w:p w14:paraId="0FAE581E" w14:textId="77777777" w:rsidR="00760BBB" w:rsidRPr="00760BBB" w:rsidRDefault="00760BBB" w:rsidP="00760BBB">
            <w:pPr>
              <w:pStyle w:val="NoSpacing"/>
            </w:pPr>
            <w:r w:rsidRPr="00760BBB">
              <w:t>NO</w:t>
            </w:r>
          </w:p>
        </w:tc>
        <w:tc>
          <w:tcPr>
            <w:tcW w:w="1804" w:type="dxa"/>
            <w:shd w:val="clear" w:color="auto" w:fill="FFFFFF"/>
            <w:tcMar>
              <w:top w:w="90" w:type="dxa"/>
              <w:left w:w="195" w:type="dxa"/>
              <w:bottom w:w="90" w:type="dxa"/>
              <w:right w:w="195" w:type="dxa"/>
            </w:tcMar>
            <w:vAlign w:val="center"/>
            <w:hideMark/>
          </w:tcPr>
          <w:p w14:paraId="2E77371D" w14:textId="77777777" w:rsidR="00760BBB" w:rsidRPr="00760BBB" w:rsidRDefault="00760BBB" w:rsidP="00760BBB">
            <w:pPr>
              <w:pStyle w:val="NoSpacing"/>
            </w:pPr>
            <w:r w:rsidRPr="00760BBB">
              <w:t>UNI</w:t>
            </w:r>
          </w:p>
        </w:tc>
      </w:tr>
      <w:tr w:rsidR="00760BBB" w:rsidRPr="00760BBB" w14:paraId="478EA5C0" w14:textId="77777777" w:rsidTr="00054C0D">
        <w:trPr>
          <w:jc w:val="center"/>
        </w:trPr>
        <w:tc>
          <w:tcPr>
            <w:tcW w:w="2695" w:type="dxa"/>
            <w:shd w:val="clear" w:color="auto" w:fill="FFFFFF"/>
            <w:tcMar>
              <w:top w:w="90" w:type="dxa"/>
              <w:left w:w="195" w:type="dxa"/>
              <w:bottom w:w="90" w:type="dxa"/>
              <w:right w:w="195" w:type="dxa"/>
            </w:tcMar>
            <w:vAlign w:val="center"/>
            <w:hideMark/>
          </w:tcPr>
          <w:p w14:paraId="041003AA" w14:textId="77777777" w:rsidR="00760BBB" w:rsidRPr="00760BBB" w:rsidRDefault="00760BBB" w:rsidP="00760BBB">
            <w:pPr>
              <w:pStyle w:val="NoSpacing"/>
            </w:pPr>
            <w:r w:rsidRPr="00760BBB">
              <w:t>team_id</w:t>
            </w:r>
          </w:p>
        </w:tc>
        <w:tc>
          <w:tcPr>
            <w:tcW w:w="2700" w:type="dxa"/>
            <w:shd w:val="clear" w:color="auto" w:fill="FFFFFF"/>
            <w:tcMar>
              <w:top w:w="90" w:type="dxa"/>
              <w:left w:w="195" w:type="dxa"/>
              <w:bottom w:w="90" w:type="dxa"/>
              <w:right w:w="195" w:type="dxa"/>
            </w:tcMar>
            <w:vAlign w:val="center"/>
            <w:hideMark/>
          </w:tcPr>
          <w:p w14:paraId="756951F1" w14:textId="77777777" w:rsidR="00760BBB" w:rsidRPr="00760BBB" w:rsidRDefault="00760BBB" w:rsidP="00760BBB">
            <w:pPr>
              <w:pStyle w:val="NoSpacing"/>
            </w:pPr>
            <w:r w:rsidRPr="00760BBB">
              <w:t>int (11)</w:t>
            </w:r>
          </w:p>
        </w:tc>
        <w:tc>
          <w:tcPr>
            <w:tcW w:w="1980" w:type="dxa"/>
            <w:shd w:val="clear" w:color="auto" w:fill="FFFFFF"/>
            <w:tcMar>
              <w:top w:w="90" w:type="dxa"/>
              <w:left w:w="195" w:type="dxa"/>
              <w:bottom w:w="90" w:type="dxa"/>
              <w:right w:w="195" w:type="dxa"/>
            </w:tcMar>
            <w:vAlign w:val="center"/>
            <w:hideMark/>
          </w:tcPr>
          <w:p w14:paraId="64798BCD" w14:textId="77777777" w:rsidR="00760BBB" w:rsidRPr="00760BBB" w:rsidRDefault="00760BBB" w:rsidP="00760BBB">
            <w:pPr>
              <w:pStyle w:val="NoSpacing"/>
            </w:pPr>
            <w:r w:rsidRPr="00760BBB">
              <w:t>NO</w:t>
            </w:r>
          </w:p>
        </w:tc>
        <w:tc>
          <w:tcPr>
            <w:tcW w:w="1804" w:type="dxa"/>
            <w:shd w:val="clear" w:color="auto" w:fill="FFFFFF"/>
            <w:tcMar>
              <w:top w:w="90" w:type="dxa"/>
              <w:left w:w="195" w:type="dxa"/>
              <w:bottom w:w="90" w:type="dxa"/>
              <w:right w:w="195" w:type="dxa"/>
            </w:tcMar>
            <w:vAlign w:val="center"/>
            <w:hideMark/>
          </w:tcPr>
          <w:p w14:paraId="25F51E0D" w14:textId="77777777" w:rsidR="00760BBB" w:rsidRPr="00760BBB" w:rsidRDefault="00760BBB" w:rsidP="00760BBB">
            <w:pPr>
              <w:pStyle w:val="NoSpacing"/>
            </w:pPr>
            <w:r w:rsidRPr="00760BBB">
              <w:t>MUL</w:t>
            </w:r>
          </w:p>
        </w:tc>
      </w:tr>
      <w:tr w:rsidR="00760BBB" w:rsidRPr="00760BBB" w14:paraId="792A5350" w14:textId="77777777" w:rsidTr="00054C0D">
        <w:trPr>
          <w:jc w:val="center"/>
        </w:trPr>
        <w:tc>
          <w:tcPr>
            <w:tcW w:w="2695" w:type="dxa"/>
            <w:shd w:val="clear" w:color="auto" w:fill="FFFFFF"/>
            <w:tcMar>
              <w:top w:w="90" w:type="dxa"/>
              <w:left w:w="195" w:type="dxa"/>
              <w:bottom w:w="90" w:type="dxa"/>
              <w:right w:w="195" w:type="dxa"/>
            </w:tcMar>
            <w:vAlign w:val="center"/>
            <w:hideMark/>
          </w:tcPr>
          <w:p w14:paraId="46798619" w14:textId="77777777" w:rsidR="00760BBB" w:rsidRPr="00760BBB" w:rsidRDefault="00760BBB" w:rsidP="00760BBB">
            <w:pPr>
              <w:pStyle w:val="NoSpacing"/>
            </w:pPr>
            <w:r w:rsidRPr="00760BBB">
              <w:t>date_joined</w:t>
            </w:r>
          </w:p>
        </w:tc>
        <w:tc>
          <w:tcPr>
            <w:tcW w:w="2700" w:type="dxa"/>
            <w:shd w:val="clear" w:color="auto" w:fill="FFFFFF"/>
            <w:tcMar>
              <w:top w:w="90" w:type="dxa"/>
              <w:left w:w="195" w:type="dxa"/>
              <w:bottom w:w="90" w:type="dxa"/>
              <w:right w:w="195" w:type="dxa"/>
            </w:tcMar>
            <w:vAlign w:val="center"/>
            <w:hideMark/>
          </w:tcPr>
          <w:p w14:paraId="3F1A54A2" w14:textId="77777777" w:rsidR="00760BBB" w:rsidRPr="00760BBB" w:rsidRDefault="00760BBB" w:rsidP="00760BBB">
            <w:pPr>
              <w:pStyle w:val="NoSpacing"/>
            </w:pPr>
            <w:r w:rsidRPr="00760BBB">
              <w:t>datetime</w:t>
            </w:r>
          </w:p>
        </w:tc>
        <w:tc>
          <w:tcPr>
            <w:tcW w:w="1980" w:type="dxa"/>
            <w:shd w:val="clear" w:color="auto" w:fill="FFFFFF"/>
            <w:tcMar>
              <w:top w:w="90" w:type="dxa"/>
              <w:left w:w="195" w:type="dxa"/>
              <w:bottom w:w="90" w:type="dxa"/>
              <w:right w:w="195" w:type="dxa"/>
            </w:tcMar>
            <w:vAlign w:val="center"/>
            <w:hideMark/>
          </w:tcPr>
          <w:p w14:paraId="702DA5BD" w14:textId="77777777" w:rsidR="00760BBB" w:rsidRPr="00760BBB" w:rsidRDefault="00760BBB" w:rsidP="00760BBB">
            <w:pPr>
              <w:pStyle w:val="NoSpacing"/>
            </w:pPr>
            <w:r w:rsidRPr="00760BBB">
              <w:t>NO</w:t>
            </w:r>
          </w:p>
        </w:tc>
        <w:tc>
          <w:tcPr>
            <w:tcW w:w="1804" w:type="dxa"/>
            <w:shd w:val="clear" w:color="auto" w:fill="FFFFFF"/>
            <w:tcMar>
              <w:top w:w="90" w:type="dxa"/>
              <w:left w:w="195" w:type="dxa"/>
              <w:bottom w:w="90" w:type="dxa"/>
              <w:right w:w="195" w:type="dxa"/>
            </w:tcMar>
            <w:vAlign w:val="center"/>
            <w:hideMark/>
          </w:tcPr>
          <w:p w14:paraId="223C2A2A" w14:textId="77777777" w:rsidR="00760BBB" w:rsidRPr="00760BBB" w:rsidRDefault="00760BBB" w:rsidP="00760BBB">
            <w:pPr>
              <w:pStyle w:val="NoSpacing"/>
            </w:pPr>
            <w:r w:rsidRPr="00760BBB">
              <w:t>MUL</w:t>
            </w:r>
          </w:p>
        </w:tc>
      </w:tr>
      <w:tr w:rsidR="00760BBB" w:rsidRPr="00760BBB" w14:paraId="767B23FE" w14:textId="77777777" w:rsidTr="00054C0D">
        <w:trPr>
          <w:jc w:val="center"/>
        </w:trPr>
        <w:tc>
          <w:tcPr>
            <w:tcW w:w="2695" w:type="dxa"/>
            <w:shd w:val="clear" w:color="auto" w:fill="FFFFFF"/>
            <w:tcMar>
              <w:top w:w="90" w:type="dxa"/>
              <w:left w:w="195" w:type="dxa"/>
              <w:bottom w:w="90" w:type="dxa"/>
              <w:right w:w="195" w:type="dxa"/>
            </w:tcMar>
            <w:vAlign w:val="center"/>
            <w:hideMark/>
          </w:tcPr>
          <w:p w14:paraId="67CB1DE5" w14:textId="77777777" w:rsidR="00760BBB" w:rsidRPr="00760BBB" w:rsidRDefault="00760BBB" w:rsidP="00760BBB">
            <w:pPr>
              <w:pStyle w:val="NoSpacing"/>
            </w:pPr>
            <w:r w:rsidRPr="00760BBB">
              <w:t>last_activity_at</w:t>
            </w:r>
          </w:p>
        </w:tc>
        <w:tc>
          <w:tcPr>
            <w:tcW w:w="2700" w:type="dxa"/>
            <w:shd w:val="clear" w:color="auto" w:fill="FFFFFF"/>
            <w:tcMar>
              <w:top w:w="90" w:type="dxa"/>
              <w:left w:w="195" w:type="dxa"/>
              <w:bottom w:w="90" w:type="dxa"/>
              <w:right w:w="195" w:type="dxa"/>
            </w:tcMar>
            <w:vAlign w:val="center"/>
            <w:hideMark/>
          </w:tcPr>
          <w:p w14:paraId="7646C184" w14:textId="77777777" w:rsidR="00760BBB" w:rsidRPr="00760BBB" w:rsidRDefault="00760BBB" w:rsidP="00760BBB">
            <w:pPr>
              <w:pStyle w:val="NoSpacing"/>
            </w:pPr>
            <w:r w:rsidRPr="00760BBB">
              <w:t>datetime</w:t>
            </w:r>
          </w:p>
        </w:tc>
        <w:tc>
          <w:tcPr>
            <w:tcW w:w="1980" w:type="dxa"/>
            <w:shd w:val="clear" w:color="auto" w:fill="FFFFFF"/>
            <w:tcMar>
              <w:top w:w="90" w:type="dxa"/>
              <w:left w:w="195" w:type="dxa"/>
              <w:bottom w:w="90" w:type="dxa"/>
              <w:right w:w="195" w:type="dxa"/>
            </w:tcMar>
            <w:vAlign w:val="center"/>
            <w:hideMark/>
          </w:tcPr>
          <w:p w14:paraId="137AD14D" w14:textId="77777777" w:rsidR="00760BBB" w:rsidRPr="00760BBB" w:rsidRDefault="00760BBB" w:rsidP="00760BBB">
            <w:pPr>
              <w:pStyle w:val="NoSpacing"/>
            </w:pPr>
            <w:r w:rsidRPr="00760BBB">
              <w:t>NO</w:t>
            </w:r>
          </w:p>
        </w:tc>
        <w:tc>
          <w:tcPr>
            <w:tcW w:w="1804" w:type="dxa"/>
            <w:shd w:val="clear" w:color="auto" w:fill="FFFFFF"/>
            <w:tcMar>
              <w:top w:w="90" w:type="dxa"/>
              <w:left w:w="195" w:type="dxa"/>
              <w:bottom w:w="90" w:type="dxa"/>
              <w:right w:w="195" w:type="dxa"/>
            </w:tcMar>
            <w:vAlign w:val="center"/>
            <w:hideMark/>
          </w:tcPr>
          <w:p w14:paraId="69BC439F" w14:textId="77777777" w:rsidR="00760BBB" w:rsidRPr="00760BBB" w:rsidRDefault="00760BBB" w:rsidP="00760BBB">
            <w:pPr>
              <w:pStyle w:val="NoSpacing"/>
              <w:keepNext/>
            </w:pPr>
            <w:r w:rsidRPr="00760BBB">
              <w:t>MUL</w:t>
            </w:r>
          </w:p>
        </w:tc>
      </w:tr>
    </w:tbl>
    <w:p w14:paraId="44B6BF87" w14:textId="65410E7C" w:rsidR="00760BBB" w:rsidRPr="00760BBB" w:rsidRDefault="00760BBB" w:rsidP="00054C0D">
      <w:pPr>
        <w:pStyle w:val="BodyText"/>
        <w:ind w:firstLine="0"/>
        <w:rPr>
          <w:b/>
          <w:bCs/>
          <w:i/>
          <w:iCs/>
          <w:lang w:val="en-US"/>
        </w:rPr>
      </w:pPr>
      <w:r w:rsidRPr="00760BBB">
        <w:rPr>
          <w:b/>
          <w:bCs/>
          <w:i/>
          <w:iCs/>
          <w:lang w:val="en-US"/>
        </w:rPr>
        <w:t>Mô tả các thuộc tính:</w:t>
      </w:r>
    </w:p>
    <w:p w14:paraId="3A92ABE4" w14:textId="3F747A66" w:rsidR="008B26CD" w:rsidRPr="005377A9" w:rsidRDefault="00760BBB" w:rsidP="00760BBB">
      <w:pPr>
        <w:pStyle w:val="BodyText"/>
        <w:ind w:firstLine="397"/>
        <w:rPr>
          <w:lang w:val="en-US"/>
        </w:rPr>
      </w:pPr>
      <w:r w:rsidRPr="00760BBB">
        <w:rPr>
          <w:i/>
          <w:iCs/>
          <w:lang w:val="en-US"/>
        </w:rPr>
        <w:t xml:space="preserve">Thuộc tính </w:t>
      </w:r>
      <w:r w:rsidR="008B26CD" w:rsidRPr="00760BBB">
        <w:rPr>
          <w:i/>
          <w:iCs/>
          <w:lang w:val="en-US"/>
        </w:rPr>
        <w:t>id</w:t>
      </w:r>
      <w:r w:rsidRPr="00760BBB">
        <w:rPr>
          <w:i/>
          <w:iCs/>
          <w:lang w:val="en-US"/>
        </w:rPr>
        <w:t>:</w:t>
      </w:r>
      <w:r>
        <w:rPr>
          <w:lang w:val="en-US"/>
        </w:rPr>
        <w:t xml:space="preserve"> </w:t>
      </w:r>
      <w:r w:rsidR="008B26CD" w:rsidRPr="005377A9">
        <w:rPr>
          <w:lang w:val="en-US"/>
        </w:rPr>
        <w:t xml:space="preserve">Khóa chính, trường tự động tăng </w:t>
      </w:r>
      <w:r w:rsidR="00BF3E74">
        <w:rPr>
          <w:lang w:val="en-US"/>
        </w:rPr>
        <w:t xml:space="preserve">định danh </w:t>
      </w:r>
      <w:r w:rsidR="008B26CD" w:rsidRPr="005377A9">
        <w:rPr>
          <w:lang w:val="en-US"/>
        </w:rPr>
        <w:t xml:space="preserve">tư cách thành viên của </w:t>
      </w:r>
      <w:r w:rsidR="00343C12">
        <w:rPr>
          <w:lang w:val="en-US"/>
        </w:rPr>
        <w:t>người dùng</w:t>
      </w:r>
      <w:r w:rsidR="008B26CD" w:rsidRPr="005377A9">
        <w:rPr>
          <w:lang w:val="en-US"/>
        </w:rPr>
        <w:t xml:space="preserve"> trong nhóm.</w:t>
      </w:r>
    </w:p>
    <w:p w14:paraId="4CADD1A9" w14:textId="277B026C"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user_id</w:t>
      </w:r>
      <w:r>
        <w:rPr>
          <w:i/>
          <w:iCs/>
          <w:lang w:val="en-US"/>
        </w:rPr>
        <w:t xml:space="preserve">: </w:t>
      </w:r>
      <w:r w:rsidR="008B26CD" w:rsidRPr="005377A9">
        <w:rPr>
          <w:lang w:val="en-US"/>
        </w:rPr>
        <w:t xml:space="preserve">ID của </w:t>
      </w:r>
      <w:r w:rsidR="00343C12">
        <w:rPr>
          <w:lang w:val="en-US"/>
        </w:rPr>
        <w:t>người dùng</w:t>
      </w:r>
      <w:r w:rsidR="008B26CD" w:rsidRPr="005377A9">
        <w:rPr>
          <w:lang w:val="en-US"/>
        </w:rPr>
        <w:t xml:space="preserve"> hiện là thành viên của nhóm, từ auth_user.id.</w:t>
      </w:r>
    </w:p>
    <w:p w14:paraId="190685DE" w14:textId="745FC40D"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team_id</w:t>
      </w:r>
      <w:r>
        <w:rPr>
          <w:i/>
          <w:iCs/>
          <w:lang w:val="en-US"/>
        </w:rPr>
        <w:t>:</w:t>
      </w:r>
      <w:r w:rsidR="00343C12">
        <w:rPr>
          <w:i/>
          <w:iCs/>
          <w:lang w:val="en-US"/>
        </w:rPr>
        <w:t xml:space="preserve"> </w:t>
      </w:r>
      <w:r w:rsidR="008B26CD" w:rsidRPr="005377A9">
        <w:rPr>
          <w:lang w:val="en-US"/>
        </w:rPr>
        <w:t>ID của nhóm, từ teams_courseteam.id.</w:t>
      </w:r>
    </w:p>
    <w:p w14:paraId="0292F7E2" w14:textId="1A383935"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date_joined</w:t>
      </w:r>
      <w:r>
        <w:rPr>
          <w:i/>
          <w:iCs/>
          <w:lang w:val="en-US"/>
        </w:rPr>
        <w:t xml:space="preserve">: </w:t>
      </w:r>
      <w:r w:rsidR="008B26CD" w:rsidRPr="005377A9">
        <w:rPr>
          <w:lang w:val="en-US"/>
        </w:rPr>
        <w:t xml:space="preserve">Dấu thời gian của thời điểm </w:t>
      </w:r>
      <w:r w:rsidR="00343C12">
        <w:rPr>
          <w:lang w:val="en-US"/>
        </w:rPr>
        <w:t>người học</w:t>
      </w:r>
      <w:r w:rsidR="008B26CD" w:rsidRPr="005377A9">
        <w:rPr>
          <w:lang w:val="en-US"/>
        </w:rPr>
        <w:t xml:space="preserve"> tham gia nhóm, theo định dạng YYYY-MM-DD HH:MM:SS.</w:t>
      </w:r>
    </w:p>
    <w:p w14:paraId="31E86BBC" w14:textId="1DA3C18A" w:rsidR="008B26CD" w:rsidRPr="00760BBB" w:rsidRDefault="00760BBB" w:rsidP="00BE4833">
      <w:pPr>
        <w:pStyle w:val="BodyText"/>
        <w:ind w:firstLine="360"/>
        <w:rPr>
          <w:i/>
          <w:iCs/>
          <w:lang w:val="en-US"/>
        </w:rPr>
      </w:pPr>
      <w:r w:rsidRPr="00760BBB">
        <w:rPr>
          <w:i/>
          <w:iCs/>
          <w:lang w:val="en-US"/>
        </w:rPr>
        <w:t xml:space="preserve">Thuộc tính </w:t>
      </w:r>
      <w:r w:rsidR="008B26CD" w:rsidRPr="00760BBB">
        <w:rPr>
          <w:i/>
          <w:iCs/>
          <w:lang w:val="en-US"/>
        </w:rPr>
        <w:t>last_activity_at</w:t>
      </w:r>
      <w:r>
        <w:rPr>
          <w:i/>
          <w:iCs/>
          <w:lang w:val="en-US"/>
        </w:rPr>
        <w:t xml:space="preserve">: </w:t>
      </w:r>
      <w:r w:rsidR="008B26CD" w:rsidRPr="005377A9">
        <w:rPr>
          <w:lang w:val="en-US"/>
        </w:rPr>
        <w:t xml:space="preserve">Ngày/giờ của hoạt động gần đây nhất do </w:t>
      </w:r>
      <w:r w:rsidR="00343C12">
        <w:rPr>
          <w:lang w:val="en-US"/>
        </w:rPr>
        <w:t>người dùng</w:t>
      </w:r>
      <w:r w:rsidR="008B26CD" w:rsidRPr="005377A9">
        <w:rPr>
          <w:lang w:val="en-US"/>
        </w:rPr>
        <w:t xml:space="preserve"> này thực hiện trong nhóm này, theo định dạng YYYY-MM-DD HH:MM:SS.</w:t>
      </w:r>
    </w:p>
    <w:p w14:paraId="6A94EA0F" w14:textId="37A57FB3" w:rsidR="008B26CD" w:rsidRPr="005377A9" w:rsidRDefault="00760BBB" w:rsidP="001A0CBA">
      <w:pPr>
        <w:pStyle w:val="Heading3"/>
      </w:pPr>
      <w:bookmarkStart w:id="163" w:name="_Toc181215549"/>
      <w:r>
        <w:t xml:space="preserve">Dữ liệu về </w:t>
      </w:r>
      <w:r w:rsidRPr="00760BBB">
        <w:t>tiến trình học liệu</w:t>
      </w:r>
      <w:r>
        <w:t xml:space="preserve"> - </w:t>
      </w:r>
      <w:r w:rsidR="008B26CD" w:rsidRPr="005377A9">
        <w:t>Courseware Progress</w:t>
      </w:r>
      <w:bookmarkEnd w:id="163"/>
      <w:r w:rsidR="008B26CD" w:rsidRPr="005377A9">
        <w:t xml:space="preserve"> </w:t>
      </w:r>
    </w:p>
    <w:p w14:paraId="63F1CC4D" w14:textId="1F8C5C9C" w:rsidR="008B26CD" w:rsidRPr="005377A9" w:rsidRDefault="002307C6" w:rsidP="00BE4833">
      <w:pPr>
        <w:pStyle w:val="NoSpacing"/>
        <w:ind w:firstLine="720"/>
      </w:pPr>
      <w:r w:rsidRPr="002307C6">
        <w:t>Trong phần mềm giáo trình, mọi nội dung đều có thể được lưu trữ cùng trạng thái và điểm số trong bảng courseware_studentmodule. Điểm số và trang Tiến trình của người học được tạo ra bằng cách duyệt qua các nội dung khóa học, xác định các mục có điểm số, sau đó tra cứu dữ liệu của người học cho những mục này thông qua ba thông tin: course_id, student_id, và module_id. Tiếp theo, hệ thống áp dụng trọng số của các mục đã chấm điểm dựa trên tiêu chí đánh giá và các tệp chính sách chấm điểm để tính toán điểm cuối cùng</w:t>
      </w:r>
      <w:r w:rsidR="008B26CD" w:rsidRPr="005377A9">
        <w:t xml:space="preserve">. </w:t>
      </w:r>
    </w:p>
    <w:p w14:paraId="4E37988A" w14:textId="77777777" w:rsidR="008B26CD" w:rsidRPr="00330F6E" w:rsidRDefault="008B26CD" w:rsidP="00794D58">
      <w:pPr>
        <w:pStyle w:val="BodyText"/>
        <w:numPr>
          <w:ilvl w:val="0"/>
          <w:numId w:val="32"/>
        </w:numPr>
        <w:rPr>
          <w:b/>
          <w:bCs/>
          <w:i/>
          <w:iCs/>
          <w:lang w:val="en-US"/>
        </w:rPr>
      </w:pPr>
      <w:r w:rsidRPr="00330F6E">
        <w:rPr>
          <w:b/>
          <w:bCs/>
          <w:i/>
          <w:iCs/>
          <w:lang w:val="en-US"/>
        </w:rPr>
        <w:t>Giới thiệu về Mô-đun</w:t>
      </w:r>
    </w:p>
    <w:p w14:paraId="45E3B58F" w14:textId="5F2E2437" w:rsidR="008B26CD" w:rsidRPr="005377A9" w:rsidRDefault="002307C6" w:rsidP="00BE4833">
      <w:pPr>
        <w:pStyle w:val="BodyText"/>
        <w:rPr>
          <w:lang w:val="en-US"/>
        </w:rPr>
      </w:pPr>
      <w:r w:rsidRPr="002307C6">
        <w:rPr>
          <w:lang w:val="en-US"/>
        </w:rPr>
        <w:t xml:space="preserve">Các mô-đun có khả năng lưu trữ trạng thái, tuy nhiên, việc chúng có lưu trữ trạng thái hay không và cách thức lưu trữ phụ thuộc vào cách triển khai cụ thể cho từng loại mô-đun. Khi người học tải một trang, hệ thống sẽ xác định các mô-đun cần thiết để hiển thị nội dung và yêu cầu cơ sở dữ liệu truy vấn trạng thái của các mô-đun đó cho người học. Nếu không tìm thấy mục nhập tương ứng cho người học trong một mô-đun cụ thể, hệ thống sẽ </w:t>
      </w:r>
      <w:r w:rsidRPr="002307C6">
        <w:rPr>
          <w:lang w:val="en-US"/>
        </w:rPr>
        <w:lastRenderedPageBreak/>
        <w:t>tạo một hàng mới với trạng thái mặc định là một đối tượng JSON trống.</w:t>
      </w:r>
    </w:p>
    <w:p w14:paraId="4BB8F71B" w14:textId="4765AA42" w:rsidR="008B26CD" w:rsidRPr="005377A9" w:rsidRDefault="00330F6E" w:rsidP="00794D58">
      <w:pPr>
        <w:pStyle w:val="Heading4"/>
        <w:numPr>
          <w:ilvl w:val="0"/>
          <w:numId w:val="32"/>
        </w:numPr>
      </w:pPr>
      <w:r>
        <w:t>Bảng</w:t>
      </w:r>
      <w:r w:rsidR="008B26CD" w:rsidRPr="005377A9">
        <w:t> courseware_studentmodule </w:t>
      </w:r>
    </w:p>
    <w:p w14:paraId="3D65F748" w14:textId="67926C47" w:rsidR="008B26CD" w:rsidRDefault="00BE4833" w:rsidP="00330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1F2328"/>
          <w:szCs w:val="26"/>
        </w:rPr>
      </w:pPr>
      <w:r>
        <w:rPr>
          <w:color w:val="1F2328"/>
          <w:szCs w:val="26"/>
        </w:rPr>
        <w:tab/>
      </w:r>
      <w:r w:rsidR="009D21D2" w:rsidRPr="009D21D2">
        <w:rPr>
          <w:color w:val="1F2328"/>
          <w:szCs w:val="26"/>
        </w:rPr>
        <w:t>Bảng courseware_studentmodule lưu trữ trạng thái học tập mới nhất của mỗi người học, bao gồm các bài nộp gần đây nhất và Unit mà họ đã truy cập trong từng Subsection của khóa học</w:t>
      </w:r>
      <w:r w:rsidR="008B26CD" w:rsidRPr="005377A9">
        <w:rPr>
          <w:color w:val="1F2328"/>
          <w:szCs w:val="26"/>
        </w:rPr>
        <w:t>.</w:t>
      </w:r>
      <w:r w:rsidR="00330F6E">
        <w:rPr>
          <w:color w:val="1F2328"/>
          <w:szCs w:val="26"/>
        </w:rPr>
        <w:t xml:space="preserve"> </w:t>
      </w:r>
      <w:r w:rsidR="008B26CD" w:rsidRPr="005377A9">
        <w:rPr>
          <w:color w:val="1F2328"/>
          <w:szCs w:val="26"/>
        </w:rPr>
        <w:t xml:space="preserve">Sau đây là </w:t>
      </w:r>
      <w:r w:rsidR="00330F6E">
        <w:rPr>
          <w:color w:val="1F2328"/>
          <w:szCs w:val="26"/>
        </w:rPr>
        <w:t>ví dụ</w:t>
      </w:r>
      <w:r w:rsidR="008B26CD" w:rsidRPr="005377A9">
        <w:rPr>
          <w:color w:val="1F2328"/>
          <w:szCs w:val="26"/>
        </w:rPr>
        <w:t xml:space="preserve"> dữ liệu trong bảng courseware_studentmodule.</w:t>
      </w:r>
    </w:p>
    <w:p w14:paraId="48E3B461" w14:textId="77777777" w:rsidR="00330F6E" w:rsidRDefault="00330F6E" w:rsidP="00330F6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sidRPr="00330F6E">
        <w:rPr>
          <w:noProof/>
          <w:color w:val="1F2328"/>
          <w:szCs w:val="26"/>
        </w:rPr>
        <w:drawing>
          <wp:inline distT="0" distB="0" distL="0" distR="0" wp14:anchorId="4D712932" wp14:editId="13208A7C">
            <wp:extent cx="5010407" cy="800141"/>
            <wp:effectExtent l="0" t="0" r="0" b="0"/>
            <wp:docPr id="121355550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55504" name="Picture 1" descr="A close-up of a computer code&#10;&#10;Description automatically generated"/>
                    <pic:cNvPicPr/>
                  </pic:nvPicPr>
                  <pic:blipFill>
                    <a:blip r:embed="rId52"/>
                    <a:stretch>
                      <a:fillRect/>
                    </a:stretch>
                  </pic:blipFill>
                  <pic:spPr>
                    <a:xfrm>
                      <a:off x="0" y="0"/>
                      <a:ext cx="5010407" cy="800141"/>
                    </a:xfrm>
                    <a:prstGeom prst="rect">
                      <a:avLst/>
                    </a:prstGeom>
                  </pic:spPr>
                </pic:pic>
              </a:graphicData>
            </a:graphic>
          </wp:inline>
        </w:drawing>
      </w:r>
    </w:p>
    <w:p w14:paraId="05833042" w14:textId="29E878D9" w:rsidR="00330F6E" w:rsidRPr="005377A9" w:rsidRDefault="00330F6E" w:rsidP="00330F6E">
      <w:pPr>
        <w:pStyle w:val="Caption"/>
        <w:rPr>
          <w:color w:val="1F2328"/>
          <w:szCs w:val="26"/>
        </w:rPr>
      </w:pPr>
      <w:r>
        <w:t>Hình</w:t>
      </w:r>
      <w:r w:rsidR="00395221">
        <w:t xml:space="preserve"> 3.13</w:t>
      </w:r>
      <w:r>
        <w:t>. Ví dụ về dữ liệu bảng</w:t>
      </w:r>
      <w:r w:rsidRPr="00330F6E">
        <w:rPr>
          <w:color w:val="1F2328"/>
          <w:szCs w:val="26"/>
        </w:rPr>
        <w:t xml:space="preserve"> </w:t>
      </w:r>
      <w:r w:rsidRPr="005377A9">
        <w:rPr>
          <w:color w:val="1F2328"/>
          <w:szCs w:val="26"/>
        </w:rPr>
        <w:t>courseware_studentmodule</w:t>
      </w:r>
      <w:r>
        <w:t xml:space="preserve"> </w:t>
      </w:r>
    </w:p>
    <w:p w14:paraId="42BB7559" w14:textId="77777777" w:rsidR="00BE4833" w:rsidRDefault="008B26CD" w:rsidP="00BE4833">
      <w:pPr>
        <w:pStyle w:val="Caption"/>
        <w:jc w:val="both"/>
        <w:rPr>
          <w:color w:val="1F2328"/>
          <w:szCs w:val="26"/>
        </w:rPr>
      </w:pPr>
      <w:r w:rsidRPr="005377A9">
        <w:rPr>
          <w:color w:val="1F2328"/>
          <w:szCs w:val="26"/>
        </w:rPr>
        <w:t xml:space="preserve">Bảng có một hàng riêng cho mỗi </w:t>
      </w:r>
      <w:r w:rsidR="00343C12">
        <w:rPr>
          <w:color w:val="1F2328"/>
          <w:szCs w:val="26"/>
        </w:rPr>
        <w:t>Section</w:t>
      </w:r>
      <w:r w:rsidRPr="005377A9">
        <w:rPr>
          <w:color w:val="1F2328"/>
          <w:szCs w:val="26"/>
        </w:rPr>
        <w:t xml:space="preserve"> mà</w:t>
      </w:r>
      <w:r w:rsidR="009D21D2">
        <w:rPr>
          <w:color w:val="1F2328"/>
          <w:szCs w:val="26"/>
        </w:rPr>
        <w:t xml:space="preserve"> n</w:t>
      </w:r>
      <w:r w:rsidR="007D7EDE">
        <w:rPr>
          <w:color w:val="1F2328"/>
          <w:szCs w:val="26"/>
        </w:rPr>
        <w:t>gười học</w:t>
      </w:r>
      <w:r w:rsidRPr="005377A9">
        <w:rPr>
          <w:color w:val="1F2328"/>
          <w:szCs w:val="26"/>
        </w:rPr>
        <w:t xml:space="preserve"> truy cập hoặc được tạo ra để lưu trữ dữ liệu trạng thái. Do đó, đây là bảng lớn nhất trong gói dữ</w:t>
      </w:r>
      <w:r w:rsidR="00330F6E">
        <w:rPr>
          <w:color w:val="1F2328"/>
          <w:szCs w:val="26"/>
        </w:rPr>
        <w:t xml:space="preserve"> </w:t>
      </w:r>
      <w:r w:rsidRPr="005377A9">
        <w:rPr>
          <w:color w:val="1F2328"/>
          <w:szCs w:val="26"/>
        </w:rPr>
        <w:t>liệu.</w:t>
      </w:r>
      <w:r w:rsidR="00330F6E">
        <w:rPr>
          <w:color w:val="1F2328"/>
          <w:szCs w:val="26"/>
        </w:rPr>
        <w:t xml:space="preserve"> Bảng</w:t>
      </w:r>
      <w:r w:rsidRPr="008B26CD">
        <w:rPr>
          <w:color w:val="1F2328"/>
          <w:szCs w:val="26"/>
        </w:rPr>
        <w:t> courseware_studentmodule </w:t>
      </w:r>
      <w:r w:rsidR="00330F6E">
        <w:rPr>
          <w:color w:val="1F2328"/>
          <w:szCs w:val="26"/>
        </w:rPr>
        <w:t xml:space="preserve">có các thuộc tính sau: </w:t>
      </w:r>
      <w:bookmarkStart w:id="164" w:name="_Toc179871974"/>
    </w:p>
    <w:p w14:paraId="3B69E32D" w14:textId="5BFF8146" w:rsidR="008B26CD" w:rsidRPr="00BE4833" w:rsidRDefault="00BE4833" w:rsidP="00BE4833">
      <w:pPr>
        <w:pStyle w:val="Caption"/>
        <w:jc w:val="both"/>
      </w:pPr>
      <w:r>
        <w:t xml:space="preserve">Bảng </w:t>
      </w:r>
      <w:fldSimple w:instr=" STYLEREF 1 \s ">
        <w:r w:rsidR="000C09B3">
          <w:rPr>
            <w:noProof/>
          </w:rPr>
          <w:t>3</w:t>
        </w:r>
      </w:fldSimple>
      <w:r>
        <w:t>.</w:t>
      </w:r>
      <w:fldSimple w:instr=" SEQ Bảng \* ARABIC \s 1 ">
        <w:r w:rsidR="000C09B3">
          <w:rPr>
            <w:noProof/>
          </w:rPr>
          <w:t>16</w:t>
        </w:r>
      </w:fldSimple>
      <w:r>
        <w:t xml:space="preserve"> Mô tả thuộc tính bảng </w:t>
      </w:r>
      <w:r w:rsidRPr="005377A9">
        <w:rPr>
          <w:szCs w:val="26"/>
        </w:rPr>
        <w:t>courseware_studentmodule</w:t>
      </w:r>
      <w:bookmarkEnd w:id="1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8"/>
        <w:gridCol w:w="1760"/>
        <w:gridCol w:w="882"/>
        <w:gridCol w:w="968"/>
        <w:gridCol w:w="1452"/>
        <w:gridCol w:w="2365"/>
      </w:tblGrid>
      <w:tr w:rsidR="008B26CD" w:rsidRPr="00330F6E" w14:paraId="1EFBC3C8" w14:textId="77777777" w:rsidTr="00054C0D">
        <w:trPr>
          <w:tblHeader/>
          <w:jc w:val="center"/>
        </w:trPr>
        <w:tc>
          <w:tcPr>
            <w:tcW w:w="0" w:type="auto"/>
            <w:tcMar>
              <w:top w:w="90" w:type="dxa"/>
              <w:left w:w="195" w:type="dxa"/>
              <w:bottom w:w="90" w:type="dxa"/>
              <w:right w:w="195" w:type="dxa"/>
            </w:tcMar>
            <w:vAlign w:val="center"/>
            <w:hideMark/>
          </w:tcPr>
          <w:p w14:paraId="683D0F1C" w14:textId="4B7249C1" w:rsidR="008B26CD" w:rsidRPr="00330F6E" w:rsidRDefault="00330F6E" w:rsidP="00330F6E">
            <w:pPr>
              <w:pStyle w:val="NoSpacing"/>
              <w:rPr>
                <w:b/>
                <w:bCs/>
              </w:rPr>
            </w:pPr>
            <w:r>
              <w:rPr>
                <w:b/>
                <w:bCs/>
              </w:rPr>
              <w:t>Thuộc tính</w:t>
            </w:r>
          </w:p>
        </w:tc>
        <w:tc>
          <w:tcPr>
            <w:tcW w:w="0" w:type="auto"/>
            <w:tcMar>
              <w:top w:w="90" w:type="dxa"/>
              <w:left w:w="195" w:type="dxa"/>
              <w:bottom w:w="90" w:type="dxa"/>
              <w:right w:w="195" w:type="dxa"/>
            </w:tcMar>
            <w:vAlign w:val="center"/>
            <w:hideMark/>
          </w:tcPr>
          <w:p w14:paraId="0979963E" w14:textId="4059CD92" w:rsidR="008B26CD" w:rsidRPr="00330F6E" w:rsidRDefault="00330F6E" w:rsidP="00330F6E">
            <w:pPr>
              <w:pStyle w:val="NoSpacing"/>
              <w:rPr>
                <w:b/>
                <w:bCs/>
              </w:rPr>
            </w:pPr>
            <w:r>
              <w:rPr>
                <w:b/>
                <w:bCs/>
              </w:rPr>
              <w:t>Kiểu dữ liệu</w:t>
            </w:r>
          </w:p>
        </w:tc>
        <w:tc>
          <w:tcPr>
            <w:tcW w:w="0" w:type="auto"/>
            <w:tcMar>
              <w:top w:w="90" w:type="dxa"/>
              <w:left w:w="195" w:type="dxa"/>
              <w:bottom w:w="90" w:type="dxa"/>
              <w:right w:w="195" w:type="dxa"/>
            </w:tcMar>
            <w:vAlign w:val="center"/>
            <w:hideMark/>
          </w:tcPr>
          <w:p w14:paraId="18857FAC" w14:textId="77777777" w:rsidR="008B26CD" w:rsidRPr="00330F6E" w:rsidRDefault="008B26CD" w:rsidP="00330F6E">
            <w:pPr>
              <w:pStyle w:val="NoSpacing"/>
              <w:rPr>
                <w:b/>
                <w:bCs/>
              </w:rPr>
            </w:pPr>
            <w:r w:rsidRPr="00330F6E">
              <w:rPr>
                <w:b/>
                <w:bCs/>
              </w:rPr>
              <w:t>Null</w:t>
            </w:r>
          </w:p>
        </w:tc>
        <w:tc>
          <w:tcPr>
            <w:tcW w:w="0" w:type="auto"/>
            <w:tcMar>
              <w:top w:w="90" w:type="dxa"/>
              <w:left w:w="195" w:type="dxa"/>
              <w:bottom w:w="90" w:type="dxa"/>
              <w:right w:w="195" w:type="dxa"/>
            </w:tcMar>
            <w:vAlign w:val="center"/>
            <w:hideMark/>
          </w:tcPr>
          <w:p w14:paraId="547FB755" w14:textId="77777777" w:rsidR="008B26CD" w:rsidRPr="00330F6E" w:rsidRDefault="008B26CD" w:rsidP="00330F6E">
            <w:pPr>
              <w:pStyle w:val="NoSpacing"/>
              <w:rPr>
                <w:b/>
                <w:bCs/>
              </w:rPr>
            </w:pPr>
            <w:r w:rsidRPr="00330F6E">
              <w:rPr>
                <w:b/>
                <w:bCs/>
              </w:rPr>
              <w:t>Key</w:t>
            </w:r>
          </w:p>
        </w:tc>
        <w:tc>
          <w:tcPr>
            <w:tcW w:w="0" w:type="auto"/>
            <w:tcMar>
              <w:top w:w="90" w:type="dxa"/>
              <w:left w:w="195" w:type="dxa"/>
              <w:bottom w:w="90" w:type="dxa"/>
              <w:right w:w="195" w:type="dxa"/>
            </w:tcMar>
            <w:vAlign w:val="center"/>
            <w:hideMark/>
          </w:tcPr>
          <w:p w14:paraId="42A92D84" w14:textId="376C194C" w:rsidR="008B26CD" w:rsidRPr="00330F6E" w:rsidRDefault="00330F6E" w:rsidP="00330F6E">
            <w:pPr>
              <w:pStyle w:val="NoSpacing"/>
              <w:rPr>
                <w:b/>
                <w:bCs/>
              </w:rPr>
            </w:pPr>
            <w:r>
              <w:rPr>
                <w:b/>
                <w:bCs/>
              </w:rPr>
              <w:t>Mặc định</w:t>
            </w:r>
          </w:p>
        </w:tc>
        <w:tc>
          <w:tcPr>
            <w:tcW w:w="2365" w:type="dxa"/>
            <w:tcMar>
              <w:top w:w="90" w:type="dxa"/>
              <w:left w:w="195" w:type="dxa"/>
              <w:bottom w:w="90" w:type="dxa"/>
              <w:right w:w="195" w:type="dxa"/>
            </w:tcMar>
            <w:vAlign w:val="center"/>
            <w:hideMark/>
          </w:tcPr>
          <w:p w14:paraId="6F440188" w14:textId="78AC7F31" w:rsidR="008B26CD" w:rsidRPr="00330F6E" w:rsidRDefault="00330F6E" w:rsidP="00330F6E">
            <w:pPr>
              <w:pStyle w:val="NoSpacing"/>
              <w:rPr>
                <w:b/>
                <w:bCs/>
              </w:rPr>
            </w:pPr>
            <w:r>
              <w:rPr>
                <w:b/>
                <w:bCs/>
              </w:rPr>
              <w:t>Ghi chú</w:t>
            </w:r>
          </w:p>
        </w:tc>
      </w:tr>
      <w:tr w:rsidR="008B26CD" w:rsidRPr="008B26CD" w14:paraId="6FFE430E" w14:textId="77777777" w:rsidTr="00054C0D">
        <w:trPr>
          <w:jc w:val="center"/>
        </w:trPr>
        <w:tc>
          <w:tcPr>
            <w:tcW w:w="0" w:type="auto"/>
            <w:tcMar>
              <w:top w:w="90" w:type="dxa"/>
              <w:left w:w="195" w:type="dxa"/>
              <w:bottom w:w="90" w:type="dxa"/>
              <w:right w:w="195" w:type="dxa"/>
            </w:tcMar>
            <w:vAlign w:val="center"/>
            <w:hideMark/>
          </w:tcPr>
          <w:p w14:paraId="3B928F6C" w14:textId="77777777" w:rsidR="008B26CD" w:rsidRPr="008B26CD" w:rsidRDefault="008B26CD" w:rsidP="00330F6E">
            <w:pPr>
              <w:pStyle w:val="NoSpacing"/>
            </w:pPr>
            <w:r w:rsidRPr="008B26CD">
              <w:t>id</w:t>
            </w:r>
          </w:p>
        </w:tc>
        <w:tc>
          <w:tcPr>
            <w:tcW w:w="0" w:type="auto"/>
            <w:tcMar>
              <w:top w:w="90" w:type="dxa"/>
              <w:left w:w="195" w:type="dxa"/>
              <w:bottom w:w="90" w:type="dxa"/>
              <w:right w:w="195" w:type="dxa"/>
            </w:tcMar>
            <w:vAlign w:val="center"/>
            <w:hideMark/>
          </w:tcPr>
          <w:p w14:paraId="0094EBD1" w14:textId="77777777" w:rsidR="008B26CD" w:rsidRPr="008B26CD" w:rsidRDefault="008B26CD" w:rsidP="00330F6E">
            <w:pPr>
              <w:pStyle w:val="NoSpacing"/>
            </w:pPr>
            <w:r w:rsidRPr="008B26CD">
              <w:t>int(11)</w:t>
            </w:r>
          </w:p>
        </w:tc>
        <w:tc>
          <w:tcPr>
            <w:tcW w:w="0" w:type="auto"/>
            <w:tcMar>
              <w:top w:w="90" w:type="dxa"/>
              <w:left w:w="195" w:type="dxa"/>
              <w:bottom w:w="90" w:type="dxa"/>
              <w:right w:w="195" w:type="dxa"/>
            </w:tcMar>
            <w:vAlign w:val="center"/>
            <w:hideMark/>
          </w:tcPr>
          <w:p w14:paraId="6C2772A3"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4065BC85" w14:textId="77777777" w:rsidR="008B26CD" w:rsidRPr="008B26CD" w:rsidRDefault="008B26CD" w:rsidP="00330F6E">
            <w:pPr>
              <w:pStyle w:val="NoSpacing"/>
            </w:pPr>
            <w:r w:rsidRPr="008B26CD">
              <w:t>PRI</w:t>
            </w:r>
          </w:p>
        </w:tc>
        <w:tc>
          <w:tcPr>
            <w:tcW w:w="0" w:type="auto"/>
            <w:tcMar>
              <w:top w:w="90" w:type="dxa"/>
              <w:left w:w="195" w:type="dxa"/>
              <w:bottom w:w="90" w:type="dxa"/>
              <w:right w:w="195" w:type="dxa"/>
            </w:tcMar>
            <w:vAlign w:val="center"/>
            <w:hideMark/>
          </w:tcPr>
          <w:p w14:paraId="19FE0F83"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42A5DC39" w14:textId="77777777" w:rsidR="008B26CD" w:rsidRPr="008B26CD" w:rsidRDefault="008B26CD" w:rsidP="00330F6E">
            <w:pPr>
              <w:pStyle w:val="NoSpacing"/>
            </w:pPr>
            <w:r w:rsidRPr="008B26CD">
              <w:t>auto_increment</w:t>
            </w:r>
          </w:p>
        </w:tc>
      </w:tr>
      <w:tr w:rsidR="008B26CD" w:rsidRPr="008B26CD" w14:paraId="006EEC8C" w14:textId="77777777" w:rsidTr="00054C0D">
        <w:trPr>
          <w:jc w:val="center"/>
        </w:trPr>
        <w:tc>
          <w:tcPr>
            <w:tcW w:w="0" w:type="auto"/>
            <w:tcMar>
              <w:top w:w="90" w:type="dxa"/>
              <w:left w:w="195" w:type="dxa"/>
              <w:bottom w:w="90" w:type="dxa"/>
              <w:right w:w="195" w:type="dxa"/>
            </w:tcMar>
            <w:vAlign w:val="center"/>
            <w:hideMark/>
          </w:tcPr>
          <w:p w14:paraId="085F73D0" w14:textId="77777777" w:rsidR="008B26CD" w:rsidRPr="008B26CD" w:rsidRDefault="008B26CD" w:rsidP="00330F6E">
            <w:pPr>
              <w:pStyle w:val="NoSpacing"/>
            </w:pPr>
            <w:r w:rsidRPr="008B26CD">
              <w:t>module_type</w:t>
            </w:r>
          </w:p>
        </w:tc>
        <w:tc>
          <w:tcPr>
            <w:tcW w:w="0" w:type="auto"/>
            <w:tcMar>
              <w:top w:w="90" w:type="dxa"/>
              <w:left w:w="195" w:type="dxa"/>
              <w:bottom w:w="90" w:type="dxa"/>
              <w:right w:w="195" w:type="dxa"/>
            </w:tcMar>
            <w:vAlign w:val="center"/>
            <w:hideMark/>
          </w:tcPr>
          <w:p w14:paraId="50EAB2A0" w14:textId="77777777" w:rsidR="008B26CD" w:rsidRPr="008B26CD" w:rsidRDefault="008B26CD" w:rsidP="00330F6E">
            <w:pPr>
              <w:pStyle w:val="NoSpacing"/>
            </w:pPr>
            <w:r w:rsidRPr="008B26CD">
              <w:t>varchar(32)</w:t>
            </w:r>
          </w:p>
        </w:tc>
        <w:tc>
          <w:tcPr>
            <w:tcW w:w="0" w:type="auto"/>
            <w:tcMar>
              <w:top w:w="90" w:type="dxa"/>
              <w:left w:w="195" w:type="dxa"/>
              <w:bottom w:w="90" w:type="dxa"/>
              <w:right w:w="195" w:type="dxa"/>
            </w:tcMar>
            <w:vAlign w:val="center"/>
            <w:hideMark/>
          </w:tcPr>
          <w:p w14:paraId="56D38994"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0C51CA5C"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38CCEBDC" w14:textId="77777777" w:rsidR="008B26CD" w:rsidRPr="008B26CD" w:rsidRDefault="008B26CD" w:rsidP="00330F6E">
            <w:pPr>
              <w:pStyle w:val="NoSpacing"/>
            </w:pPr>
            <w:r w:rsidRPr="008B26CD">
              <w:t>problem</w:t>
            </w:r>
          </w:p>
        </w:tc>
        <w:tc>
          <w:tcPr>
            <w:tcW w:w="2365" w:type="dxa"/>
            <w:tcMar>
              <w:top w:w="90" w:type="dxa"/>
              <w:left w:w="195" w:type="dxa"/>
              <w:bottom w:w="90" w:type="dxa"/>
              <w:right w:w="195" w:type="dxa"/>
            </w:tcMar>
            <w:vAlign w:val="center"/>
            <w:hideMark/>
          </w:tcPr>
          <w:p w14:paraId="288138DB" w14:textId="77777777" w:rsidR="008B26CD" w:rsidRPr="008B26CD" w:rsidRDefault="008B26CD" w:rsidP="00330F6E">
            <w:pPr>
              <w:pStyle w:val="NoSpacing"/>
            </w:pPr>
            <w:r w:rsidRPr="008B26CD">
              <w:t> </w:t>
            </w:r>
          </w:p>
        </w:tc>
      </w:tr>
      <w:tr w:rsidR="008B26CD" w:rsidRPr="008B26CD" w14:paraId="3691606D" w14:textId="77777777" w:rsidTr="00054C0D">
        <w:trPr>
          <w:jc w:val="center"/>
        </w:trPr>
        <w:tc>
          <w:tcPr>
            <w:tcW w:w="0" w:type="auto"/>
            <w:tcMar>
              <w:top w:w="90" w:type="dxa"/>
              <w:left w:w="195" w:type="dxa"/>
              <w:bottom w:w="90" w:type="dxa"/>
              <w:right w:w="195" w:type="dxa"/>
            </w:tcMar>
            <w:vAlign w:val="center"/>
            <w:hideMark/>
          </w:tcPr>
          <w:p w14:paraId="3A75792C" w14:textId="77777777" w:rsidR="008B26CD" w:rsidRPr="008B26CD" w:rsidRDefault="008B26CD" w:rsidP="00330F6E">
            <w:pPr>
              <w:pStyle w:val="NoSpacing"/>
            </w:pPr>
            <w:r w:rsidRPr="008B26CD">
              <w:t>module_id</w:t>
            </w:r>
          </w:p>
        </w:tc>
        <w:tc>
          <w:tcPr>
            <w:tcW w:w="0" w:type="auto"/>
            <w:tcMar>
              <w:top w:w="90" w:type="dxa"/>
              <w:left w:w="195" w:type="dxa"/>
              <w:bottom w:w="90" w:type="dxa"/>
              <w:right w:w="195" w:type="dxa"/>
            </w:tcMar>
            <w:vAlign w:val="center"/>
            <w:hideMark/>
          </w:tcPr>
          <w:p w14:paraId="47B65D4F" w14:textId="77777777" w:rsidR="008B26CD" w:rsidRPr="008B26CD" w:rsidRDefault="008B26CD" w:rsidP="00330F6E">
            <w:pPr>
              <w:pStyle w:val="NoSpacing"/>
            </w:pPr>
            <w:r w:rsidRPr="008B26CD">
              <w:t>varchar(255)</w:t>
            </w:r>
          </w:p>
        </w:tc>
        <w:tc>
          <w:tcPr>
            <w:tcW w:w="0" w:type="auto"/>
            <w:tcMar>
              <w:top w:w="90" w:type="dxa"/>
              <w:left w:w="195" w:type="dxa"/>
              <w:bottom w:w="90" w:type="dxa"/>
              <w:right w:w="195" w:type="dxa"/>
            </w:tcMar>
            <w:vAlign w:val="center"/>
            <w:hideMark/>
          </w:tcPr>
          <w:p w14:paraId="3A267A37"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712B53A3"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2634953E"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4A4E3D45" w14:textId="77777777" w:rsidR="008B26CD" w:rsidRPr="008B26CD" w:rsidRDefault="008B26CD" w:rsidP="00330F6E">
            <w:pPr>
              <w:pStyle w:val="NoSpacing"/>
            </w:pPr>
            <w:r w:rsidRPr="008B26CD">
              <w:t> </w:t>
            </w:r>
          </w:p>
        </w:tc>
      </w:tr>
      <w:tr w:rsidR="008B26CD" w:rsidRPr="008B26CD" w14:paraId="417317FF" w14:textId="77777777" w:rsidTr="00054C0D">
        <w:trPr>
          <w:jc w:val="center"/>
        </w:trPr>
        <w:tc>
          <w:tcPr>
            <w:tcW w:w="0" w:type="auto"/>
            <w:tcMar>
              <w:top w:w="90" w:type="dxa"/>
              <w:left w:w="195" w:type="dxa"/>
              <w:bottom w:w="90" w:type="dxa"/>
              <w:right w:w="195" w:type="dxa"/>
            </w:tcMar>
            <w:vAlign w:val="center"/>
            <w:hideMark/>
          </w:tcPr>
          <w:p w14:paraId="022CFFB5" w14:textId="77777777" w:rsidR="008B26CD" w:rsidRPr="008B26CD" w:rsidRDefault="008B26CD" w:rsidP="00330F6E">
            <w:pPr>
              <w:pStyle w:val="NoSpacing"/>
            </w:pPr>
            <w:r w:rsidRPr="008B26CD">
              <w:t>student_id</w:t>
            </w:r>
          </w:p>
        </w:tc>
        <w:tc>
          <w:tcPr>
            <w:tcW w:w="0" w:type="auto"/>
            <w:tcMar>
              <w:top w:w="90" w:type="dxa"/>
              <w:left w:w="195" w:type="dxa"/>
              <w:bottom w:w="90" w:type="dxa"/>
              <w:right w:w="195" w:type="dxa"/>
            </w:tcMar>
            <w:vAlign w:val="center"/>
            <w:hideMark/>
          </w:tcPr>
          <w:p w14:paraId="135A6885" w14:textId="77777777" w:rsidR="008B26CD" w:rsidRPr="008B26CD" w:rsidRDefault="008B26CD" w:rsidP="00330F6E">
            <w:pPr>
              <w:pStyle w:val="NoSpacing"/>
            </w:pPr>
            <w:r w:rsidRPr="008B26CD">
              <w:t>int(11)</w:t>
            </w:r>
          </w:p>
        </w:tc>
        <w:tc>
          <w:tcPr>
            <w:tcW w:w="0" w:type="auto"/>
            <w:tcMar>
              <w:top w:w="90" w:type="dxa"/>
              <w:left w:w="195" w:type="dxa"/>
              <w:bottom w:w="90" w:type="dxa"/>
              <w:right w:w="195" w:type="dxa"/>
            </w:tcMar>
            <w:vAlign w:val="center"/>
            <w:hideMark/>
          </w:tcPr>
          <w:p w14:paraId="0E687EC7"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59D45535"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41D5C5F2"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411799C6" w14:textId="77777777" w:rsidR="008B26CD" w:rsidRPr="008B26CD" w:rsidRDefault="008B26CD" w:rsidP="00330F6E">
            <w:pPr>
              <w:pStyle w:val="NoSpacing"/>
            </w:pPr>
            <w:r w:rsidRPr="008B26CD">
              <w:t> </w:t>
            </w:r>
          </w:p>
        </w:tc>
      </w:tr>
      <w:tr w:rsidR="008B26CD" w:rsidRPr="008B26CD" w14:paraId="53E02C69" w14:textId="77777777" w:rsidTr="00054C0D">
        <w:trPr>
          <w:jc w:val="center"/>
        </w:trPr>
        <w:tc>
          <w:tcPr>
            <w:tcW w:w="0" w:type="auto"/>
            <w:tcMar>
              <w:top w:w="90" w:type="dxa"/>
              <w:left w:w="195" w:type="dxa"/>
              <w:bottom w:w="90" w:type="dxa"/>
              <w:right w:w="195" w:type="dxa"/>
            </w:tcMar>
            <w:vAlign w:val="center"/>
            <w:hideMark/>
          </w:tcPr>
          <w:p w14:paraId="776C6E05" w14:textId="77777777" w:rsidR="008B26CD" w:rsidRPr="008B26CD" w:rsidRDefault="008B26CD" w:rsidP="00330F6E">
            <w:pPr>
              <w:pStyle w:val="NoSpacing"/>
            </w:pPr>
            <w:r w:rsidRPr="008B26CD">
              <w:t>state</w:t>
            </w:r>
          </w:p>
        </w:tc>
        <w:tc>
          <w:tcPr>
            <w:tcW w:w="0" w:type="auto"/>
            <w:tcMar>
              <w:top w:w="90" w:type="dxa"/>
              <w:left w:w="195" w:type="dxa"/>
              <w:bottom w:w="90" w:type="dxa"/>
              <w:right w:w="195" w:type="dxa"/>
            </w:tcMar>
            <w:vAlign w:val="center"/>
            <w:hideMark/>
          </w:tcPr>
          <w:p w14:paraId="15C5B499" w14:textId="77777777" w:rsidR="008B26CD" w:rsidRPr="008B26CD" w:rsidRDefault="008B26CD" w:rsidP="00330F6E">
            <w:pPr>
              <w:pStyle w:val="NoSpacing"/>
            </w:pPr>
            <w:r w:rsidRPr="008B26CD">
              <w:t>longtext</w:t>
            </w:r>
          </w:p>
        </w:tc>
        <w:tc>
          <w:tcPr>
            <w:tcW w:w="0" w:type="auto"/>
            <w:tcMar>
              <w:top w:w="90" w:type="dxa"/>
              <w:left w:w="195" w:type="dxa"/>
              <w:bottom w:w="90" w:type="dxa"/>
              <w:right w:w="195" w:type="dxa"/>
            </w:tcMar>
            <w:vAlign w:val="center"/>
            <w:hideMark/>
          </w:tcPr>
          <w:p w14:paraId="5CAE11F2" w14:textId="77777777" w:rsidR="008B26CD" w:rsidRPr="008B26CD" w:rsidRDefault="008B26CD" w:rsidP="00330F6E">
            <w:pPr>
              <w:pStyle w:val="NoSpacing"/>
            </w:pPr>
            <w:r w:rsidRPr="008B26CD">
              <w:t>YES</w:t>
            </w:r>
          </w:p>
        </w:tc>
        <w:tc>
          <w:tcPr>
            <w:tcW w:w="0" w:type="auto"/>
            <w:tcMar>
              <w:top w:w="90" w:type="dxa"/>
              <w:left w:w="195" w:type="dxa"/>
              <w:bottom w:w="90" w:type="dxa"/>
              <w:right w:w="195" w:type="dxa"/>
            </w:tcMar>
            <w:vAlign w:val="center"/>
            <w:hideMark/>
          </w:tcPr>
          <w:p w14:paraId="1CF34BE1" w14:textId="77777777" w:rsidR="008B26CD" w:rsidRPr="008B26CD" w:rsidRDefault="008B26CD" w:rsidP="00330F6E">
            <w:pPr>
              <w:pStyle w:val="NoSpacing"/>
            </w:pPr>
            <w:r w:rsidRPr="008B26CD">
              <w:t> </w:t>
            </w:r>
          </w:p>
        </w:tc>
        <w:tc>
          <w:tcPr>
            <w:tcW w:w="0" w:type="auto"/>
            <w:tcMar>
              <w:top w:w="90" w:type="dxa"/>
              <w:left w:w="195" w:type="dxa"/>
              <w:bottom w:w="90" w:type="dxa"/>
              <w:right w:w="195" w:type="dxa"/>
            </w:tcMar>
            <w:vAlign w:val="center"/>
            <w:hideMark/>
          </w:tcPr>
          <w:p w14:paraId="3CB2BDD9"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3029EFC5" w14:textId="77777777" w:rsidR="008B26CD" w:rsidRPr="008B26CD" w:rsidRDefault="008B26CD" w:rsidP="00330F6E">
            <w:pPr>
              <w:pStyle w:val="NoSpacing"/>
            </w:pPr>
            <w:r w:rsidRPr="008B26CD">
              <w:t> </w:t>
            </w:r>
          </w:p>
        </w:tc>
      </w:tr>
      <w:tr w:rsidR="008B26CD" w:rsidRPr="008B26CD" w14:paraId="52021DD4" w14:textId="77777777" w:rsidTr="00054C0D">
        <w:trPr>
          <w:jc w:val="center"/>
        </w:trPr>
        <w:tc>
          <w:tcPr>
            <w:tcW w:w="0" w:type="auto"/>
            <w:tcMar>
              <w:top w:w="90" w:type="dxa"/>
              <w:left w:w="195" w:type="dxa"/>
              <w:bottom w:w="90" w:type="dxa"/>
              <w:right w:w="195" w:type="dxa"/>
            </w:tcMar>
            <w:vAlign w:val="center"/>
            <w:hideMark/>
          </w:tcPr>
          <w:p w14:paraId="5A149BCC" w14:textId="77777777" w:rsidR="008B26CD" w:rsidRPr="008B26CD" w:rsidRDefault="008B26CD" w:rsidP="00330F6E">
            <w:pPr>
              <w:pStyle w:val="NoSpacing"/>
            </w:pPr>
            <w:r w:rsidRPr="008B26CD">
              <w:t>grade</w:t>
            </w:r>
          </w:p>
        </w:tc>
        <w:tc>
          <w:tcPr>
            <w:tcW w:w="0" w:type="auto"/>
            <w:tcMar>
              <w:top w:w="90" w:type="dxa"/>
              <w:left w:w="195" w:type="dxa"/>
              <w:bottom w:w="90" w:type="dxa"/>
              <w:right w:w="195" w:type="dxa"/>
            </w:tcMar>
            <w:vAlign w:val="center"/>
            <w:hideMark/>
          </w:tcPr>
          <w:p w14:paraId="63A9D146" w14:textId="77777777" w:rsidR="008B26CD" w:rsidRPr="008B26CD" w:rsidRDefault="008B26CD" w:rsidP="00330F6E">
            <w:pPr>
              <w:pStyle w:val="NoSpacing"/>
            </w:pPr>
            <w:r w:rsidRPr="008B26CD">
              <w:t>double</w:t>
            </w:r>
          </w:p>
        </w:tc>
        <w:tc>
          <w:tcPr>
            <w:tcW w:w="0" w:type="auto"/>
            <w:tcMar>
              <w:top w:w="90" w:type="dxa"/>
              <w:left w:w="195" w:type="dxa"/>
              <w:bottom w:w="90" w:type="dxa"/>
              <w:right w:w="195" w:type="dxa"/>
            </w:tcMar>
            <w:vAlign w:val="center"/>
            <w:hideMark/>
          </w:tcPr>
          <w:p w14:paraId="04CE676A" w14:textId="77777777" w:rsidR="008B26CD" w:rsidRPr="008B26CD" w:rsidRDefault="008B26CD" w:rsidP="00330F6E">
            <w:pPr>
              <w:pStyle w:val="NoSpacing"/>
            </w:pPr>
            <w:r w:rsidRPr="008B26CD">
              <w:t>YES</w:t>
            </w:r>
          </w:p>
        </w:tc>
        <w:tc>
          <w:tcPr>
            <w:tcW w:w="0" w:type="auto"/>
            <w:tcMar>
              <w:top w:w="90" w:type="dxa"/>
              <w:left w:w="195" w:type="dxa"/>
              <w:bottom w:w="90" w:type="dxa"/>
              <w:right w:w="195" w:type="dxa"/>
            </w:tcMar>
            <w:vAlign w:val="center"/>
            <w:hideMark/>
          </w:tcPr>
          <w:p w14:paraId="7D620015"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33AA16C6"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1F386833" w14:textId="77777777" w:rsidR="008B26CD" w:rsidRPr="008B26CD" w:rsidRDefault="008B26CD" w:rsidP="00330F6E">
            <w:pPr>
              <w:pStyle w:val="NoSpacing"/>
            </w:pPr>
            <w:r w:rsidRPr="008B26CD">
              <w:t> </w:t>
            </w:r>
          </w:p>
        </w:tc>
      </w:tr>
      <w:tr w:rsidR="008B26CD" w:rsidRPr="008B26CD" w14:paraId="64B685B7" w14:textId="77777777" w:rsidTr="00054C0D">
        <w:trPr>
          <w:jc w:val="center"/>
        </w:trPr>
        <w:tc>
          <w:tcPr>
            <w:tcW w:w="0" w:type="auto"/>
            <w:tcMar>
              <w:top w:w="90" w:type="dxa"/>
              <w:left w:w="195" w:type="dxa"/>
              <w:bottom w:w="90" w:type="dxa"/>
              <w:right w:w="195" w:type="dxa"/>
            </w:tcMar>
            <w:vAlign w:val="center"/>
            <w:hideMark/>
          </w:tcPr>
          <w:p w14:paraId="363F3BC9" w14:textId="77777777" w:rsidR="008B26CD" w:rsidRPr="008B26CD" w:rsidRDefault="008B26CD" w:rsidP="00330F6E">
            <w:pPr>
              <w:pStyle w:val="NoSpacing"/>
            </w:pPr>
            <w:r w:rsidRPr="008B26CD">
              <w:t>created</w:t>
            </w:r>
          </w:p>
        </w:tc>
        <w:tc>
          <w:tcPr>
            <w:tcW w:w="0" w:type="auto"/>
            <w:tcMar>
              <w:top w:w="90" w:type="dxa"/>
              <w:left w:w="195" w:type="dxa"/>
              <w:bottom w:w="90" w:type="dxa"/>
              <w:right w:w="195" w:type="dxa"/>
            </w:tcMar>
            <w:vAlign w:val="center"/>
            <w:hideMark/>
          </w:tcPr>
          <w:p w14:paraId="32E56BD5" w14:textId="77777777" w:rsidR="008B26CD" w:rsidRPr="008B26CD" w:rsidRDefault="008B26CD" w:rsidP="00330F6E">
            <w:pPr>
              <w:pStyle w:val="NoSpacing"/>
            </w:pPr>
            <w:r w:rsidRPr="008B26CD">
              <w:t>datetime</w:t>
            </w:r>
          </w:p>
        </w:tc>
        <w:tc>
          <w:tcPr>
            <w:tcW w:w="0" w:type="auto"/>
            <w:tcMar>
              <w:top w:w="90" w:type="dxa"/>
              <w:left w:w="195" w:type="dxa"/>
              <w:bottom w:w="90" w:type="dxa"/>
              <w:right w:w="195" w:type="dxa"/>
            </w:tcMar>
            <w:vAlign w:val="center"/>
            <w:hideMark/>
          </w:tcPr>
          <w:p w14:paraId="26668DBE"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475870D0"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26ECBDA5"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633433DD" w14:textId="77777777" w:rsidR="008B26CD" w:rsidRPr="008B26CD" w:rsidRDefault="008B26CD" w:rsidP="00330F6E">
            <w:pPr>
              <w:pStyle w:val="NoSpacing"/>
            </w:pPr>
            <w:r w:rsidRPr="008B26CD">
              <w:t> </w:t>
            </w:r>
          </w:p>
        </w:tc>
      </w:tr>
      <w:tr w:rsidR="008B26CD" w:rsidRPr="008B26CD" w14:paraId="6B870341" w14:textId="77777777" w:rsidTr="00054C0D">
        <w:trPr>
          <w:jc w:val="center"/>
        </w:trPr>
        <w:tc>
          <w:tcPr>
            <w:tcW w:w="0" w:type="auto"/>
            <w:tcMar>
              <w:top w:w="90" w:type="dxa"/>
              <w:left w:w="195" w:type="dxa"/>
              <w:bottom w:w="90" w:type="dxa"/>
              <w:right w:w="195" w:type="dxa"/>
            </w:tcMar>
            <w:vAlign w:val="center"/>
            <w:hideMark/>
          </w:tcPr>
          <w:p w14:paraId="4934B4EA" w14:textId="77777777" w:rsidR="008B26CD" w:rsidRPr="008B26CD" w:rsidRDefault="008B26CD" w:rsidP="00330F6E">
            <w:pPr>
              <w:pStyle w:val="NoSpacing"/>
            </w:pPr>
            <w:r w:rsidRPr="008B26CD">
              <w:t>modified</w:t>
            </w:r>
          </w:p>
        </w:tc>
        <w:tc>
          <w:tcPr>
            <w:tcW w:w="0" w:type="auto"/>
            <w:tcMar>
              <w:top w:w="90" w:type="dxa"/>
              <w:left w:w="195" w:type="dxa"/>
              <w:bottom w:w="90" w:type="dxa"/>
              <w:right w:w="195" w:type="dxa"/>
            </w:tcMar>
            <w:vAlign w:val="center"/>
            <w:hideMark/>
          </w:tcPr>
          <w:p w14:paraId="060D6362" w14:textId="77777777" w:rsidR="008B26CD" w:rsidRPr="008B26CD" w:rsidRDefault="008B26CD" w:rsidP="00330F6E">
            <w:pPr>
              <w:pStyle w:val="NoSpacing"/>
            </w:pPr>
            <w:r w:rsidRPr="008B26CD">
              <w:t>datetime</w:t>
            </w:r>
          </w:p>
        </w:tc>
        <w:tc>
          <w:tcPr>
            <w:tcW w:w="0" w:type="auto"/>
            <w:tcMar>
              <w:top w:w="90" w:type="dxa"/>
              <w:left w:w="195" w:type="dxa"/>
              <w:bottom w:w="90" w:type="dxa"/>
              <w:right w:w="195" w:type="dxa"/>
            </w:tcMar>
            <w:vAlign w:val="center"/>
            <w:hideMark/>
          </w:tcPr>
          <w:p w14:paraId="4AAA4911"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01C2004C"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0A922566"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23B17FF8" w14:textId="77777777" w:rsidR="008B26CD" w:rsidRPr="008B26CD" w:rsidRDefault="008B26CD" w:rsidP="00330F6E">
            <w:pPr>
              <w:pStyle w:val="NoSpacing"/>
            </w:pPr>
            <w:r w:rsidRPr="008B26CD">
              <w:t> </w:t>
            </w:r>
          </w:p>
        </w:tc>
      </w:tr>
      <w:tr w:rsidR="008B26CD" w:rsidRPr="008B26CD" w14:paraId="3F450945" w14:textId="77777777" w:rsidTr="00054C0D">
        <w:trPr>
          <w:jc w:val="center"/>
        </w:trPr>
        <w:tc>
          <w:tcPr>
            <w:tcW w:w="0" w:type="auto"/>
            <w:tcMar>
              <w:top w:w="90" w:type="dxa"/>
              <w:left w:w="195" w:type="dxa"/>
              <w:bottom w:w="90" w:type="dxa"/>
              <w:right w:w="195" w:type="dxa"/>
            </w:tcMar>
            <w:vAlign w:val="center"/>
            <w:hideMark/>
          </w:tcPr>
          <w:p w14:paraId="3594D215" w14:textId="77777777" w:rsidR="008B26CD" w:rsidRPr="008B26CD" w:rsidRDefault="008B26CD" w:rsidP="00330F6E">
            <w:pPr>
              <w:pStyle w:val="NoSpacing"/>
            </w:pPr>
            <w:r w:rsidRPr="008B26CD">
              <w:t>max_grade</w:t>
            </w:r>
          </w:p>
        </w:tc>
        <w:tc>
          <w:tcPr>
            <w:tcW w:w="0" w:type="auto"/>
            <w:tcMar>
              <w:top w:w="90" w:type="dxa"/>
              <w:left w:w="195" w:type="dxa"/>
              <w:bottom w:w="90" w:type="dxa"/>
              <w:right w:w="195" w:type="dxa"/>
            </w:tcMar>
            <w:vAlign w:val="center"/>
            <w:hideMark/>
          </w:tcPr>
          <w:p w14:paraId="294C3C6F" w14:textId="77777777" w:rsidR="008B26CD" w:rsidRPr="008B26CD" w:rsidRDefault="008B26CD" w:rsidP="00330F6E">
            <w:pPr>
              <w:pStyle w:val="NoSpacing"/>
            </w:pPr>
            <w:r w:rsidRPr="008B26CD">
              <w:t>double</w:t>
            </w:r>
          </w:p>
        </w:tc>
        <w:tc>
          <w:tcPr>
            <w:tcW w:w="0" w:type="auto"/>
            <w:tcMar>
              <w:top w:w="90" w:type="dxa"/>
              <w:left w:w="195" w:type="dxa"/>
              <w:bottom w:w="90" w:type="dxa"/>
              <w:right w:w="195" w:type="dxa"/>
            </w:tcMar>
            <w:vAlign w:val="center"/>
            <w:hideMark/>
          </w:tcPr>
          <w:p w14:paraId="6CB728C4" w14:textId="77777777" w:rsidR="008B26CD" w:rsidRPr="008B26CD" w:rsidRDefault="008B26CD" w:rsidP="00330F6E">
            <w:pPr>
              <w:pStyle w:val="NoSpacing"/>
            </w:pPr>
            <w:r w:rsidRPr="008B26CD">
              <w:t>YES</w:t>
            </w:r>
          </w:p>
        </w:tc>
        <w:tc>
          <w:tcPr>
            <w:tcW w:w="0" w:type="auto"/>
            <w:tcMar>
              <w:top w:w="90" w:type="dxa"/>
              <w:left w:w="195" w:type="dxa"/>
              <w:bottom w:w="90" w:type="dxa"/>
              <w:right w:w="195" w:type="dxa"/>
            </w:tcMar>
            <w:vAlign w:val="center"/>
            <w:hideMark/>
          </w:tcPr>
          <w:p w14:paraId="49A3DB1E" w14:textId="77777777" w:rsidR="008B26CD" w:rsidRPr="008B26CD" w:rsidRDefault="008B26CD" w:rsidP="00330F6E">
            <w:pPr>
              <w:pStyle w:val="NoSpacing"/>
            </w:pPr>
            <w:r w:rsidRPr="008B26CD">
              <w:t> </w:t>
            </w:r>
          </w:p>
        </w:tc>
        <w:tc>
          <w:tcPr>
            <w:tcW w:w="0" w:type="auto"/>
            <w:tcMar>
              <w:top w:w="90" w:type="dxa"/>
              <w:left w:w="195" w:type="dxa"/>
              <w:bottom w:w="90" w:type="dxa"/>
              <w:right w:w="195" w:type="dxa"/>
            </w:tcMar>
            <w:vAlign w:val="center"/>
            <w:hideMark/>
          </w:tcPr>
          <w:p w14:paraId="2E19E7BD"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32DC0F55" w14:textId="77777777" w:rsidR="008B26CD" w:rsidRPr="008B26CD" w:rsidRDefault="008B26CD" w:rsidP="00330F6E">
            <w:pPr>
              <w:pStyle w:val="NoSpacing"/>
            </w:pPr>
            <w:r w:rsidRPr="008B26CD">
              <w:t> </w:t>
            </w:r>
          </w:p>
        </w:tc>
      </w:tr>
      <w:tr w:rsidR="008B26CD" w:rsidRPr="008B26CD" w14:paraId="6A3BB3F5" w14:textId="77777777" w:rsidTr="00054C0D">
        <w:trPr>
          <w:jc w:val="center"/>
        </w:trPr>
        <w:tc>
          <w:tcPr>
            <w:tcW w:w="0" w:type="auto"/>
            <w:tcMar>
              <w:top w:w="90" w:type="dxa"/>
              <w:left w:w="195" w:type="dxa"/>
              <w:bottom w:w="90" w:type="dxa"/>
              <w:right w:w="195" w:type="dxa"/>
            </w:tcMar>
            <w:vAlign w:val="center"/>
            <w:hideMark/>
          </w:tcPr>
          <w:p w14:paraId="56816A4A" w14:textId="77777777" w:rsidR="008B26CD" w:rsidRPr="008B26CD" w:rsidRDefault="008B26CD" w:rsidP="00330F6E">
            <w:pPr>
              <w:pStyle w:val="NoSpacing"/>
            </w:pPr>
            <w:r w:rsidRPr="008B26CD">
              <w:t>done</w:t>
            </w:r>
          </w:p>
        </w:tc>
        <w:tc>
          <w:tcPr>
            <w:tcW w:w="0" w:type="auto"/>
            <w:tcMar>
              <w:top w:w="90" w:type="dxa"/>
              <w:left w:w="195" w:type="dxa"/>
              <w:bottom w:w="90" w:type="dxa"/>
              <w:right w:w="195" w:type="dxa"/>
            </w:tcMar>
            <w:vAlign w:val="center"/>
            <w:hideMark/>
          </w:tcPr>
          <w:p w14:paraId="3DD78B00" w14:textId="77777777" w:rsidR="008B26CD" w:rsidRPr="008B26CD" w:rsidRDefault="008B26CD" w:rsidP="00330F6E">
            <w:pPr>
              <w:pStyle w:val="NoSpacing"/>
            </w:pPr>
            <w:r w:rsidRPr="008B26CD">
              <w:t>varchar(8)</w:t>
            </w:r>
          </w:p>
        </w:tc>
        <w:tc>
          <w:tcPr>
            <w:tcW w:w="0" w:type="auto"/>
            <w:tcMar>
              <w:top w:w="90" w:type="dxa"/>
              <w:left w:w="195" w:type="dxa"/>
              <w:bottom w:w="90" w:type="dxa"/>
              <w:right w:w="195" w:type="dxa"/>
            </w:tcMar>
            <w:vAlign w:val="center"/>
            <w:hideMark/>
          </w:tcPr>
          <w:p w14:paraId="10FC4AFB"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39D539B4"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441382E9"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3B91FA4A" w14:textId="77777777" w:rsidR="008B26CD" w:rsidRPr="008B26CD" w:rsidRDefault="008B26CD" w:rsidP="00330F6E">
            <w:pPr>
              <w:pStyle w:val="NoSpacing"/>
            </w:pPr>
            <w:r w:rsidRPr="008B26CD">
              <w:t> </w:t>
            </w:r>
          </w:p>
        </w:tc>
      </w:tr>
      <w:tr w:rsidR="008B26CD" w:rsidRPr="008B26CD" w14:paraId="3C5E2BBB" w14:textId="77777777" w:rsidTr="00054C0D">
        <w:trPr>
          <w:jc w:val="center"/>
        </w:trPr>
        <w:tc>
          <w:tcPr>
            <w:tcW w:w="0" w:type="auto"/>
            <w:tcMar>
              <w:top w:w="90" w:type="dxa"/>
              <w:left w:w="195" w:type="dxa"/>
              <w:bottom w:w="90" w:type="dxa"/>
              <w:right w:w="195" w:type="dxa"/>
            </w:tcMar>
            <w:vAlign w:val="center"/>
            <w:hideMark/>
          </w:tcPr>
          <w:p w14:paraId="0F73BE5C" w14:textId="77777777" w:rsidR="008B26CD" w:rsidRPr="008B26CD" w:rsidRDefault="008B26CD" w:rsidP="00330F6E">
            <w:pPr>
              <w:pStyle w:val="NoSpacing"/>
            </w:pPr>
            <w:r w:rsidRPr="008B26CD">
              <w:t>course_id</w:t>
            </w:r>
          </w:p>
        </w:tc>
        <w:tc>
          <w:tcPr>
            <w:tcW w:w="0" w:type="auto"/>
            <w:tcMar>
              <w:top w:w="90" w:type="dxa"/>
              <w:left w:w="195" w:type="dxa"/>
              <w:bottom w:w="90" w:type="dxa"/>
              <w:right w:w="195" w:type="dxa"/>
            </w:tcMar>
            <w:vAlign w:val="center"/>
            <w:hideMark/>
          </w:tcPr>
          <w:p w14:paraId="665A88AA" w14:textId="77777777" w:rsidR="008B26CD" w:rsidRPr="008B26CD" w:rsidRDefault="008B26CD" w:rsidP="00330F6E">
            <w:pPr>
              <w:pStyle w:val="NoSpacing"/>
            </w:pPr>
            <w:r w:rsidRPr="008B26CD">
              <w:t>varchar(255)</w:t>
            </w:r>
          </w:p>
        </w:tc>
        <w:tc>
          <w:tcPr>
            <w:tcW w:w="0" w:type="auto"/>
            <w:tcMar>
              <w:top w:w="90" w:type="dxa"/>
              <w:left w:w="195" w:type="dxa"/>
              <w:bottom w:w="90" w:type="dxa"/>
              <w:right w:w="195" w:type="dxa"/>
            </w:tcMar>
            <w:vAlign w:val="center"/>
            <w:hideMark/>
          </w:tcPr>
          <w:p w14:paraId="3A39D945"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5850FB0A"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35BB99B5"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79047DE1" w14:textId="77777777" w:rsidR="008B26CD" w:rsidRPr="008B26CD" w:rsidRDefault="008B26CD" w:rsidP="00330F6E">
            <w:pPr>
              <w:pStyle w:val="NoSpacing"/>
              <w:keepNext/>
            </w:pPr>
            <w:r w:rsidRPr="008B26CD">
              <w:t> </w:t>
            </w:r>
          </w:p>
        </w:tc>
      </w:tr>
    </w:tbl>
    <w:p w14:paraId="0A7BC73A" w14:textId="4BD118D3" w:rsidR="00386706" w:rsidRPr="00330F6E" w:rsidRDefault="00330F6E" w:rsidP="00330F6E">
      <w:pPr>
        <w:spacing w:line="360" w:lineRule="auto"/>
        <w:rPr>
          <w:b/>
          <w:bCs/>
          <w:i/>
          <w:iCs/>
          <w:szCs w:val="26"/>
        </w:rPr>
      </w:pPr>
      <w:bookmarkStart w:id="165" w:name="user-content-id66"/>
      <w:bookmarkEnd w:id="165"/>
      <w:r w:rsidRPr="00330F6E">
        <w:rPr>
          <w:b/>
          <w:bCs/>
          <w:i/>
          <w:iCs/>
          <w:szCs w:val="26"/>
        </w:rPr>
        <w:t>Mô tả các thuộc tính:</w:t>
      </w:r>
    </w:p>
    <w:p w14:paraId="5107AA0A" w14:textId="1223339F" w:rsidR="000E57E8" w:rsidRPr="00343C12" w:rsidRDefault="00330F6E" w:rsidP="00BE4833">
      <w:pPr>
        <w:spacing w:line="360" w:lineRule="auto"/>
        <w:ind w:firstLine="720"/>
        <w:rPr>
          <w:szCs w:val="26"/>
        </w:rPr>
      </w:pPr>
      <w:r w:rsidRPr="00330F6E">
        <w:rPr>
          <w:i/>
          <w:iCs/>
          <w:szCs w:val="26"/>
        </w:rPr>
        <w:lastRenderedPageBreak/>
        <w:t xml:space="preserve">Thuộc tính </w:t>
      </w:r>
      <w:r w:rsidR="008B26CD" w:rsidRPr="00330F6E">
        <w:rPr>
          <w:i/>
          <w:iCs/>
          <w:szCs w:val="26"/>
        </w:rPr>
        <w:t>i</w:t>
      </w:r>
      <w:bookmarkStart w:id="166" w:name="user-content-module-type"/>
      <w:bookmarkEnd w:id="166"/>
      <w:r>
        <w:rPr>
          <w:i/>
          <w:iCs/>
          <w:szCs w:val="26"/>
        </w:rPr>
        <w:t xml:space="preserve">d: </w:t>
      </w:r>
      <w:r w:rsidR="008B26CD" w:rsidRPr="005377A9">
        <w:rPr>
          <w:szCs w:val="26"/>
        </w:rPr>
        <w:t>Khóa chính. Tuy nhiên, ít khi được sử dụng vì hầu hết các tìm kiếm trên bảng này đều là tìm kiếm trên ba bộ</w:t>
      </w:r>
      <w:r w:rsidR="00A649B3">
        <w:rPr>
          <w:szCs w:val="26"/>
        </w:rPr>
        <w:t xml:space="preserve"> id</w:t>
      </w:r>
      <w:r w:rsidR="008B26CD" w:rsidRPr="005377A9">
        <w:rPr>
          <w:szCs w:val="26"/>
        </w:rPr>
        <w:t xml:space="preserve"> (course_id, student_id, module_id).</w:t>
      </w:r>
    </w:p>
    <w:p w14:paraId="1B1C473E" w14:textId="77777777" w:rsidR="00BE4833" w:rsidRDefault="00330F6E" w:rsidP="00BE4833">
      <w:pPr>
        <w:pStyle w:val="Caption"/>
        <w:spacing w:before="240"/>
        <w:jc w:val="both"/>
        <w:rPr>
          <w:i/>
          <w:iCs w:val="0"/>
          <w:szCs w:val="26"/>
        </w:rPr>
      </w:pPr>
      <w:r w:rsidRPr="00330F6E">
        <w:rPr>
          <w:i/>
          <w:iCs w:val="0"/>
          <w:szCs w:val="26"/>
        </w:rPr>
        <w:t xml:space="preserve">Thuộc tính </w:t>
      </w:r>
      <w:r w:rsidR="008B26CD" w:rsidRPr="00330F6E">
        <w:rPr>
          <w:i/>
          <w:iCs w:val="0"/>
          <w:szCs w:val="26"/>
        </w:rPr>
        <w:t>module_type</w:t>
      </w:r>
      <w:r>
        <w:rPr>
          <w:i/>
          <w:iCs w:val="0"/>
          <w:szCs w:val="26"/>
        </w:rPr>
        <w:t>:</w:t>
      </w:r>
      <w:bookmarkStart w:id="167" w:name="_Toc179871975"/>
    </w:p>
    <w:p w14:paraId="35A5EA04" w14:textId="7D6BFAED" w:rsidR="008B26CD" w:rsidRPr="00BE4833" w:rsidRDefault="00BE4833" w:rsidP="00BE4833">
      <w:pPr>
        <w:pStyle w:val="Caption"/>
        <w:jc w:val="both"/>
      </w:pPr>
      <w:r w:rsidRPr="00BE4833">
        <w:t xml:space="preserve"> </w:t>
      </w:r>
      <w:r>
        <w:t xml:space="preserve">Bảng </w:t>
      </w:r>
      <w:fldSimple w:instr=" STYLEREF 1 \s ">
        <w:r w:rsidR="000C09B3">
          <w:rPr>
            <w:noProof/>
          </w:rPr>
          <w:t>3</w:t>
        </w:r>
      </w:fldSimple>
      <w:r>
        <w:t>.</w:t>
      </w:r>
      <w:fldSimple w:instr=" SEQ Bảng \* ARABIC \s 1 ">
        <w:r w:rsidR="000C09B3">
          <w:rPr>
            <w:noProof/>
          </w:rPr>
          <w:t>17</w:t>
        </w:r>
      </w:fldSimple>
      <w:r>
        <w:t xml:space="preserve"> Mô tả thuộc tính module_type của bảng </w:t>
      </w:r>
      <w:r w:rsidRPr="005377A9">
        <w:rPr>
          <w:szCs w:val="26"/>
        </w:rPr>
        <w:t>courseware_studentmodule</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2"/>
        <w:gridCol w:w="6803"/>
      </w:tblGrid>
      <w:tr w:rsidR="008B26CD" w:rsidRPr="00054C0D" w14:paraId="7322C3CC" w14:textId="77777777" w:rsidTr="00330F6E">
        <w:trPr>
          <w:tblHeader/>
          <w:jc w:val="center"/>
        </w:trPr>
        <w:tc>
          <w:tcPr>
            <w:tcW w:w="0" w:type="auto"/>
            <w:tcMar>
              <w:top w:w="90" w:type="dxa"/>
              <w:left w:w="195" w:type="dxa"/>
              <w:bottom w:w="90" w:type="dxa"/>
              <w:right w:w="195" w:type="dxa"/>
            </w:tcMar>
            <w:vAlign w:val="center"/>
            <w:hideMark/>
          </w:tcPr>
          <w:p w14:paraId="390F68EE" w14:textId="6376C1AB" w:rsidR="008B26CD" w:rsidRPr="00054C0D" w:rsidRDefault="00330F6E" w:rsidP="00330F6E">
            <w:pPr>
              <w:pStyle w:val="NoSpacing"/>
              <w:rPr>
                <w:b/>
                <w:bCs/>
              </w:rPr>
            </w:pPr>
            <w:r w:rsidRPr="00054C0D">
              <w:rPr>
                <w:b/>
                <w:bCs/>
              </w:rPr>
              <w:t>Loại</w:t>
            </w:r>
          </w:p>
        </w:tc>
        <w:tc>
          <w:tcPr>
            <w:tcW w:w="0" w:type="auto"/>
            <w:tcMar>
              <w:top w:w="90" w:type="dxa"/>
              <w:left w:w="195" w:type="dxa"/>
              <w:bottom w:w="90" w:type="dxa"/>
              <w:right w:w="195" w:type="dxa"/>
            </w:tcMar>
            <w:vAlign w:val="center"/>
            <w:hideMark/>
          </w:tcPr>
          <w:p w14:paraId="1F394542" w14:textId="74AB6F88" w:rsidR="008B26CD" w:rsidRPr="00054C0D" w:rsidRDefault="006E2BCE" w:rsidP="00330F6E">
            <w:pPr>
              <w:pStyle w:val="NoSpacing"/>
              <w:rPr>
                <w:b/>
                <w:bCs/>
              </w:rPr>
            </w:pPr>
            <w:r w:rsidRPr="00054C0D">
              <w:rPr>
                <w:b/>
                <w:bCs/>
              </w:rPr>
              <w:t>Mô tả</w:t>
            </w:r>
          </w:p>
        </w:tc>
      </w:tr>
      <w:tr w:rsidR="008B26CD" w:rsidRPr="008B26CD" w14:paraId="24E25FC0" w14:textId="77777777" w:rsidTr="00330F6E">
        <w:trPr>
          <w:jc w:val="center"/>
        </w:trPr>
        <w:tc>
          <w:tcPr>
            <w:tcW w:w="0" w:type="auto"/>
            <w:tcMar>
              <w:top w:w="90" w:type="dxa"/>
              <w:left w:w="195" w:type="dxa"/>
              <w:bottom w:w="90" w:type="dxa"/>
              <w:right w:w="195" w:type="dxa"/>
            </w:tcMar>
            <w:vAlign w:val="center"/>
            <w:hideMark/>
          </w:tcPr>
          <w:p w14:paraId="17BE6C9C" w14:textId="77777777" w:rsidR="008B26CD" w:rsidRPr="008B26CD" w:rsidRDefault="008B26CD" w:rsidP="00330F6E">
            <w:pPr>
              <w:pStyle w:val="NoSpacing"/>
            </w:pPr>
            <w:r w:rsidRPr="008B26CD">
              <w:t>chapter</w:t>
            </w:r>
          </w:p>
        </w:tc>
        <w:tc>
          <w:tcPr>
            <w:tcW w:w="0" w:type="auto"/>
            <w:tcMar>
              <w:top w:w="90" w:type="dxa"/>
              <w:left w:w="195" w:type="dxa"/>
              <w:bottom w:w="90" w:type="dxa"/>
              <w:right w:w="195" w:type="dxa"/>
            </w:tcMar>
            <w:vAlign w:val="center"/>
            <w:hideMark/>
          </w:tcPr>
          <w:p w14:paraId="7F596E1E" w14:textId="3A7BA114" w:rsidR="008B26CD" w:rsidRPr="008B26CD" w:rsidRDefault="00330F6E" w:rsidP="00330F6E">
            <w:pPr>
              <w:pStyle w:val="NoSpacing"/>
            </w:pPr>
            <w:r w:rsidRPr="00330F6E">
              <w:t xml:space="preserve">Các danh mục cấp cao nhất cho một khóa học. </w:t>
            </w:r>
          </w:p>
        </w:tc>
      </w:tr>
      <w:tr w:rsidR="008B26CD" w:rsidRPr="008B26CD" w14:paraId="671B5F19" w14:textId="77777777" w:rsidTr="00330F6E">
        <w:trPr>
          <w:jc w:val="center"/>
        </w:trPr>
        <w:tc>
          <w:tcPr>
            <w:tcW w:w="0" w:type="auto"/>
            <w:tcMar>
              <w:top w:w="90" w:type="dxa"/>
              <w:left w:w="195" w:type="dxa"/>
              <w:bottom w:w="90" w:type="dxa"/>
              <w:right w:w="195" w:type="dxa"/>
            </w:tcMar>
            <w:vAlign w:val="center"/>
            <w:hideMark/>
          </w:tcPr>
          <w:p w14:paraId="1B7FFD21" w14:textId="77777777" w:rsidR="008B26CD" w:rsidRPr="008B26CD" w:rsidRDefault="008B26CD" w:rsidP="00330F6E">
            <w:pPr>
              <w:pStyle w:val="NoSpacing"/>
            </w:pPr>
            <w:r w:rsidRPr="008B26CD">
              <w:t>combinedopenended</w:t>
            </w:r>
          </w:p>
        </w:tc>
        <w:tc>
          <w:tcPr>
            <w:tcW w:w="0" w:type="auto"/>
            <w:tcMar>
              <w:top w:w="90" w:type="dxa"/>
              <w:left w:w="195" w:type="dxa"/>
              <w:bottom w:w="90" w:type="dxa"/>
              <w:right w:w="195" w:type="dxa"/>
            </w:tcMar>
            <w:vAlign w:val="center"/>
            <w:hideMark/>
          </w:tcPr>
          <w:p w14:paraId="181E8D31" w14:textId="7E732119" w:rsidR="008B26CD" w:rsidRPr="008B26CD" w:rsidRDefault="00330F6E" w:rsidP="00330F6E">
            <w:pPr>
              <w:pStyle w:val="NoSpacing"/>
            </w:pPr>
            <w:r w:rsidRPr="00330F6E">
              <w:t>Một loại mô-đun được phát triển để chấm điểm các câu hỏi mở thông qua tự đánh giá, đánh giá ngang hàng và học máy.</w:t>
            </w:r>
          </w:p>
        </w:tc>
      </w:tr>
      <w:tr w:rsidR="008B26CD" w:rsidRPr="008B26CD" w14:paraId="5E4A3193" w14:textId="77777777" w:rsidTr="00330F6E">
        <w:trPr>
          <w:jc w:val="center"/>
        </w:trPr>
        <w:tc>
          <w:tcPr>
            <w:tcW w:w="0" w:type="auto"/>
            <w:tcMar>
              <w:top w:w="90" w:type="dxa"/>
              <w:left w:w="195" w:type="dxa"/>
              <w:bottom w:w="90" w:type="dxa"/>
              <w:right w:w="195" w:type="dxa"/>
            </w:tcMar>
            <w:vAlign w:val="center"/>
            <w:hideMark/>
          </w:tcPr>
          <w:p w14:paraId="201C3B2B" w14:textId="77777777" w:rsidR="008B26CD" w:rsidRPr="008B26CD" w:rsidRDefault="008B26CD" w:rsidP="00330F6E">
            <w:pPr>
              <w:pStyle w:val="NoSpacing"/>
            </w:pPr>
            <w:r w:rsidRPr="008B26CD">
              <w:t>conditional</w:t>
            </w:r>
          </w:p>
        </w:tc>
        <w:tc>
          <w:tcPr>
            <w:tcW w:w="0" w:type="auto"/>
            <w:tcMar>
              <w:top w:w="90" w:type="dxa"/>
              <w:left w:w="195" w:type="dxa"/>
              <w:bottom w:w="90" w:type="dxa"/>
              <w:right w:w="195" w:type="dxa"/>
            </w:tcMar>
            <w:vAlign w:val="center"/>
            <w:hideMark/>
          </w:tcPr>
          <w:p w14:paraId="7616A879" w14:textId="33498857" w:rsidR="008B26CD" w:rsidRPr="008B26CD" w:rsidRDefault="00330F6E" w:rsidP="00330F6E">
            <w:pPr>
              <w:pStyle w:val="NoSpacing"/>
            </w:pPr>
            <w:r w:rsidRPr="00330F6E">
              <w:t xml:space="preserve">Cho phép </w:t>
            </w:r>
            <w:r w:rsidR="00DE2286">
              <w:t>người quản lý khóa học</w:t>
            </w:r>
            <w:r w:rsidRPr="00330F6E">
              <w:t xml:space="preserve"> ngăn chặn quyền truy cập vào một số phần nhất định của phần mềm giáo trình nếu các phần khác chưa được hoàn thành trước.</w:t>
            </w:r>
          </w:p>
        </w:tc>
      </w:tr>
      <w:tr w:rsidR="008B26CD" w:rsidRPr="008B26CD" w14:paraId="6D6AEE41" w14:textId="77777777" w:rsidTr="00330F6E">
        <w:trPr>
          <w:jc w:val="center"/>
        </w:trPr>
        <w:tc>
          <w:tcPr>
            <w:tcW w:w="0" w:type="auto"/>
            <w:tcMar>
              <w:top w:w="90" w:type="dxa"/>
              <w:left w:w="195" w:type="dxa"/>
              <w:bottom w:w="90" w:type="dxa"/>
              <w:right w:w="195" w:type="dxa"/>
            </w:tcMar>
            <w:vAlign w:val="center"/>
            <w:hideMark/>
          </w:tcPr>
          <w:p w14:paraId="5F5CCBE9" w14:textId="77777777" w:rsidR="008B26CD" w:rsidRPr="008B26CD" w:rsidRDefault="008B26CD" w:rsidP="00330F6E">
            <w:pPr>
              <w:pStyle w:val="NoSpacing"/>
            </w:pPr>
            <w:r w:rsidRPr="008B26CD">
              <w:t>course</w:t>
            </w:r>
          </w:p>
        </w:tc>
        <w:tc>
          <w:tcPr>
            <w:tcW w:w="0" w:type="auto"/>
            <w:tcMar>
              <w:top w:w="90" w:type="dxa"/>
              <w:left w:w="195" w:type="dxa"/>
              <w:bottom w:w="90" w:type="dxa"/>
              <w:right w:w="195" w:type="dxa"/>
            </w:tcMar>
            <w:vAlign w:val="center"/>
            <w:hideMark/>
          </w:tcPr>
          <w:p w14:paraId="06079EFC" w14:textId="2DFCF903" w:rsidR="008B26CD" w:rsidRPr="008B26CD" w:rsidRDefault="00330F6E" w:rsidP="00330F6E">
            <w:pPr>
              <w:pStyle w:val="NoSpacing"/>
            </w:pPr>
            <w:r w:rsidRPr="00330F6E">
              <w:t>Mô-đun khóa học cấp cao nhất mà tất cả nội dung khóa học được truyền xuống.</w:t>
            </w:r>
          </w:p>
        </w:tc>
      </w:tr>
      <w:tr w:rsidR="008B26CD" w:rsidRPr="008B26CD" w14:paraId="1BC1A978" w14:textId="77777777" w:rsidTr="00330F6E">
        <w:trPr>
          <w:jc w:val="center"/>
        </w:trPr>
        <w:tc>
          <w:tcPr>
            <w:tcW w:w="0" w:type="auto"/>
            <w:tcMar>
              <w:top w:w="90" w:type="dxa"/>
              <w:left w:w="195" w:type="dxa"/>
              <w:bottom w:w="90" w:type="dxa"/>
              <w:right w:w="195" w:type="dxa"/>
            </w:tcMar>
            <w:vAlign w:val="center"/>
            <w:hideMark/>
          </w:tcPr>
          <w:p w14:paraId="3A43231B" w14:textId="77777777" w:rsidR="008B26CD" w:rsidRPr="008B26CD" w:rsidRDefault="008B26CD" w:rsidP="00330F6E">
            <w:pPr>
              <w:pStyle w:val="NoSpacing"/>
            </w:pPr>
            <w:r w:rsidRPr="008B26CD">
              <w:t>crowdsource_hinter</w:t>
            </w:r>
          </w:p>
        </w:tc>
        <w:tc>
          <w:tcPr>
            <w:tcW w:w="0" w:type="auto"/>
            <w:tcMar>
              <w:top w:w="90" w:type="dxa"/>
              <w:left w:w="195" w:type="dxa"/>
              <w:bottom w:w="90" w:type="dxa"/>
              <w:right w:w="195" w:type="dxa"/>
            </w:tcMar>
            <w:vAlign w:val="center"/>
            <w:hideMark/>
          </w:tcPr>
          <w:p w14:paraId="60724B5A" w14:textId="169D5A81" w:rsidR="008B26CD" w:rsidRPr="008B26CD" w:rsidRDefault="00330F6E" w:rsidP="00330F6E">
            <w:pPr>
              <w:pStyle w:val="NoSpacing"/>
            </w:pPr>
            <w:r w:rsidRPr="00330F6E">
              <w:t>Không được sử dụng.</w:t>
            </w:r>
          </w:p>
        </w:tc>
      </w:tr>
      <w:tr w:rsidR="008B26CD" w:rsidRPr="008B26CD" w14:paraId="36FE854A" w14:textId="77777777" w:rsidTr="00330F6E">
        <w:trPr>
          <w:jc w:val="center"/>
        </w:trPr>
        <w:tc>
          <w:tcPr>
            <w:tcW w:w="0" w:type="auto"/>
            <w:tcMar>
              <w:top w:w="90" w:type="dxa"/>
              <w:left w:w="195" w:type="dxa"/>
              <w:bottom w:w="90" w:type="dxa"/>
              <w:right w:w="195" w:type="dxa"/>
            </w:tcMar>
            <w:vAlign w:val="center"/>
            <w:hideMark/>
          </w:tcPr>
          <w:p w14:paraId="6F8F180A" w14:textId="77777777" w:rsidR="008B26CD" w:rsidRPr="008B26CD" w:rsidRDefault="008B26CD" w:rsidP="00330F6E">
            <w:pPr>
              <w:pStyle w:val="NoSpacing"/>
            </w:pPr>
            <w:r w:rsidRPr="008B26CD">
              <w:t>lti</w:t>
            </w:r>
          </w:p>
        </w:tc>
        <w:tc>
          <w:tcPr>
            <w:tcW w:w="0" w:type="auto"/>
            <w:tcMar>
              <w:top w:w="90" w:type="dxa"/>
              <w:left w:w="195" w:type="dxa"/>
              <w:bottom w:w="90" w:type="dxa"/>
              <w:right w:w="195" w:type="dxa"/>
            </w:tcMar>
            <w:vAlign w:val="center"/>
            <w:hideMark/>
          </w:tcPr>
          <w:p w14:paraId="5F9A215B" w14:textId="4121E210" w:rsidR="008B26CD" w:rsidRPr="008B26CD" w:rsidRDefault="00330F6E" w:rsidP="00330F6E">
            <w:pPr>
              <w:pStyle w:val="NoSpacing"/>
            </w:pPr>
            <w:r w:rsidRPr="00330F6E">
              <w:t xml:space="preserve">Thành phần khả năng tương tác của </w:t>
            </w:r>
            <w:r w:rsidR="00A649B3">
              <w:t>c</w:t>
            </w:r>
            <w:r w:rsidRPr="00330F6E">
              <w:t xml:space="preserve">ông cụ học tập thêm ứng dụng học tập bên ngoài để hiển thị nội dung hoặc để hiển thị nội dung và cũng yêu cầu phản hồi của </w:t>
            </w:r>
            <w:r w:rsidR="00A649B3">
              <w:t>n</w:t>
            </w:r>
            <w:r w:rsidR="007D7EDE">
              <w:t>gười học</w:t>
            </w:r>
            <w:r w:rsidR="00A649B3">
              <w:t>.</w:t>
            </w:r>
          </w:p>
        </w:tc>
      </w:tr>
      <w:tr w:rsidR="008B26CD" w:rsidRPr="008B26CD" w14:paraId="6E42EBE9" w14:textId="77777777" w:rsidTr="00330F6E">
        <w:trPr>
          <w:jc w:val="center"/>
        </w:trPr>
        <w:tc>
          <w:tcPr>
            <w:tcW w:w="0" w:type="auto"/>
            <w:tcMar>
              <w:top w:w="90" w:type="dxa"/>
              <w:left w:w="195" w:type="dxa"/>
              <w:bottom w:w="90" w:type="dxa"/>
              <w:right w:w="195" w:type="dxa"/>
            </w:tcMar>
            <w:vAlign w:val="center"/>
            <w:hideMark/>
          </w:tcPr>
          <w:p w14:paraId="5D4C2A91" w14:textId="77777777" w:rsidR="008B26CD" w:rsidRPr="008B26CD" w:rsidRDefault="008B26CD" w:rsidP="00330F6E">
            <w:pPr>
              <w:pStyle w:val="NoSpacing"/>
            </w:pPr>
            <w:r w:rsidRPr="008B26CD">
              <w:t>peergrading</w:t>
            </w:r>
          </w:p>
        </w:tc>
        <w:tc>
          <w:tcPr>
            <w:tcW w:w="0" w:type="auto"/>
            <w:tcMar>
              <w:top w:w="90" w:type="dxa"/>
              <w:left w:w="195" w:type="dxa"/>
              <w:bottom w:w="90" w:type="dxa"/>
              <w:right w:w="195" w:type="dxa"/>
            </w:tcMar>
            <w:vAlign w:val="center"/>
            <w:hideMark/>
          </w:tcPr>
          <w:p w14:paraId="4E09EFD7" w14:textId="55BD1519" w:rsidR="008B26CD" w:rsidRPr="008B26CD" w:rsidRDefault="00330F6E" w:rsidP="00330F6E">
            <w:pPr>
              <w:pStyle w:val="NoSpacing"/>
            </w:pPr>
            <w:r w:rsidRPr="00330F6E">
              <w:t xml:space="preserve">Chỉ ra một vấn đề được những </w:t>
            </w:r>
            <w:r w:rsidR="00A649B3">
              <w:t>n</w:t>
            </w:r>
            <w:r w:rsidR="007D7EDE">
              <w:t>gười học</w:t>
            </w:r>
            <w:r w:rsidRPr="00330F6E">
              <w:t xml:space="preserve"> khác chấm điểm. Một tùy chọn để chấm điểm các câu hỏi mở.</w:t>
            </w:r>
          </w:p>
        </w:tc>
      </w:tr>
      <w:tr w:rsidR="008B26CD" w:rsidRPr="008B26CD" w14:paraId="2D033D7A" w14:textId="77777777" w:rsidTr="00330F6E">
        <w:trPr>
          <w:jc w:val="center"/>
        </w:trPr>
        <w:tc>
          <w:tcPr>
            <w:tcW w:w="0" w:type="auto"/>
            <w:tcMar>
              <w:top w:w="90" w:type="dxa"/>
              <w:left w:w="195" w:type="dxa"/>
              <w:bottom w:w="90" w:type="dxa"/>
              <w:right w:w="195" w:type="dxa"/>
            </w:tcMar>
            <w:vAlign w:val="center"/>
            <w:hideMark/>
          </w:tcPr>
          <w:p w14:paraId="18613D90" w14:textId="77777777" w:rsidR="008B26CD" w:rsidRPr="008B26CD" w:rsidRDefault="008B26CD" w:rsidP="00330F6E">
            <w:pPr>
              <w:pStyle w:val="NoSpacing"/>
            </w:pPr>
            <w:r w:rsidRPr="008B26CD">
              <w:t>poll_question</w:t>
            </w:r>
          </w:p>
        </w:tc>
        <w:tc>
          <w:tcPr>
            <w:tcW w:w="0" w:type="auto"/>
            <w:tcMar>
              <w:top w:w="90" w:type="dxa"/>
              <w:left w:w="195" w:type="dxa"/>
              <w:bottom w:w="90" w:type="dxa"/>
              <w:right w:w="195" w:type="dxa"/>
            </w:tcMar>
            <w:vAlign w:val="center"/>
            <w:hideMark/>
          </w:tcPr>
          <w:p w14:paraId="7E8AC70D" w14:textId="44CF86D4" w:rsidR="008B26CD" w:rsidRPr="008B26CD" w:rsidRDefault="00330F6E" w:rsidP="00330F6E">
            <w:pPr>
              <w:pStyle w:val="NoSpacing"/>
            </w:pPr>
            <w:r w:rsidRPr="00330F6E">
              <w:t>Hiện không được sử dụng</w:t>
            </w:r>
            <w:r w:rsidR="008B26CD" w:rsidRPr="008B26CD">
              <w:t>.</w:t>
            </w:r>
          </w:p>
        </w:tc>
      </w:tr>
      <w:tr w:rsidR="008B26CD" w:rsidRPr="008B26CD" w14:paraId="407221E7" w14:textId="77777777" w:rsidTr="00330F6E">
        <w:trPr>
          <w:jc w:val="center"/>
        </w:trPr>
        <w:tc>
          <w:tcPr>
            <w:tcW w:w="0" w:type="auto"/>
            <w:tcMar>
              <w:top w:w="90" w:type="dxa"/>
              <w:left w:w="195" w:type="dxa"/>
              <w:bottom w:w="90" w:type="dxa"/>
              <w:right w:w="195" w:type="dxa"/>
            </w:tcMar>
            <w:vAlign w:val="center"/>
            <w:hideMark/>
          </w:tcPr>
          <w:p w14:paraId="705A3F9E" w14:textId="77777777" w:rsidR="008B26CD" w:rsidRPr="008B26CD" w:rsidRDefault="008B26CD" w:rsidP="00330F6E">
            <w:pPr>
              <w:pStyle w:val="NoSpacing"/>
            </w:pPr>
            <w:r w:rsidRPr="008B26CD">
              <w:t>problem</w:t>
            </w:r>
          </w:p>
        </w:tc>
        <w:tc>
          <w:tcPr>
            <w:tcW w:w="0" w:type="auto"/>
            <w:tcMar>
              <w:top w:w="90" w:type="dxa"/>
              <w:left w:w="195" w:type="dxa"/>
              <w:bottom w:w="90" w:type="dxa"/>
              <w:right w:w="195" w:type="dxa"/>
            </w:tcMar>
            <w:vAlign w:val="center"/>
            <w:hideMark/>
          </w:tcPr>
          <w:p w14:paraId="5147897B" w14:textId="44FAB795" w:rsidR="008B26CD" w:rsidRPr="008B26CD" w:rsidRDefault="00330F6E" w:rsidP="00330F6E">
            <w:pPr>
              <w:pStyle w:val="NoSpacing"/>
            </w:pPr>
            <w:r w:rsidRPr="00330F6E">
              <w:t xml:space="preserve">Một </w:t>
            </w:r>
            <w:r w:rsidR="00EE5511">
              <w:t>câu hỏi</w:t>
            </w:r>
            <w:r w:rsidRPr="00330F6E">
              <w:t xml:space="preserve"> mà </w:t>
            </w:r>
            <w:r w:rsidR="00A649B3">
              <w:t>người học có thể trả lời</w:t>
            </w:r>
            <w:r w:rsidRPr="00330F6E">
              <w:t>. EdX cung cấp nhiều loại khác nhau.</w:t>
            </w:r>
          </w:p>
        </w:tc>
      </w:tr>
      <w:tr w:rsidR="008B26CD" w:rsidRPr="008B26CD" w14:paraId="217F6672" w14:textId="77777777" w:rsidTr="00330F6E">
        <w:trPr>
          <w:jc w:val="center"/>
        </w:trPr>
        <w:tc>
          <w:tcPr>
            <w:tcW w:w="0" w:type="auto"/>
            <w:tcMar>
              <w:top w:w="90" w:type="dxa"/>
              <w:left w:w="195" w:type="dxa"/>
              <w:bottom w:w="90" w:type="dxa"/>
              <w:right w:w="195" w:type="dxa"/>
            </w:tcMar>
            <w:vAlign w:val="center"/>
            <w:hideMark/>
          </w:tcPr>
          <w:p w14:paraId="758B7C2C" w14:textId="77777777" w:rsidR="008B26CD" w:rsidRPr="008B26CD" w:rsidRDefault="008B26CD" w:rsidP="00330F6E">
            <w:pPr>
              <w:pStyle w:val="NoSpacing"/>
            </w:pPr>
            <w:r w:rsidRPr="008B26CD">
              <w:t>problemset</w:t>
            </w:r>
          </w:p>
        </w:tc>
        <w:tc>
          <w:tcPr>
            <w:tcW w:w="0" w:type="auto"/>
            <w:tcMar>
              <w:top w:w="90" w:type="dxa"/>
              <w:left w:w="195" w:type="dxa"/>
              <w:bottom w:w="90" w:type="dxa"/>
              <w:right w:w="195" w:type="dxa"/>
            </w:tcMar>
            <w:vAlign w:val="center"/>
            <w:hideMark/>
          </w:tcPr>
          <w:p w14:paraId="03279B59" w14:textId="47D495E1" w:rsidR="008B26CD" w:rsidRPr="008B26CD" w:rsidRDefault="00330F6E" w:rsidP="00330F6E">
            <w:pPr>
              <w:pStyle w:val="NoSpacing"/>
            </w:pPr>
            <w:r w:rsidRPr="00330F6E">
              <w:t xml:space="preserve">Một tập hợp các </w:t>
            </w:r>
            <w:r w:rsidR="00EE5511">
              <w:t>câu hỏi</w:t>
            </w:r>
            <w:r w:rsidRPr="00330F6E">
              <w:t xml:space="preserve"> và tài liệu bổ sung, thường được sử dụng cho bài tập về nhà và được hiển thị dưới dạng thanh biểu tượng ngang trong phần mềm giáo trình. Việc sử dụng không nhất quán và một số khóa học sử dụng tuần tự thay thế.</w:t>
            </w:r>
          </w:p>
        </w:tc>
      </w:tr>
      <w:tr w:rsidR="008B26CD" w:rsidRPr="008B26CD" w14:paraId="3D5C2CD8" w14:textId="77777777" w:rsidTr="00330F6E">
        <w:trPr>
          <w:jc w:val="center"/>
        </w:trPr>
        <w:tc>
          <w:tcPr>
            <w:tcW w:w="0" w:type="auto"/>
            <w:tcMar>
              <w:top w:w="90" w:type="dxa"/>
              <w:left w:w="195" w:type="dxa"/>
              <w:bottom w:w="90" w:type="dxa"/>
              <w:right w:w="195" w:type="dxa"/>
            </w:tcMar>
            <w:vAlign w:val="center"/>
            <w:hideMark/>
          </w:tcPr>
          <w:p w14:paraId="2F89F756" w14:textId="77777777" w:rsidR="008B26CD" w:rsidRPr="008B26CD" w:rsidRDefault="008B26CD" w:rsidP="00330F6E">
            <w:pPr>
              <w:pStyle w:val="NoSpacing"/>
            </w:pPr>
            <w:r w:rsidRPr="008B26CD">
              <w:lastRenderedPageBreak/>
              <w:t>randomize</w:t>
            </w:r>
          </w:p>
        </w:tc>
        <w:tc>
          <w:tcPr>
            <w:tcW w:w="0" w:type="auto"/>
            <w:tcMar>
              <w:top w:w="90" w:type="dxa"/>
              <w:left w:w="195" w:type="dxa"/>
              <w:bottom w:w="90" w:type="dxa"/>
              <w:right w:w="195" w:type="dxa"/>
            </w:tcMar>
            <w:vAlign w:val="center"/>
            <w:hideMark/>
          </w:tcPr>
          <w:p w14:paraId="5AE27981" w14:textId="635EACBE" w:rsidR="008B26CD" w:rsidRPr="008B26CD" w:rsidRDefault="00330F6E" w:rsidP="00330F6E">
            <w:pPr>
              <w:pStyle w:val="NoSpacing"/>
            </w:pPr>
            <w:r w:rsidRPr="00330F6E">
              <w:t xml:space="preserve">Xác định một mô-đun trong đó một trong số nhiều phương án thay thế được xác định có thể được chọn ngẫu nhiên để hiển thị cho mỗi </w:t>
            </w:r>
            <w:r w:rsidR="00A649B3">
              <w:t>n</w:t>
            </w:r>
            <w:r w:rsidR="007D7EDE">
              <w:t>gười học</w:t>
            </w:r>
            <w:r w:rsidRPr="00330F6E">
              <w:t>.</w:t>
            </w:r>
          </w:p>
        </w:tc>
      </w:tr>
      <w:tr w:rsidR="008B26CD" w:rsidRPr="008B26CD" w14:paraId="7498C6DA" w14:textId="77777777" w:rsidTr="00330F6E">
        <w:trPr>
          <w:jc w:val="center"/>
        </w:trPr>
        <w:tc>
          <w:tcPr>
            <w:tcW w:w="0" w:type="auto"/>
            <w:tcMar>
              <w:top w:w="90" w:type="dxa"/>
              <w:left w:w="195" w:type="dxa"/>
              <w:bottom w:w="90" w:type="dxa"/>
              <w:right w:w="195" w:type="dxa"/>
            </w:tcMar>
            <w:vAlign w:val="center"/>
            <w:hideMark/>
          </w:tcPr>
          <w:p w14:paraId="1431324A" w14:textId="77777777" w:rsidR="008B26CD" w:rsidRPr="008B26CD" w:rsidRDefault="008B26CD" w:rsidP="00330F6E">
            <w:pPr>
              <w:pStyle w:val="NoSpacing"/>
            </w:pPr>
            <w:r w:rsidRPr="008B26CD">
              <w:t>selfassessment</w:t>
            </w:r>
          </w:p>
        </w:tc>
        <w:tc>
          <w:tcPr>
            <w:tcW w:w="0" w:type="auto"/>
            <w:tcMar>
              <w:top w:w="90" w:type="dxa"/>
              <w:left w:w="195" w:type="dxa"/>
              <w:bottom w:w="90" w:type="dxa"/>
              <w:right w:w="195" w:type="dxa"/>
            </w:tcMar>
            <w:vAlign w:val="center"/>
            <w:hideMark/>
          </w:tcPr>
          <w:p w14:paraId="3E62EFDD" w14:textId="6C0023AC" w:rsidR="008B26CD" w:rsidRPr="008B26CD" w:rsidRDefault="00330F6E" w:rsidP="00330F6E">
            <w:pPr>
              <w:pStyle w:val="NoSpacing"/>
            </w:pPr>
            <w:r w:rsidRPr="00330F6E">
              <w:t xml:space="preserve">Các </w:t>
            </w:r>
            <w:r w:rsidR="00EE5511">
              <w:t>câu hỏi</w:t>
            </w:r>
            <w:r w:rsidRPr="00330F6E">
              <w:t xml:space="preserve"> tự đánh giá. Đã ngừng sử dụng để chuyển sang combinedopenended</w:t>
            </w:r>
            <w:r w:rsidR="008B26CD" w:rsidRPr="008B26CD">
              <w:t>.</w:t>
            </w:r>
          </w:p>
        </w:tc>
      </w:tr>
      <w:tr w:rsidR="008B26CD" w:rsidRPr="008B26CD" w14:paraId="2B3F378A" w14:textId="77777777" w:rsidTr="00330F6E">
        <w:trPr>
          <w:jc w:val="center"/>
        </w:trPr>
        <w:tc>
          <w:tcPr>
            <w:tcW w:w="0" w:type="auto"/>
            <w:tcMar>
              <w:top w:w="90" w:type="dxa"/>
              <w:left w:w="195" w:type="dxa"/>
              <w:bottom w:w="90" w:type="dxa"/>
              <w:right w:w="195" w:type="dxa"/>
            </w:tcMar>
            <w:vAlign w:val="center"/>
            <w:hideMark/>
          </w:tcPr>
          <w:p w14:paraId="241183AC" w14:textId="77777777" w:rsidR="008B26CD" w:rsidRPr="008B26CD" w:rsidRDefault="008B26CD" w:rsidP="00330F6E">
            <w:pPr>
              <w:pStyle w:val="NoSpacing"/>
            </w:pPr>
            <w:r w:rsidRPr="008B26CD">
              <w:t>sequential</w:t>
            </w:r>
          </w:p>
        </w:tc>
        <w:tc>
          <w:tcPr>
            <w:tcW w:w="0" w:type="auto"/>
            <w:tcMar>
              <w:top w:w="90" w:type="dxa"/>
              <w:left w:w="195" w:type="dxa"/>
              <w:bottom w:w="90" w:type="dxa"/>
              <w:right w:w="195" w:type="dxa"/>
            </w:tcMar>
            <w:vAlign w:val="center"/>
            <w:hideMark/>
          </w:tcPr>
          <w:p w14:paraId="4EF5154E" w14:textId="17D1A366" w:rsidR="008B26CD" w:rsidRPr="008B26CD" w:rsidRDefault="00330F6E" w:rsidP="00330F6E">
            <w:pPr>
              <w:pStyle w:val="NoSpacing"/>
            </w:pPr>
            <w:r>
              <w:t xml:space="preserve">Một tập hợp các video, </w:t>
            </w:r>
            <w:r w:rsidR="00EE5511">
              <w:t>câu hỏi</w:t>
            </w:r>
            <w:r>
              <w:t xml:space="preserve"> và tài liệu khác, được hiển thị dưới dạng thanh biểu tượng ngang trong phần mềm giáo trình.</w:t>
            </w:r>
          </w:p>
        </w:tc>
      </w:tr>
      <w:tr w:rsidR="008B26CD" w:rsidRPr="008B26CD" w14:paraId="53107952" w14:textId="77777777" w:rsidTr="00330F6E">
        <w:trPr>
          <w:jc w:val="center"/>
        </w:trPr>
        <w:tc>
          <w:tcPr>
            <w:tcW w:w="0" w:type="auto"/>
            <w:tcMar>
              <w:top w:w="90" w:type="dxa"/>
              <w:left w:w="195" w:type="dxa"/>
              <w:bottom w:w="90" w:type="dxa"/>
              <w:right w:w="195" w:type="dxa"/>
            </w:tcMar>
            <w:vAlign w:val="center"/>
            <w:hideMark/>
          </w:tcPr>
          <w:p w14:paraId="334279AF" w14:textId="77777777" w:rsidR="008B26CD" w:rsidRPr="008B26CD" w:rsidRDefault="008B26CD" w:rsidP="00330F6E">
            <w:pPr>
              <w:pStyle w:val="NoSpacing"/>
            </w:pPr>
            <w:r w:rsidRPr="008B26CD">
              <w:t>timelimit</w:t>
            </w:r>
          </w:p>
        </w:tc>
        <w:tc>
          <w:tcPr>
            <w:tcW w:w="0" w:type="auto"/>
            <w:tcMar>
              <w:top w:w="90" w:type="dxa"/>
              <w:left w:w="195" w:type="dxa"/>
              <w:bottom w:w="90" w:type="dxa"/>
              <w:right w:w="195" w:type="dxa"/>
            </w:tcMar>
            <w:vAlign w:val="center"/>
            <w:hideMark/>
          </w:tcPr>
          <w:p w14:paraId="5A6AECEF" w14:textId="6285F166" w:rsidR="008B26CD" w:rsidRPr="008B26CD" w:rsidRDefault="00330F6E" w:rsidP="00330F6E">
            <w:pPr>
              <w:pStyle w:val="NoSpacing"/>
            </w:pPr>
            <w:r>
              <w:t>Hiện không được sử dụng.</w:t>
            </w:r>
          </w:p>
        </w:tc>
      </w:tr>
      <w:tr w:rsidR="008B26CD" w:rsidRPr="008B26CD" w14:paraId="110C0F6A" w14:textId="77777777" w:rsidTr="00330F6E">
        <w:trPr>
          <w:jc w:val="center"/>
        </w:trPr>
        <w:tc>
          <w:tcPr>
            <w:tcW w:w="0" w:type="auto"/>
            <w:tcMar>
              <w:top w:w="90" w:type="dxa"/>
              <w:left w:w="195" w:type="dxa"/>
              <w:bottom w:w="90" w:type="dxa"/>
              <w:right w:w="195" w:type="dxa"/>
            </w:tcMar>
            <w:vAlign w:val="center"/>
            <w:hideMark/>
          </w:tcPr>
          <w:p w14:paraId="3A0B193A" w14:textId="77777777" w:rsidR="008B26CD" w:rsidRPr="008B26CD" w:rsidRDefault="008B26CD" w:rsidP="00330F6E">
            <w:pPr>
              <w:pStyle w:val="NoSpacing"/>
            </w:pPr>
            <w:r w:rsidRPr="008B26CD">
              <w:t>video</w:t>
            </w:r>
          </w:p>
        </w:tc>
        <w:tc>
          <w:tcPr>
            <w:tcW w:w="0" w:type="auto"/>
            <w:tcMar>
              <w:top w:w="90" w:type="dxa"/>
              <w:left w:w="195" w:type="dxa"/>
              <w:bottom w:w="90" w:type="dxa"/>
              <w:right w:w="195" w:type="dxa"/>
            </w:tcMar>
            <w:vAlign w:val="center"/>
            <w:hideMark/>
          </w:tcPr>
          <w:p w14:paraId="56D3A920" w14:textId="6FE07CAD" w:rsidR="008B26CD" w:rsidRPr="008B26CD" w:rsidRDefault="00330F6E" w:rsidP="00330F6E">
            <w:pPr>
              <w:pStyle w:val="NoSpacing"/>
            </w:pPr>
            <w:r w:rsidRPr="00330F6E">
              <w:t xml:space="preserve">Một thành phần tạo tệp video để </w:t>
            </w:r>
            <w:r w:rsidR="00A649B3">
              <w:t>n</w:t>
            </w:r>
            <w:r w:rsidR="007D7EDE">
              <w:t>gười học</w:t>
            </w:r>
            <w:r w:rsidRPr="00330F6E">
              <w:t xml:space="preserve"> có thể </w:t>
            </w:r>
            <w:r>
              <w:t>xem</w:t>
            </w:r>
            <w:r w:rsidRPr="00330F6E">
              <w:t>.</w:t>
            </w:r>
          </w:p>
        </w:tc>
      </w:tr>
      <w:tr w:rsidR="008B26CD" w:rsidRPr="008B26CD" w14:paraId="4B364134" w14:textId="77777777" w:rsidTr="00330F6E">
        <w:trPr>
          <w:jc w:val="center"/>
        </w:trPr>
        <w:tc>
          <w:tcPr>
            <w:tcW w:w="0" w:type="auto"/>
            <w:tcMar>
              <w:top w:w="90" w:type="dxa"/>
              <w:left w:w="195" w:type="dxa"/>
              <w:bottom w:w="90" w:type="dxa"/>
              <w:right w:w="195" w:type="dxa"/>
            </w:tcMar>
            <w:vAlign w:val="center"/>
            <w:hideMark/>
          </w:tcPr>
          <w:p w14:paraId="16B8005F" w14:textId="77777777" w:rsidR="008B26CD" w:rsidRPr="008B26CD" w:rsidRDefault="008B26CD" w:rsidP="00330F6E">
            <w:pPr>
              <w:pStyle w:val="NoSpacing"/>
            </w:pPr>
            <w:r w:rsidRPr="008B26CD">
              <w:t>videoalpha</w:t>
            </w:r>
          </w:p>
        </w:tc>
        <w:tc>
          <w:tcPr>
            <w:tcW w:w="0" w:type="auto"/>
            <w:tcMar>
              <w:top w:w="90" w:type="dxa"/>
              <w:left w:w="195" w:type="dxa"/>
              <w:bottom w:w="90" w:type="dxa"/>
              <w:right w:w="195" w:type="dxa"/>
            </w:tcMar>
            <w:vAlign w:val="center"/>
            <w:hideMark/>
          </w:tcPr>
          <w:p w14:paraId="2158154F" w14:textId="607824F2" w:rsidR="008B26CD" w:rsidRPr="008B26CD" w:rsidRDefault="00330F6E" w:rsidP="00330F6E">
            <w:pPr>
              <w:pStyle w:val="NoSpacing"/>
            </w:pPr>
            <w:r w:rsidRPr="00330F6E">
              <w:t>Hiện không được sử dụng.</w:t>
            </w:r>
          </w:p>
        </w:tc>
      </w:tr>
      <w:tr w:rsidR="008B26CD" w:rsidRPr="008B26CD" w14:paraId="23C6DFCB" w14:textId="77777777" w:rsidTr="00330F6E">
        <w:trPr>
          <w:jc w:val="center"/>
        </w:trPr>
        <w:tc>
          <w:tcPr>
            <w:tcW w:w="0" w:type="auto"/>
            <w:tcMar>
              <w:top w:w="90" w:type="dxa"/>
              <w:left w:w="195" w:type="dxa"/>
              <w:bottom w:w="90" w:type="dxa"/>
              <w:right w:w="195" w:type="dxa"/>
            </w:tcMar>
            <w:vAlign w:val="center"/>
            <w:hideMark/>
          </w:tcPr>
          <w:p w14:paraId="7B7048FF" w14:textId="77777777" w:rsidR="008B26CD" w:rsidRPr="008B26CD" w:rsidRDefault="008B26CD" w:rsidP="00330F6E">
            <w:pPr>
              <w:pStyle w:val="NoSpacing"/>
            </w:pPr>
            <w:r w:rsidRPr="008B26CD">
              <w:t>videosequence</w:t>
            </w:r>
          </w:p>
        </w:tc>
        <w:tc>
          <w:tcPr>
            <w:tcW w:w="0" w:type="auto"/>
            <w:tcMar>
              <w:top w:w="90" w:type="dxa"/>
              <w:left w:w="195" w:type="dxa"/>
              <w:bottom w:w="90" w:type="dxa"/>
              <w:right w:w="195" w:type="dxa"/>
            </w:tcMar>
            <w:vAlign w:val="center"/>
            <w:hideMark/>
          </w:tcPr>
          <w:p w14:paraId="1BB2572B" w14:textId="7422CFA7" w:rsidR="008B26CD" w:rsidRPr="008B26CD" w:rsidRDefault="00330F6E" w:rsidP="00330F6E">
            <w:pPr>
              <w:pStyle w:val="NoSpacing"/>
            </w:pPr>
            <w:r w:rsidRPr="00330F6E">
              <w:t>Một bộ sưu tập các video, bài tập và các tài liệu khác, được hiển thị dưới dạng thanh biểu tượng nằm ngang trong phần mềm giáo trình.</w:t>
            </w:r>
          </w:p>
        </w:tc>
      </w:tr>
      <w:tr w:rsidR="008B26CD" w:rsidRPr="008B26CD" w14:paraId="42D609DC" w14:textId="77777777" w:rsidTr="00330F6E">
        <w:trPr>
          <w:jc w:val="center"/>
        </w:trPr>
        <w:tc>
          <w:tcPr>
            <w:tcW w:w="0" w:type="auto"/>
            <w:tcMar>
              <w:top w:w="90" w:type="dxa"/>
              <w:left w:w="195" w:type="dxa"/>
              <w:bottom w:w="90" w:type="dxa"/>
              <w:right w:w="195" w:type="dxa"/>
            </w:tcMar>
            <w:vAlign w:val="center"/>
            <w:hideMark/>
          </w:tcPr>
          <w:p w14:paraId="1F843A0D" w14:textId="77777777" w:rsidR="008B26CD" w:rsidRPr="008B26CD" w:rsidRDefault="008B26CD" w:rsidP="00330F6E">
            <w:pPr>
              <w:pStyle w:val="NoSpacing"/>
            </w:pPr>
            <w:r w:rsidRPr="008B26CD">
              <w:t>word_cloud</w:t>
            </w:r>
          </w:p>
        </w:tc>
        <w:tc>
          <w:tcPr>
            <w:tcW w:w="0" w:type="auto"/>
            <w:tcMar>
              <w:top w:w="90" w:type="dxa"/>
              <w:left w:w="195" w:type="dxa"/>
              <w:bottom w:w="90" w:type="dxa"/>
              <w:right w:w="195" w:type="dxa"/>
            </w:tcMar>
            <w:vAlign w:val="center"/>
            <w:hideMark/>
          </w:tcPr>
          <w:p w14:paraId="2EB3CD41" w14:textId="7E409661" w:rsidR="008B26CD" w:rsidRPr="008B26CD" w:rsidRDefault="00330F6E" w:rsidP="00330F6E">
            <w:pPr>
              <w:pStyle w:val="NoSpacing"/>
              <w:keepNext/>
            </w:pPr>
            <w:r w:rsidRPr="00330F6E">
              <w:t xml:space="preserve">Một </w:t>
            </w:r>
            <w:r w:rsidR="00EE5511">
              <w:t>câu hỏi</w:t>
            </w:r>
            <w:r w:rsidRPr="00330F6E">
              <w:t xml:space="preserve"> chuyên biệt tạo ra đồ họa từ các từ mà </w:t>
            </w:r>
            <w:r w:rsidR="00A649B3">
              <w:t>n</w:t>
            </w:r>
            <w:r w:rsidR="007D7EDE">
              <w:t>gười học</w:t>
            </w:r>
            <w:r w:rsidRPr="00330F6E">
              <w:t xml:space="preserve"> nhập vào.</w:t>
            </w:r>
          </w:p>
        </w:tc>
      </w:tr>
    </w:tbl>
    <w:p w14:paraId="582DD63E" w14:textId="77777777" w:rsidR="00BE4833" w:rsidRDefault="00330F6E" w:rsidP="00BE4833">
      <w:pPr>
        <w:pStyle w:val="Caption"/>
        <w:spacing w:before="240"/>
        <w:jc w:val="both"/>
      </w:pPr>
      <w:bookmarkStart w:id="168" w:name="user-content-id67"/>
      <w:bookmarkEnd w:id="168"/>
      <w:r w:rsidRPr="00330F6E">
        <w:rPr>
          <w:i/>
          <w:iCs w:val="0"/>
        </w:rPr>
        <w:t xml:space="preserve">Thuộc tính </w:t>
      </w:r>
      <w:r w:rsidR="008B26CD" w:rsidRPr="00330F6E">
        <w:rPr>
          <w:i/>
          <w:iCs w:val="0"/>
        </w:rPr>
        <w:t>module_id</w:t>
      </w:r>
      <w:r>
        <w:rPr>
          <w:i/>
          <w:iCs w:val="0"/>
        </w:rPr>
        <w:t xml:space="preserve">: </w:t>
      </w:r>
      <w:r w:rsidR="008B26CD" w:rsidRPr="00330F6E">
        <w:t xml:space="preserve">ID duy nhất cho một phần nội dung riêng biệt trong khóa học. Mỗi module_id được ghi lại dưới dạng URL có định dạng {key type}:{org}+{course}+{run}@{module type}+block@{module name or hash code}. </w:t>
      </w:r>
      <w:bookmarkStart w:id="169" w:name="_Toc179871976"/>
    </w:p>
    <w:p w14:paraId="32EC60EE" w14:textId="2FF6B850" w:rsidR="008B26CD" w:rsidRPr="00BE4833" w:rsidRDefault="00BE4833" w:rsidP="00BE4833">
      <w:pPr>
        <w:pStyle w:val="Caption"/>
        <w:jc w:val="both"/>
      </w:pPr>
      <w:r>
        <w:t xml:space="preserve">Bảng </w:t>
      </w:r>
      <w:fldSimple w:instr=" STYLEREF 1 \s ">
        <w:r w:rsidR="000C09B3">
          <w:rPr>
            <w:noProof/>
          </w:rPr>
          <w:t>3</w:t>
        </w:r>
      </w:fldSimple>
      <w:r>
        <w:t>.</w:t>
      </w:r>
      <w:fldSimple w:instr=" SEQ Bảng \* ARABIC \s 1 ">
        <w:r w:rsidR="000C09B3">
          <w:rPr>
            <w:noProof/>
          </w:rPr>
          <w:t>18</w:t>
        </w:r>
      </w:fldSimple>
      <w:r>
        <w:t xml:space="preserve"> Mô tả ví dụ các thành phần của </w:t>
      </w:r>
      <w:r w:rsidRPr="008B26CD">
        <w:t>module</w:t>
      </w:r>
      <w:r>
        <w:t>_id</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945"/>
        <w:gridCol w:w="2280"/>
        <w:gridCol w:w="5120"/>
      </w:tblGrid>
      <w:tr w:rsidR="008B26CD" w:rsidRPr="009F0F5C" w14:paraId="78F1FF2A" w14:textId="77777777" w:rsidTr="00A649B3">
        <w:trPr>
          <w:tblHeader/>
        </w:trPr>
        <w:tc>
          <w:tcPr>
            <w:tcW w:w="1945" w:type="dxa"/>
            <w:tcMar>
              <w:top w:w="90" w:type="dxa"/>
              <w:left w:w="195" w:type="dxa"/>
              <w:bottom w:w="90" w:type="dxa"/>
              <w:right w:w="195" w:type="dxa"/>
            </w:tcMar>
            <w:vAlign w:val="center"/>
            <w:hideMark/>
          </w:tcPr>
          <w:p w14:paraId="314F60A1" w14:textId="10FE7735" w:rsidR="008B26CD" w:rsidRPr="009F0F5C" w:rsidRDefault="009F0F5C" w:rsidP="009F0F5C">
            <w:pPr>
              <w:pStyle w:val="NoSpacing"/>
              <w:rPr>
                <w:b/>
                <w:bCs/>
              </w:rPr>
            </w:pPr>
            <w:r>
              <w:rPr>
                <w:b/>
                <w:bCs/>
              </w:rPr>
              <w:t>Thành phần</w:t>
            </w:r>
          </w:p>
        </w:tc>
        <w:tc>
          <w:tcPr>
            <w:tcW w:w="2280" w:type="dxa"/>
            <w:tcMar>
              <w:top w:w="90" w:type="dxa"/>
              <w:left w:w="195" w:type="dxa"/>
              <w:bottom w:w="90" w:type="dxa"/>
              <w:right w:w="195" w:type="dxa"/>
            </w:tcMar>
            <w:vAlign w:val="center"/>
            <w:hideMark/>
          </w:tcPr>
          <w:p w14:paraId="4D3AD5FB" w14:textId="7428AE52" w:rsidR="008B26CD" w:rsidRPr="009F0F5C" w:rsidRDefault="009F0F5C" w:rsidP="009F0F5C">
            <w:pPr>
              <w:pStyle w:val="NoSpacing"/>
              <w:rPr>
                <w:b/>
                <w:bCs/>
              </w:rPr>
            </w:pPr>
            <w:r>
              <w:rPr>
                <w:b/>
                <w:bCs/>
              </w:rPr>
              <w:t>Giá trị ví dụ</w:t>
            </w:r>
            <w:r w:rsidR="006E2BCE" w:rsidRPr="009F0F5C">
              <w:rPr>
                <w:b/>
                <w:bCs/>
              </w:rPr>
              <w:t xml:space="preserve"> </w:t>
            </w:r>
          </w:p>
        </w:tc>
        <w:tc>
          <w:tcPr>
            <w:tcW w:w="5120" w:type="dxa"/>
            <w:tcMar>
              <w:top w:w="90" w:type="dxa"/>
              <w:left w:w="195" w:type="dxa"/>
              <w:bottom w:w="90" w:type="dxa"/>
              <w:right w:w="195" w:type="dxa"/>
            </w:tcMar>
            <w:vAlign w:val="center"/>
            <w:hideMark/>
          </w:tcPr>
          <w:p w14:paraId="652FE1B0" w14:textId="0B3567F0" w:rsidR="008B26CD" w:rsidRPr="009F0F5C" w:rsidRDefault="009F0F5C" w:rsidP="009F0F5C">
            <w:pPr>
              <w:pStyle w:val="NoSpacing"/>
              <w:rPr>
                <w:b/>
                <w:bCs/>
              </w:rPr>
            </w:pPr>
            <w:r>
              <w:rPr>
                <w:b/>
                <w:bCs/>
              </w:rPr>
              <w:t>Đ</w:t>
            </w:r>
            <w:r w:rsidRPr="009F0F5C">
              <w:rPr>
                <w:b/>
                <w:bCs/>
              </w:rPr>
              <w:t>ịnh nghĩa</w:t>
            </w:r>
          </w:p>
        </w:tc>
      </w:tr>
      <w:tr w:rsidR="008B26CD" w:rsidRPr="008B26CD" w14:paraId="5F76C524" w14:textId="77777777" w:rsidTr="00A649B3">
        <w:tc>
          <w:tcPr>
            <w:tcW w:w="1945" w:type="dxa"/>
            <w:tcMar>
              <w:top w:w="90" w:type="dxa"/>
              <w:left w:w="195" w:type="dxa"/>
              <w:bottom w:w="90" w:type="dxa"/>
              <w:right w:w="195" w:type="dxa"/>
            </w:tcMar>
            <w:vAlign w:val="center"/>
            <w:hideMark/>
          </w:tcPr>
          <w:p w14:paraId="76D6F37A" w14:textId="77777777" w:rsidR="008B26CD" w:rsidRPr="008B26CD" w:rsidRDefault="008B26CD" w:rsidP="009F0F5C">
            <w:pPr>
              <w:pStyle w:val="NoSpacing"/>
            </w:pPr>
            <w:r w:rsidRPr="008B26CD">
              <w:t>{key type}</w:t>
            </w:r>
          </w:p>
        </w:tc>
        <w:tc>
          <w:tcPr>
            <w:tcW w:w="2280" w:type="dxa"/>
            <w:tcMar>
              <w:top w:w="90" w:type="dxa"/>
              <w:left w:w="195" w:type="dxa"/>
              <w:bottom w:w="90" w:type="dxa"/>
              <w:right w:w="195" w:type="dxa"/>
            </w:tcMar>
            <w:vAlign w:val="center"/>
            <w:hideMark/>
          </w:tcPr>
          <w:p w14:paraId="2F478E07" w14:textId="77777777" w:rsidR="008B26CD" w:rsidRPr="008B26CD" w:rsidRDefault="008B26CD" w:rsidP="009F0F5C">
            <w:pPr>
              <w:pStyle w:val="NoSpacing"/>
            </w:pPr>
            <w:r w:rsidRPr="008B26CD">
              <w:t>block-v1</w:t>
            </w:r>
          </w:p>
        </w:tc>
        <w:tc>
          <w:tcPr>
            <w:tcW w:w="5120" w:type="dxa"/>
            <w:tcMar>
              <w:top w:w="90" w:type="dxa"/>
              <w:left w:w="195" w:type="dxa"/>
              <w:bottom w:w="90" w:type="dxa"/>
              <w:right w:w="195" w:type="dxa"/>
            </w:tcMar>
            <w:vAlign w:val="center"/>
            <w:hideMark/>
          </w:tcPr>
          <w:p w14:paraId="67205C03" w14:textId="30CA75C0" w:rsidR="008B26CD" w:rsidRPr="008B26CD" w:rsidRDefault="009F0F5C" w:rsidP="009F0F5C">
            <w:pPr>
              <w:pStyle w:val="NoSpacing"/>
            </w:pPr>
            <w:r w:rsidRPr="009F0F5C">
              <w:t>Loại định danh không gian tên, bao gồm phiên bản triển khai.</w:t>
            </w:r>
          </w:p>
        </w:tc>
      </w:tr>
      <w:tr w:rsidR="008B26CD" w:rsidRPr="008B26CD" w14:paraId="71D22C25" w14:textId="77777777" w:rsidTr="00A649B3">
        <w:tc>
          <w:tcPr>
            <w:tcW w:w="1945" w:type="dxa"/>
            <w:tcMar>
              <w:top w:w="90" w:type="dxa"/>
              <w:left w:w="195" w:type="dxa"/>
              <w:bottom w:w="90" w:type="dxa"/>
              <w:right w:w="195" w:type="dxa"/>
            </w:tcMar>
            <w:vAlign w:val="center"/>
            <w:hideMark/>
          </w:tcPr>
          <w:p w14:paraId="6A75DF0D" w14:textId="77777777" w:rsidR="008B26CD" w:rsidRPr="008B26CD" w:rsidRDefault="008B26CD" w:rsidP="009F0F5C">
            <w:pPr>
              <w:pStyle w:val="NoSpacing"/>
            </w:pPr>
            <w:r w:rsidRPr="008B26CD">
              <w:t>{org}</w:t>
            </w:r>
          </w:p>
        </w:tc>
        <w:tc>
          <w:tcPr>
            <w:tcW w:w="2280" w:type="dxa"/>
            <w:tcMar>
              <w:top w:w="90" w:type="dxa"/>
              <w:left w:w="195" w:type="dxa"/>
              <w:bottom w:w="90" w:type="dxa"/>
              <w:right w:w="195" w:type="dxa"/>
            </w:tcMar>
            <w:vAlign w:val="center"/>
            <w:hideMark/>
          </w:tcPr>
          <w:p w14:paraId="46FAE1EB" w14:textId="77777777" w:rsidR="008B26CD" w:rsidRPr="008B26CD" w:rsidRDefault="008B26CD" w:rsidP="009F0F5C">
            <w:pPr>
              <w:pStyle w:val="NoSpacing"/>
            </w:pPr>
            <w:r w:rsidRPr="008B26CD">
              <w:t>edX</w:t>
            </w:r>
          </w:p>
        </w:tc>
        <w:tc>
          <w:tcPr>
            <w:tcW w:w="5120" w:type="dxa"/>
            <w:tcMar>
              <w:top w:w="90" w:type="dxa"/>
              <w:left w:w="195" w:type="dxa"/>
              <w:bottom w:w="90" w:type="dxa"/>
              <w:right w:w="195" w:type="dxa"/>
            </w:tcMar>
            <w:vAlign w:val="center"/>
            <w:hideMark/>
          </w:tcPr>
          <w:p w14:paraId="21B9D94D" w14:textId="1C048800" w:rsidR="008B26CD" w:rsidRPr="008B26CD" w:rsidRDefault="009F0F5C" w:rsidP="009F0F5C">
            <w:pPr>
              <w:pStyle w:val="NoSpacing"/>
            </w:pPr>
            <w:r w:rsidRPr="009F0F5C">
              <w:t>Phần ID của tổ chức, cho biết tổ chức nào đã tạo ra nội dung này.</w:t>
            </w:r>
          </w:p>
        </w:tc>
      </w:tr>
      <w:tr w:rsidR="008B26CD" w:rsidRPr="008B26CD" w14:paraId="31E89D0B" w14:textId="77777777" w:rsidTr="00A649B3">
        <w:tc>
          <w:tcPr>
            <w:tcW w:w="1945" w:type="dxa"/>
            <w:tcMar>
              <w:top w:w="90" w:type="dxa"/>
              <w:left w:w="195" w:type="dxa"/>
              <w:bottom w:w="90" w:type="dxa"/>
              <w:right w:w="195" w:type="dxa"/>
            </w:tcMar>
            <w:vAlign w:val="center"/>
            <w:hideMark/>
          </w:tcPr>
          <w:p w14:paraId="26F48B18" w14:textId="77777777" w:rsidR="008B26CD" w:rsidRPr="008B26CD" w:rsidRDefault="008B26CD" w:rsidP="009F0F5C">
            <w:pPr>
              <w:pStyle w:val="NoSpacing"/>
            </w:pPr>
            <w:r w:rsidRPr="008B26CD">
              <w:lastRenderedPageBreak/>
              <w:t>{course}</w:t>
            </w:r>
          </w:p>
        </w:tc>
        <w:tc>
          <w:tcPr>
            <w:tcW w:w="2280" w:type="dxa"/>
            <w:tcMar>
              <w:top w:w="90" w:type="dxa"/>
              <w:left w:w="195" w:type="dxa"/>
              <w:bottom w:w="90" w:type="dxa"/>
              <w:right w:w="195" w:type="dxa"/>
            </w:tcMar>
            <w:vAlign w:val="center"/>
            <w:hideMark/>
          </w:tcPr>
          <w:p w14:paraId="0E88D0BE" w14:textId="77777777" w:rsidR="008B26CD" w:rsidRPr="008B26CD" w:rsidRDefault="008B26CD" w:rsidP="009F0F5C">
            <w:pPr>
              <w:pStyle w:val="NoSpacing"/>
            </w:pPr>
            <w:r w:rsidRPr="008B26CD">
              <w:t>DemoX</w:t>
            </w:r>
          </w:p>
        </w:tc>
        <w:tc>
          <w:tcPr>
            <w:tcW w:w="5120" w:type="dxa"/>
            <w:tcMar>
              <w:top w:w="90" w:type="dxa"/>
              <w:left w:w="195" w:type="dxa"/>
              <w:bottom w:w="90" w:type="dxa"/>
              <w:right w:w="195" w:type="dxa"/>
            </w:tcMar>
            <w:vAlign w:val="center"/>
            <w:hideMark/>
          </w:tcPr>
          <w:p w14:paraId="31BCC544" w14:textId="0AA74B47" w:rsidR="008B26CD" w:rsidRPr="008B26CD" w:rsidRDefault="009F0F5C" w:rsidP="009F0F5C">
            <w:pPr>
              <w:pStyle w:val="NoSpacing"/>
            </w:pPr>
            <w:r w:rsidRPr="009F0F5C">
              <w:t>Khóa học mà nội dung này được tạo ra.</w:t>
            </w:r>
          </w:p>
        </w:tc>
      </w:tr>
      <w:tr w:rsidR="008B26CD" w:rsidRPr="008B26CD" w14:paraId="39410B8F" w14:textId="77777777" w:rsidTr="00A649B3">
        <w:tc>
          <w:tcPr>
            <w:tcW w:w="1945" w:type="dxa"/>
            <w:tcMar>
              <w:top w:w="90" w:type="dxa"/>
              <w:left w:w="195" w:type="dxa"/>
              <w:bottom w:w="90" w:type="dxa"/>
              <w:right w:w="195" w:type="dxa"/>
            </w:tcMar>
            <w:vAlign w:val="center"/>
            <w:hideMark/>
          </w:tcPr>
          <w:p w14:paraId="43DD7295" w14:textId="77777777" w:rsidR="008B26CD" w:rsidRPr="008B26CD" w:rsidRDefault="008B26CD" w:rsidP="009F0F5C">
            <w:pPr>
              <w:pStyle w:val="NoSpacing"/>
            </w:pPr>
            <w:r w:rsidRPr="008B26CD">
              <w:t>{run}</w:t>
            </w:r>
          </w:p>
        </w:tc>
        <w:tc>
          <w:tcPr>
            <w:tcW w:w="2280" w:type="dxa"/>
            <w:tcMar>
              <w:top w:w="90" w:type="dxa"/>
              <w:left w:w="195" w:type="dxa"/>
              <w:bottom w:w="90" w:type="dxa"/>
              <w:right w:w="195" w:type="dxa"/>
            </w:tcMar>
            <w:vAlign w:val="center"/>
            <w:hideMark/>
          </w:tcPr>
          <w:p w14:paraId="218191D3" w14:textId="77777777" w:rsidR="008B26CD" w:rsidRPr="008B26CD" w:rsidRDefault="008B26CD" w:rsidP="009F0F5C">
            <w:pPr>
              <w:pStyle w:val="NoSpacing"/>
            </w:pPr>
            <w:r w:rsidRPr="008B26CD">
              <w:t>Demo_2014</w:t>
            </w:r>
          </w:p>
        </w:tc>
        <w:tc>
          <w:tcPr>
            <w:tcW w:w="5120" w:type="dxa"/>
            <w:tcMar>
              <w:top w:w="90" w:type="dxa"/>
              <w:left w:w="195" w:type="dxa"/>
              <w:bottom w:w="90" w:type="dxa"/>
              <w:right w:w="195" w:type="dxa"/>
            </w:tcMar>
            <w:vAlign w:val="center"/>
            <w:hideMark/>
          </w:tcPr>
          <w:p w14:paraId="02C42160" w14:textId="2548C9D0" w:rsidR="008B26CD" w:rsidRPr="008B26CD" w:rsidRDefault="009F0F5C" w:rsidP="009F0F5C">
            <w:pPr>
              <w:pStyle w:val="NoSpacing"/>
            </w:pPr>
            <w:r w:rsidRPr="009F0F5C">
              <w:t>Học kỳ hoặc lần lặp lại cụ thể của khóa học.</w:t>
            </w:r>
          </w:p>
        </w:tc>
      </w:tr>
      <w:tr w:rsidR="008B26CD" w:rsidRPr="008B26CD" w14:paraId="2297CF3C" w14:textId="77777777" w:rsidTr="00A649B3">
        <w:tc>
          <w:tcPr>
            <w:tcW w:w="1945" w:type="dxa"/>
            <w:tcMar>
              <w:top w:w="90" w:type="dxa"/>
              <w:left w:w="195" w:type="dxa"/>
              <w:bottom w:w="90" w:type="dxa"/>
              <w:right w:w="195" w:type="dxa"/>
            </w:tcMar>
            <w:vAlign w:val="center"/>
            <w:hideMark/>
          </w:tcPr>
          <w:p w14:paraId="0F6542D3" w14:textId="77777777" w:rsidR="008B26CD" w:rsidRPr="008B26CD" w:rsidRDefault="008B26CD" w:rsidP="009F0F5C">
            <w:pPr>
              <w:pStyle w:val="NoSpacing"/>
            </w:pPr>
            <w:r w:rsidRPr="008B26CD">
              <w:t>type@{module type}</w:t>
            </w:r>
          </w:p>
        </w:tc>
        <w:tc>
          <w:tcPr>
            <w:tcW w:w="2280" w:type="dxa"/>
            <w:tcMar>
              <w:top w:w="90" w:type="dxa"/>
              <w:left w:w="195" w:type="dxa"/>
              <w:bottom w:w="90" w:type="dxa"/>
              <w:right w:w="195" w:type="dxa"/>
            </w:tcMar>
            <w:vAlign w:val="center"/>
            <w:hideMark/>
          </w:tcPr>
          <w:p w14:paraId="3AC142EA" w14:textId="77777777" w:rsidR="008B26CD" w:rsidRPr="008B26CD" w:rsidRDefault="008B26CD" w:rsidP="009F0F5C">
            <w:pPr>
              <w:pStyle w:val="NoSpacing"/>
            </w:pPr>
            <w:r w:rsidRPr="008B26CD">
              <w:t>type@problem</w:t>
            </w:r>
          </w:p>
        </w:tc>
        <w:tc>
          <w:tcPr>
            <w:tcW w:w="5120" w:type="dxa"/>
            <w:tcMar>
              <w:top w:w="90" w:type="dxa"/>
              <w:left w:w="195" w:type="dxa"/>
              <w:bottom w:w="90" w:type="dxa"/>
              <w:right w:w="195" w:type="dxa"/>
            </w:tcMar>
            <w:vAlign w:val="center"/>
            <w:hideMark/>
          </w:tcPr>
          <w:p w14:paraId="2330CF92" w14:textId="0962E53F" w:rsidR="008B26CD" w:rsidRPr="008B26CD" w:rsidRDefault="009F0F5C" w:rsidP="00A649B3">
            <w:pPr>
              <w:pStyle w:val="NoSpacing"/>
              <w:jc w:val="left"/>
            </w:pPr>
            <w:r w:rsidRPr="009F0F5C">
              <w:t>Kiểu mô-đun. Giá trị tương tự được lưu trữ trong cột courseware_studentmodule.module_type.</w:t>
            </w:r>
          </w:p>
        </w:tc>
      </w:tr>
      <w:tr w:rsidR="008B26CD" w:rsidRPr="008B26CD" w14:paraId="2CBAF479" w14:textId="77777777" w:rsidTr="00A649B3">
        <w:tc>
          <w:tcPr>
            <w:tcW w:w="1945" w:type="dxa"/>
            <w:tcMar>
              <w:top w:w="90" w:type="dxa"/>
              <w:left w:w="195" w:type="dxa"/>
              <w:bottom w:w="90" w:type="dxa"/>
              <w:right w:w="195" w:type="dxa"/>
            </w:tcMar>
            <w:vAlign w:val="center"/>
            <w:hideMark/>
          </w:tcPr>
          <w:p w14:paraId="34F5F74E" w14:textId="77777777" w:rsidR="008B26CD" w:rsidRPr="008B26CD" w:rsidRDefault="008B26CD" w:rsidP="009F0F5C">
            <w:pPr>
              <w:pStyle w:val="NoSpacing"/>
            </w:pPr>
            <w:r w:rsidRPr="008B26CD">
              <w:t>block@{module name or hash code}</w:t>
            </w:r>
          </w:p>
        </w:tc>
        <w:tc>
          <w:tcPr>
            <w:tcW w:w="2280" w:type="dxa"/>
            <w:tcMar>
              <w:top w:w="90" w:type="dxa"/>
              <w:left w:w="195" w:type="dxa"/>
              <w:bottom w:w="90" w:type="dxa"/>
              <w:right w:w="195" w:type="dxa"/>
            </w:tcMar>
            <w:vAlign w:val="center"/>
            <w:hideMark/>
          </w:tcPr>
          <w:p w14:paraId="0FDD63AF" w14:textId="77777777" w:rsidR="00054C0D" w:rsidRDefault="008B26CD" w:rsidP="009F0F5C">
            <w:pPr>
              <w:pStyle w:val="NoSpacing"/>
            </w:pPr>
            <w:r w:rsidRPr="008B26CD">
              <w:t>block@303034da25524878a</w:t>
            </w:r>
          </w:p>
          <w:p w14:paraId="5B1D4240" w14:textId="5C003AD2" w:rsidR="008B26CD" w:rsidRPr="008B26CD" w:rsidRDefault="008B26CD" w:rsidP="009F0F5C">
            <w:pPr>
              <w:pStyle w:val="NoSpacing"/>
            </w:pPr>
            <w:r w:rsidRPr="008B26CD">
              <w:t>2e66fb57c91cf85</w:t>
            </w:r>
          </w:p>
        </w:tc>
        <w:tc>
          <w:tcPr>
            <w:tcW w:w="5120" w:type="dxa"/>
            <w:tcMar>
              <w:top w:w="90" w:type="dxa"/>
              <w:left w:w="195" w:type="dxa"/>
              <w:bottom w:w="90" w:type="dxa"/>
              <w:right w:w="195" w:type="dxa"/>
            </w:tcMar>
            <w:vAlign w:val="center"/>
            <w:hideMark/>
          </w:tcPr>
          <w:p w14:paraId="0C838611" w14:textId="1632AF0C" w:rsidR="008B26CD" w:rsidRPr="008B26CD" w:rsidRDefault="009F0F5C" w:rsidP="009F0F5C">
            <w:pPr>
              <w:pStyle w:val="NoSpacing"/>
              <w:keepNext/>
            </w:pPr>
            <w:r w:rsidRPr="009F0F5C">
              <w:t>Tên mà người tạo nội dung cung cấp cho mô-đun này. Nếu mô-đun không có tên, hệ thống sẽ tạo mã băm làm mã định danh.</w:t>
            </w:r>
          </w:p>
        </w:tc>
      </w:tr>
    </w:tbl>
    <w:p w14:paraId="2043DA51" w14:textId="080C7E6F" w:rsidR="000B08B7" w:rsidRPr="009F0F5C" w:rsidRDefault="009F0F5C" w:rsidP="00BE4833">
      <w:pPr>
        <w:pStyle w:val="NoSpacing"/>
        <w:spacing w:before="240"/>
        <w:ind w:firstLine="720"/>
        <w:rPr>
          <w:i/>
          <w:iCs/>
        </w:rPr>
      </w:pPr>
      <w:bookmarkStart w:id="170" w:name="user-content-student-id"/>
      <w:bookmarkEnd w:id="170"/>
      <w:r w:rsidRPr="009F0F5C">
        <w:rPr>
          <w:i/>
          <w:iCs/>
          <w:color w:val="1F2328"/>
        </w:rPr>
        <w:t xml:space="preserve">Thuộc tính </w:t>
      </w:r>
      <w:r w:rsidR="008B26CD" w:rsidRPr="009F0F5C">
        <w:rPr>
          <w:i/>
          <w:iCs/>
        </w:rPr>
        <w:t>student_i</w:t>
      </w:r>
      <w:bookmarkStart w:id="171" w:name="user-content-state"/>
      <w:bookmarkEnd w:id="171"/>
      <w:r>
        <w:rPr>
          <w:i/>
          <w:iCs/>
        </w:rPr>
        <w:t xml:space="preserve">d: </w:t>
      </w:r>
      <w:r w:rsidR="000B08B7" w:rsidRPr="005377A9">
        <w:t>Tham chiếu đến auth_user.id</w:t>
      </w:r>
      <w:r w:rsidR="00A649B3">
        <w:t>.</w:t>
      </w:r>
    </w:p>
    <w:p w14:paraId="6CD7822B" w14:textId="39158FF4" w:rsidR="009F0F5C" w:rsidRDefault="009F0F5C" w:rsidP="009F0F5C">
      <w:pPr>
        <w:spacing w:line="360" w:lineRule="auto"/>
        <w:ind w:firstLine="720"/>
        <w:jc w:val="both"/>
        <w:rPr>
          <w:szCs w:val="26"/>
        </w:rPr>
      </w:pPr>
      <w:r w:rsidRPr="009F0F5C">
        <w:rPr>
          <w:i/>
          <w:iCs/>
          <w:szCs w:val="26"/>
        </w:rPr>
        <w:t xml:space="preserve">Thuộc tính </w:t>
      </w:r>
      <w:r w:rsidR="008B26CD" w:rsidRPr="009F0F5C">
        <w:rPr>
          <w:i/>
          <w:iCs/>
          <w:szCs w:val="26"/>
        </w:rPr>
        <w:t>state</w:t>
      </w:r>
      <w:r>
        <w:rPr>
          <w:i/>
          <w:iCs/>
          <w:szCs w:val="26"/>
        </w:rPr>
        <w:t xml:space="preserve">: </w:t>
      </w:r>
      <w:r w:rsidR="000B08B7" w:rsidRPr="005377A9">
        <w:rPr>
          <w:szCs w:val="26"/>
        </w:rPr>
        <w:t>Đây là trường văn bản JSON nơi các loại mô-đun khác nhau có thể tự do lưu trữ trạng thái của chúng theo bất kỳ cách nào chúng muốn</w:t>
      </w:r>
      <w:r w:rsidR="00A649B3">
        <w:rPr>
          <w:szCs w:val="26"/>
        </w:rPr>
        <w:t>.</w:t>
      </w:r>
    </w:p>
    <w:p w14:paraId="23097E6B" w14:textId="5C01B1D3" w:rsidR="000B08B7" w:rsidRPr="009F0F5C" w:rsidRDefault="009F0F5C" w:rsidP="009F0F5C">
      <w:pPr>
        <w:pStyle w:val="NoSpacing"/>
        <w:ind w:firstLine="720"/>
        <w:rPr>
          <w:b/>
          <w:bCs/>
          <w:szCs w:val="26"/>
        </w:rPr>
      </w:pPr>
      <w:r w:rsidRPr="009F0F5C">
        <w:rPr>
          <w:i/>
          <w:iCs/>
          <w:szCs w:val="26"/>
        </w:rPr>
        <w:t xml:space="preserve">Thuộc tính </w:t>
      </w:r>
      <w:r w:rsidR="008B26CD" w:rsidRPr="009F0F5C">
        <w:rPr>
          <w:i/>
          <w:iCs/>
          <w:szCs w:val="26"/>
        </w:rPr>
        <w:t>grade</w:t>
      </w:r>
      <w:r w:rsidRPr="009F0F5C">
        <w:rPr>
          <w:i/>
          <w:iCs/>
          <w:szCs w:val="26"/>
        </w:rPr>
        <w:t>:</w:t>
      </w:r>
      <w:r>
        <w:rPr>
          <w:b/>
          <w:bCs/>
          <w:szCs w:val="26"/>
        </w:rPr>
        <w:t xml:space="preserve"> </w:t>
      </w:r>
      <w:bookmarkStart w:id="172" w:name="user-content-id68"/>
      <w:bookmarkEnd w:id="172"/>
      <w:r w:rsidR="000B08B7" w:rsidRPr="005377A9">
        <w:rPr>
          <w:szCs w:val="26"/>
        </w:rPr>
        <w:t xml:space="preserve">Giá trị </w:t>
      </w:r>
      <w:r w:rsidR="00E70246">
        <w:rPr>
          <w:szCs w:val="26"/>
        </w:rPr>
        <w:t xml:space="preserve">số thực </w:t>
      </w:r>
      <w:r w:rsidR="000B08B7" w:rsidRPr="005377A9">
        <w:rPr>
          <w:szCs w:val="26"/>
        </w:rPr>
        <w:t xml:space="preserve">cho biết tổng điểm không có trọng số cho </w:t>
      </w:r>
      <w:r w:rsidR="00EE5511">
        <w:rPr>
          <w:szCs w:val="26"/>
        </w:rPr>
        <w:t>câu hỏi</w:t>
      </w:r>
      <w:r w:rsidR="000B08B7" w:rsidRPr="005377A9">
        <w:rPr>
          <w:szCs w:val="26"/>
        </w:rPr>
        <w:t xml:space="preserve"> này mà </w:t>
      </w:r>
      <w:r w:rsidR="00E70246">
        <w:rPr>
          <w:szCs w:val="26"/>
        </w:rPr>
        <w:t>n</w:t>
      </w:r>
      <w:r w:rsidR="007D7EDE">
        <w:rPr>
          <w:szCs w:val="26"/>
        </w:rPr>
        <w:t>gười học</w:t>
      </w:r>
      <w:r w:rsidR="000B08B7" w:rsidRPr="005377A9">
        <w:rPr>
          <w:szCs w:val="26"/>
        </w:rPr>
        <w:t xml:space="preserve"> đã đạt điểm. Về cơ bản là có bao nhiêu phản hồi họ trả lời đúng trong </w:t>
      </w:r>
      <w:r w:rsidR="00EE5511">
        <w:rPr>
          <w:szCs w:val="26"/>
        </w:rPr>
        <w:t>câu hỏi</w:t>
      </w:r>
      <w:r w:rsidR="000B08B7" w:rsidRPr="005377A9">
        <w:rPr>
          <w:szCs w:val="26"/>
        </w:rPr>
        <w:t>.</w:t>
      </w:r>
      <w:r>
        <w:rPr>
          <w:b/>
          <w:bCs/>
          <w:szCs w:val="26"/>
        </w:rPr>
        <w:tab/>
      </w:r>
    </w:p>
    <w:p w14:paraId="4150A675" w14:textId="566A3BF0" w:rsidR="000B08B7" w:rsidRPr="009F0F5C" w:rsidRDefault="009F0F5C" w:rsidP="009F0F5C">
      <w:pPr>
        <w:pStyle w:val="NoSpacing"/>
        <w:ind w:firstLine="720"/>
        <w:rPr>
          <w:i/>
          <w:iCs/>
        </w:rPr>
      </w:pPr>
      <w:r w:rsidRPr="009F0F5C">
        <w:rPr>
          <w:i/>
          <w:iCs/>
        </w:rPr>
        <w:t xml:space="preserve">Thuộc tính </w:t>
      </w:r>
      <w:r w:rsidR="008B26CD" w:rsidRPr="009F0F5C">
        <w:rPr>
          <w:i/>
          <w:iCs/>
        </w:rPr>
        <w:t>created</w:t>
      </w:r>
      <w:r w:rsidRPr="009F0F5C">
        <w:rPr>
          <w:i/>
          <w:iCs/>
        </w:rPr>
        <w:t>:</w:t>
      </w:r>
      <w:r>
        <w:rPr>
          <w:i/>
          <w:iCs/>
        </w:rPr>
        <w:t xml:space="preserve"> </w:t>
      </w:r>
      <w:r w:rsidR="000B08B7" w:rsidRPr="005377A9">
        <w:t xml:space="preserve">Ngày giờ tạo hàng này, thường là thời điểm </w:t>
      </w:r>
      <w:r w:rsidR="00E70246">
        <w:t>n</w:t>
      </w:r>
      <w:r w:rsidR="007D7EDE">
        <w:t>gười học</w:t>
      </w:r>
      <w:r w:rsidR="000B08B7" w:rsidRPr="005377A9">
        <w:t xml:space="preserve"> lần đầu truy cập vào nội dung này.</w:t>
      </w:r>
    </w:p>
    <w:p w14:paraId="0428A87A" w14:textId="4FFC466D" w:rsidR="000B08B7" w:rsidRPr="009F0F5C" w:rsidRDefault="009F0F5C" w:rsidP="009F0F5C">
      <w:pPr>
        <w:pStyle w:val="NoSpacing"/>
        <w:ind w:firstLine="720"/>
        <w:rPr>
          <w:b/>
          <w:bCs/>
        </w:rPr>
      </w:pPr>
      <w:bookmarkStart w:id="173" w:name="user-content-modified"/>
      <w:bookmarkEnd w:id="173"/>
      <w:r w:rsidRPr="009F0F5C">
        <w:rPr>
          <w:i/>
          <w:iCs/>
        </w:rPr>
        <w:t xml:space="preserve">Thuộc tính </w:t>
      </w:r>
      <w:r w:rsidR="008B26CD" w:rsidRPr="009F0F5C">
        <w:rPr>
          <w:i/>
          <w:iCs/>
        </w:rPr>
        <w:t>modified</w:t>
      </w:r>
      <w:r w:rsidRPr="009F0F5C">
        <w:rPr>
          <w:i/>
          <w:iCs/>
        </w:rPr>
        <w:t>:</w:t>
      </w:r>
      <w:bookmarkStart w:id="174" w:name="user-content-max-grade"/>
      <w:bookmarkEnd w:id="174"/>
      <w:r>
        <w:rPr>
          <w:b/>
          <w:bCs/>
        </w:rPr>
        <w:t xml:space="preserve"> </w:t>
      </w:r>
      <w:r w:rsidR="000B08B7" w:rsidRPr="005377A9">
        <w:t xml:space="preserve">Ngày giờ khi hàng này được cập nhật lần cuối. </w:t>
      </w:r>
    </w:p>
    <w:p w14:paraId="2C411633" w14:textId="25D9CA21" w:rsidR="000B08B7" w:rsidRPr="009F0F5C" w:rsidRDefault="009F0F5C" w:rsidP="009F0F5C">
      <w:pPr>
        <w:pStyle w:val="NoSpacing"/>
        <w:ind w:firstLine="720"/>
      </w:pPr>
      <w:r w:rsidRPr="009F0F5C">
        <w:rPr>
          <w:i/>
          <w:iCs/>
        </w:rPr>
        <w:t xml:space="preserve">Thuộc tính </w:t>
      </w:r>
      <w:r w:rsidR="008B26CD" w:rsidRPr="009F0F5C">
        <w:rPr>
          <w:i/>
          <w:iCs/>
        </w:rPr>
        <w:t>max_grade</w:t>
      </w:r>
      <w:r w:rsidRPr="009F0F5C">
        <w:rPr>
          <w:i/>
          <w:iCs/>
        </w:rPr>
        <w:t>:</w:t>
      </w:r>
      <w:bookmarkStart w:id="175" w:name="user-content-done"/>
      <w:bookmarkEnd w:id="175"/>
      <w:r>
        <w:rPr>
          <w:i/>
          <w:iCs/>
        </w:rPr>
        <w:t xml:space="preserve"> </w:t>
      </w:r>
      <w:r w:rsidR="000B08B7" w:rsidRPr="009F0F5C">
        <w:t xml:space="preserve">Giá trị </w:t>
      </w:r>
      <w:r w:rsidR="00E70246">
        <w:t>số thực</w:t>
      </w:r>
      <w:r w:rsidR="000B08B7" w:rsidRPr="009F0F5C">
        <w:t xml:space="preserve"> biểu thị tổng điểm không có trọng số có thể có cho </w:t>
      </w:r>
      <w:r w:rsidR="00EE5511">
        <w:t>câu hỏi</w:t>
      </w:r>
      <w:r w:rsidR="000B08B7" w:rsidRPr="009F0F5C">
        <w:t xml:space="preserve"> này hoặc về cơ bản là số lượng phản hồi có trong </w:t>
      </w:r>
      <w:r w:rsidR="00EE5511">
        <w:t>câu hỏi</w:t>
      </w:r>
      <w:r w:rsidR="000B08B7" w:rsidRPr="009F0F5C">
        <w:t xml:space="preserve"> này. </w:t>
      </w:r>
    </w:p>
    <w:p w14:paraId="6E65E0B2" w14:textId="45F80E77" w:rsidR="000B08B7" w:rsidRPr="00590213" w:rsidRDefault="00590213" w:rsidP="00590213">
      <w:pPr>
        <w:spacing w:line="360" w:lineRule="auto"/>
        <w:ind w:firstLine="720"/>
        <w:rPr>
          <w:b/>
          <w:bCs/>
          <w:color w:val="1F2328"/>
          <w:szCs w:val="26"/>
        </w:rPr>
      </w:pPr>
      <w:r w:rsidRPr="00590213">
        <w:rPr>
          <w:i/>
          <w:iCs/>
          <w:color w:val="1F2328"/>
          <w:szCs w:val="26"/>
        </w:rPr>
        <w:t xml:space="preserve">Thuộc tính </w:t>
      </w:r>
      <w:r w:rsidR="008B26CD" w:rsidRPr="00590213">
        <w:rPr>
          <w:i/>
          <w:iCs/>
          <w:color w:val="1F2328"/>
          <w:szCs w:val="26"/>
        </w:rPr>
        <w:t>done</w:t>
      </w:r>
      <w:r w:rsidRPr="00590213">
        <w:rPr>
          <w:i/>
          <w:iCs/>
          <w:color w:val="1F2328"/>
          <w:szCs w:val="26"/>
        </w:rPr>
        <w:t>:</w:t>
      </w:r>
      <w:bookmarkStart w:id="176" w:name="user-content-id69"/>
      <w:bookmarkEnd w:id="176"/>
      <w:r>
        <w:rPr>
          <w:b/>
          <w:bCs/>
          <w:color w:val="1F2328"/>
          <w:szCs w:val="26"/>
        </w:rPr>
        <w:t xml:space="preserve"> </w:t>
      </w:r>
      <w:r w:rsidR="000B08B7" w:rsidRPr="005377A9">
        <w:rPr>
          <w:szCs w:val="26"/>
        </w:rPr>
        <w:t>Không được sử dụng. Giá trị na xuất hiện ở mỗi hàng.</w:t>
      </w:r>
    </w:p>
    <w:p w14:paraId="5F853D84" w14:textId="6C8E3E4D" w:rsidR="000B08B7" w:rsidRPr="005377A9" w:rsidRDefault="00590213" w:rsidP="00395221">
      <w:pPr>
        <w:pStyle w:val="NoSpacing"/>
        <w:ind w:firstLine="720"/>
      </w:pPr>
      <w:r w:rsidRPr="00590213">
        <w:rPr>
          <w:i/>
          <w:iCs/>
        </w:rPr>
        <w:t xml:space="preserve">Thuộc tính </w:t>
      </w:r>
      <w:r w:rsidR="008B26CD" w:rsidRPr="00590213">
        <w:rPr>
          <w:i/>
          <w:iCs/>
        </w:rPr>
        <w:t>course_id</w:t>
      </w:r>
      <w:r w:rsidRPr="00590213">
        <w:rPr>
          <w:i/>
          <w:iCs/>
        </w:rPr>
        <w:t>:</w:t>
      </w:r>
      <w:r>
        <w:t xml:space="preserve"> </w:t>
      </w:r>
      <w:r w:rsidR="000B08B7" w:rsidRPr="005377A9">
        <w:t>Khóa học mà hàng này áp dụng, theo định dạng {key type}:{org}+{course}+{run}. Ví dụ: course-v1:edX+DemoX+Demo_2014.</w:t>
      </w:r>
    </w:p>
    <w:p w14:paraId="2B1A1869" w14:textId="5E4857FA" w:rsidR="000B08B7" w:rsidRPr="00AF53B7" w:rsidRDefault="00995F6B" w:rsidP="001A0CBA">
      <w:pPr>
        <w:pStyle w:val="Heading3"/>
        <w:rPr>
          <w:szCs w:val="26"/>
        </w:rPr>
      </w:pPr>
      <w:bookmarkStart w:id="177" w:name="_Toc181215550"/>
      <w:r w:rsidRPr="00AF53B7">
        <w:t xml:space="preserve">Dữ liệu điểm khóa học - </w:t>
      </w:r>
      <w:hyperlink r:id="rId53" w:anchor="id101" w:history="1">
        <w:r w:rsidR="000B08B7" w:rsidRPr="00AF53B7">
          <w:rPr>
            <w:szCs w:val="26"/>
          </w:rPr>
          <w:t>Course Grades Data</w:t>
        </w:r>
        <w:bookmarkEnd w:id="177"/>
      </w:hyperlink>
    </w:p>
    <w:p w14:paraId="232743F2" w14:textId="77F81657" w:rsidR="000B08B7" w:rsidRPr="005377A9" w:rsidRDefault="00590213" w:rsidP="00794D58">
      <w:pPr>
        <w:pStyle w:val="Heading4"/>
        <w:numPr>
          <w:ilvl w:val="0"/>
          <w:numId w:val="32"/>
        </w:numPr>
      </w:pPr>
      <w:bookmarkStart w:id="178" w:name="user-content-columns-in-the-grades-persi"/>
      <w:bookmarkEnd w:id="178"/>
      <w:r>
        <w:t>Bảng</w:t>
      </w:r>
      <w:r w:rsidR="000B08B7" w:rsidRPr="005377A9">
        <w:t> grades_persistentcoursegrade </w:t>
      </w:r>
    </w:p>
    <w:p w14:paraId="3466CC02" w14:textId="77777777" w:rsidR="00BE4833" w:rsidRDefault="000B08B7" w:rsidP="00BE4833">
      <w:pPr>
        <w:pStyle w:val="Caption"/>
        <w:jc w:val="both"/>
      </w:pPr>
      <w:r w:rsidRPr="005377A9">
        <w:t xml:space="preserve">Bảng grades_persistentcoursegrade lưu trữ các giá trị cố định cho điểm khóa học của </w:t>
      </w:r>
      <w:r w:rsidR="00E70246">
        <w:t>n</w:t>
      </w:r>
      <w:r w:rsidR="007D7EDE">
        <w:t>gười học</w:t>
      </w:r>
      <w:r w:rsidRPr="005377A9">
        <w:t>.</w:t>
      </w:r>
      <w:bookmarkStart w:id="179" w:name="_Toc179871977"/>
      <w:r w:rsidR="00BE4833" w:rsidRPr="00BE4833">
        <w:t xml:space="preserve"> </w:t>
      </w:r>
    </w:p>
    <w:p w14:paraId="566C6662" w14:textId="6CFCC4EA" w:rsidR="000B08B7" w:rsidRPr="00BE4833" w:rsidRDefault="00BE4833" w:rsidP="00BE4833">
      <w:pPr>
        <w:pStyle w:val="Caption"/>
        <w:jc w:val="both"/>
      </w:pPr>
      <w:r>
        <w:t xml:space="preserve">Bảng </w:t>
      </w:r>
      <w:fldSimple w:instr=" STYLEREF 1 \s ">
        <w:r w:rsidR="000C09B3">
          <w:rPr>
            <w:noProof/>
          </w:rPr>
          <w:t>3</w:t>
        </w:r>
      </w:fldSimple>
      <w:r>
        <w:t>.</w:t>
      </w:r>
      <w:fldSimple w:instr=" SEQ Bảng \* ARABIC \s 1 ">
        <w:r w:rsidR="000C09B3">
          <w:rPr>
            <w:noProof/>
          </w:rPr>
          <w:t>19</w:t>
        </w:r>
      </w:fldSimple>
      <w:r>
        <w:t xml:space="preserve"> Mô tả các thuộc tính bảng </w:t>
      </w:r>
      <w:r w:rsidRPr="005377A9">
        <w:t>grades_persistentcoursegrade</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13"/>
        <w:gridCol w:w="3178"/>
        <w:gridCol w:w="2454"/>
      </w:tblGrid>
      <w:tr w:rsidR="00054C0D" w:rsidRPr="00590213" w14:paraId="5DC531D6" w14:textId="3FCACE63" w:rsidTr="00054C0D">
        <w:trPr>
          <w:tblHeader/>
          <w:jc w:val="center"/>
        </w:trPr>
        <w:tc>
          <w:tcPr>
            <w:tcW w:w="3713" w:type="dxa"/>
            <w:tcMar>
              <w:top w:w="90" w:type="dxa"/>
              <w:left w:w="195" w:type="dxa"/>
              <w:bottom w:w="90" w:type="dxa"/>
              <w:right w:w="195" w:type="dxa"/>
            </w:tcMar>
            <w:vAlign w:val="center"/>
            <w:hideMark/>
          </w:tcPr>
          <w:p w14:paraId="17A0A65B" w14:textId="59901DCC" w:rsidR="00054C0D" w:rsidRPr="00590213" w:rsidRDefault="00054C0D" w:rsidP="00054C0D">
            <w:pPr>
              <w:pStyle w:val="NoSpacing"/>
              <w:jc w:val="center"/>
              <w:rPr>
                <w:b/>
                <w:bCs/>
              </w:rPr>
            </w:pPr>
            <w:r>
              <w:rPr>
                <w:b/>
                <w:bCs/>
              </w:rPr>
              <w:lastRenderedPageBreak/>
              <w:t>Thuộc tính</w:t>
            </w:r>
          </w:p>
        </w:tc>
        <w:tc>
          <w:tcPr>
            <w:tcW w:w="3178" w:type="dxa"/>
            <w:tcMar>
              <w:top w:w="90" w:type="dxa"/>
              <w:left w:w="195" w:type="dxa"/>
              <w:bottom w:w="90" w:type="dxa"/>
              <w:right w:w="195" w:type="dxa"/>
            </w:tcMar>
            <w:vAlign w:val="center"/>
            <w:hideMark/>
          </w:tcPr>
          <w:p w14:paraId="091AA1FE" w14:textId="5E751A4F" w:rsidR="00054C0D" w:rsidRPr="00590213" w:rsidRDefault="00054C0D" w:rsidP="00054C0D">
            <w:pPr>
              <w:pStyle w:val="NoSpacing"/>
              <w:jc w:val="center"/>
              <w:rPr>
                <w:b/>
                <w:bCs/>
              </w:rPr>
            </w:pPr>
            <w:r>
              <w:rPr>
                <w:b/>
                <w:bCs/>
              </w:rPr>
              <w:t>Kiểu dữ liệu</w:t>
            </w:r>
          </w:p>
        </w:tc>
        <w:tc>
          <w:tcPr>
            <w:tcW w:w="2454" w:type="dxa"/>
          </w:tcPr>
          <w:p w14:paraId="625C91F1" w14:textId="6D8058C5" w:rsidR="00054C0D" w:rsidRDefault="00054C0D" w:rsidP="00054C0D">
            <w:pPr>
              <w:pStyle w:val="NoSpacing"/>
              <w:jc w:val="center"/>
              <w:rPr>
                <w:b/>
                <w:bCs/>
              </w:rPr>
            </w:pPr>
            <w:r>
              <w:rPr>
                <w:b/>
                <w:bCs/>
              </w:rPr>
              <w:t>Ghi chú</w:t>
            </w:r>
          </w:p>
        </w:tc>
      </w:tr>
      <w:tr w:rsidR="00054C0D" w:rsidRPr="000B08B7" w14:paraId="138B2727" w14:textId="1457AC8F" w:rsidTr="00054C0D">
        <w:trPr>
          <w:jc w:val="center"/>
        </w:trPr>
        <w:tc>
          <w:tcPr>
            <w:tcW w:w="3713" w:type="dxa"/>
            <w:tcMar>
              <w:top w:w="90" w:type="dxa"/>
              <w:left w:w="195" w:type="dxa"/>
              <w:bottom w:w="90" w:type="dxa"/>
              <w:right w:w="195" w:type="dxa"/>
            </w:tcMar>
            <w:vAlign w:val="center"/>
            <w:hideMark/>
          </w:tcPr>
          <w:p w14:paraId="7115D128" w14:textId="77777777" w:rsidR="00054C0D" w:rsidRPr="000B08B7" w:rsidRDefault="00054C0D" w:rsidP="00590213">
            <w:pPr>
              <w:pStyle w:val="NoSpacing"/>
            </w:pPr>
            <w:r w:rsidRPr="000B08B7">
              <w:t>course_id</w:t>
            </w:r>
          </w:p>
        </w:tc>
        <w:tc>
          <w:tcPr>
            <w:tcW w:w="3178" w:type="dxa"/>
            <w:tcMar>
              <w:top w:w="90" w:type="dxa"/>
              <w:left w:w="195" w:type="dxa"/>
              <w:bottom w:w="90" w:type="dxa"/>
              <w:right w:w="195" w:type="dxa"/>
            </w:tcMar>
            <w:vAlign w:val="center"/>
            <w:hideMark/>
          </w:tcPr>
          <w:p w14:paraId="6D05D361" w14:textId="10B82374" w:rsidR="00054C0D" w:rsidRPr="000B08B7" w:rsidRDefault="00BE4833" w:rsidP="00590213">
            <w:pPr>
              <w:pStyle w:val="NoSpacing"/>
            </w:pPr>
            <w:r>
              <w:rPr>
                <w:szCs w:val="26"/>
              </w:rPr>
              <w:t>V</w:t>
            </w:r>
            <w:r w:rsidRPr="00BC5EC7">
              <w:rPr>
                <w:szCs w:val="26"/>
              </w:rPr>
              <w:t>archar(255)</w:t>
            </w:r>
          </w:p>
        </w:tc>
        <w:tc>
          <w:tcPr>
            <w:tcW w:w="2454" w:type="dxa"/>
          </w:tcPr>
          <w:p w14:paraId="0283B3E8" w14:textId="77777777" w:rsidR="00054C0D" w:rsidRPr="000B08B7" w:rsidRDefault="00054C0D" w:rsidP="00590213">
            <w:pPr>
              <w:pStyle w:val="NoSpacing"/>
            </w:pPr>
          </w:p>
        </w:tc>
      </w:tr>
      <w:tr w:rsidR="00054C0D" w:rsidRPr="000B08B7" w14:paraId="0430068F" w14:textId="1199897A" w:rsidTr="00054C0D">
        <w:trPr>
          <w:jc w:val="center"/>
        </w:trPr>
        <w:tc>
          <w:tcPr>
            <w:tcW w:w="3713" w:type="dxa"/>
            <w:tcMar>
              <w:top w:w="90" w:type="dxa"/>
              <w:left w:w="195" w:type="dxa"/>
              <w:bottom w:w="90" w:type="dxa"/>
              <w:right w:w="195" w:type="dxa"/>
            </w:tcMar>
            <w:vAlign w:val="center"/>
            <w:hideMark/>
          </w:tcPr>
          <w:p w14:paraId="5C69C0D5" w14:textId="77777777" w:rsidR="00054C0D" w:rsidRPr="000B08B7" w:rsidRDefault="00054C0D" w:rsidP="00590213">
            <w:pPr>
              <w:pStyle w:val="NoSpacing"/>
            </w:pPr>
            <w:r w:rsidRPr="000B08B7">
              <w:t>user_id</w:t>
            </w:r>
          </w:p>
        </w:tc>
        <w:tc>
          <w:tcPr>
            <w:tcW w:w="3178" w:type="dxa"/>
            <w:tcMar>
              <w:top w:w="90" w:type="dxa"/>
              <w:left w:w="195" w:type="dxa"/>
              <w:bottom w:w="90" w:type="dxa"/>
              <w:right w:w="195" w:type="dxa"/>
            </w:tcMar>
            <w:vAlign w:val="center"/>
            <w:hideMark/>
          </w:tcPr>
          <w:p w14:paraId="60179806" w14:textId="3B6D659D" w:rsidR="00054C0D" w:rsidRPr="000B08B7" w:rsidRDefault="00BE4833" w:rsidP="00590213">
            <w:pPr>
              <w:pStyle w:val="NoSpacing"/>
            </w:pPr>
            <w:r>
              <w:t>I</w:t>
            </w:r>
            <w:r w:rsidR="00054C0D" w:rsidRPr="000B08B7">
              <w:t>nt (11)</w:t>
            </w:r>
          </w:p>
        </w:tc>
        <w:tc>
          <w:tcPr>
            <w:tcW w:w="2454" w:type="dxa"/>
          </w:tcPr>
          <w:p w14:paraId="4A3BB7A8" w14:textId="77777777" w:rsidR="00054C0D" w:rsidRPr="000B08B7" w:rsidRDefault="00054C0D" w:rsidP="00590213">
            <w:pPr>
              <w:pStyle w:val="NoSpacing"/>
            </w:pPr>
          </w:p>
        </w:tc>
      </w:tr>
      <w:tr w:rsidR="00054C0D" w:rsidRPr="000B08B7" w14:paraId="0CD4C30A" w14:textId="70018A8F" w:rsidTr="00054C0D">
        <w:trPr>
          <w:jc w:val="center"/>
        </w:trPr>
        <w:tc>
          <w:tcPr>
            <w:tcW w:w="3713" w:type="dxa"/>
            <w:tcMar>
              <w:top w:w="90" w:type="dxa"/>
              <w:left w:w="195" w:type="dxa"/>
              <w:bottom w:w="90" w:type="dxa"/>
              <w:right w:w="195" w:type="dxa"/>
            </w:tcMar>
            <w:vAlign w:val="center"/>
            <w:hideMark/>
          </w:tcPr>
          <w:p w14:paraId="41785066" w14:textId="77777777" w:rsidR="00054C0D" w:rsidRPr="000B08B7" w:rsidRDefault="00054C0D" w:rsidP="00590213">
            <w:pPr>
              <w:pStyle w:val="NoSpacing"/>
            </w:pPr>
            <w:r w:rsidRPr="000B08B7">
              <w:t>course_edited_timestamp</w:t>
            </w:r>
          </w:p>
        </w:tc>
        <w:tc>
          <w:tcPr>
            <w:tcW w:w="3178" w:type="dxa"/>
            <w:tcMar>
              <w:top w:w="90" w:type="dxa"/>
              <w:left w:w="195" w:type="dxa"/>
              <w:bottom w:w="90" w:type="dxa"/>
              <w:right w:w="195" w:type="dxa"/>
            </w:tcMar>
            <w:vAlign w:val="center"/>
            <w:hideMark/>
          </w:tcPr>
          <w:p w14:paraId="3FB13897" w14:textId="77777777" w:rsidR="00054C0D" w:rsidRPr="000B08B7" w:rsidRDefault="00054C0D" w:rsidP="00590213">
            <w:pPr>
              <w:pStyle w:val="NoSpacing"/>
            </w:pPr>
            <w:r w:rsidRPr="000B08B7">
              <w:t>DateTime</w:t>
            </w:r>
          </w:p>
        </w:tc>
        <w:tc>
          <w:tcPr>
            <w:tcW w:w="2454" w:type="dxa"/>
          </w:tcPr>
          <w:p w14:paraId="062D8AB0" w14:textId="77777777" w:rsidR="00054C0D" w:rsidRPr="000B08B7" w:rsidRDefault="00054C0D" w:rsidP="00590213">
            <w:pPr>
              <w:pStyle w:val="NoSpacing"/>
            </w:pPr>
          </w:p>
        </w:tc>
      </w:tr>
      <w:tr w:rsidR="00054C0D" w:rsidRPr="000B08B7" w14:paraId="2A58EEB3" w14:textId="1C2E236F" w:rsidTr="00054C0D">
        <w:trPr>
          <w:jc w:val="center"/>
        </w:trPr>
        <w:tc>
          <w:tcPr>
            <w:tcW w:w="3713" w:type="dxa"/>
            <w:tcMar>
              <w:top w:w="90" w:type="dxa"/>
              <w:left w:w="195" w:type="dxa"/>
              <w:bottom w:w="90" w:type="dxa"/>
              <w:right w:w="195" w:type="dxa"/>
            </w:tcMar>
            <w:vAlign w:val="center"/>
            <w:hideMark/>
          </w:tcPr>
          <w:p w14:paraId="594B035D" w14:textId="77777777" w:rsidR="00054C0D" w:rsidRPr="000B08B7" w:rsidRDefault="00054C0D" w:rsidP="00590213">
            <w:pPr>
              <w:pStyle w:val="NoSpacing"/>
            </w:pPr>
            <w:r w:rsidRPr="000B08B7">
              <w:t>grading_policy_hash</w:t>
            </w:r>
          </w:p>
        </w:tc>
        <w:tc>
          <w:tcPr>
            <w:tcW w:w="3178" w:type="dxa"/>
            <w:tcMar>
              <w:top w:w="90" w:type="dxa"/>
              <w:left w:w="195" w:type="dxa"/>
              <w:bottom w:w="90" w:type="dxa"/>
              <w:right w:w="195" w:type="dxa"/>
            </w:tcMar>
            <w:vAlign w:val="center"/>
            <w:hideMark/>
          </w:tcPr>
          <w:p w14:paraId="2DCCF17C" w14:textId="77777777" w:rsidR="00054C0D" w:rsidRPr="000B08B7" w:rsidRDefault="00054C0D" w:rsidP="00590213">
            <w:pPr>
              <w:pStyle w:val="NoSpacing"/>
            </w:pPr>
            <w:r w:rsidRPr="000B08B7">
              <w:t>String (255)</w:t>
            </w:r>
          </w:p>
        </w:tc>
        <w:tc>
          <w:tcPr>
            <w:tcW w:w="2454" w:type="dxa"/>
          </w:tcPr>
          <w:p w14:paraId="31121438" w14:textId="77777777" w:rsidR="00054C0D" w:rsidRPr="000B08B7" w:rsidRDefault="00054C0D" w:rsidP="00590213">
            <w:pPr>
              <w:pStyle w:val="NoSpacing"/>
            </w:pPr>
          </w:p>
        </w:tc>
      </w:tr>
      <w:tr w:rsidR="00054C0D" w:rsidRPr="000B08B7" w14:paraId="2A555B59" w14:textId="1D9E7958" w:rsidTr="00054C0D">
        <w:trPr>
          <w:jc w:val="center"/>
        </w:trPr>
        <w:tc>
          <w:tcPr>
            <w:tcW w:w="3713" w:type="dxa"/>
            <w:tcMar>
              <w:top w:w="90" w:type="dxa"/>
              <w:left w:w="195" w:type="dxa"/>
              <w:bottom w:w="90" w:type="dxa"/>
              <w:right w:w="195" w:type="dxa"/>
            </w:tcMar>
            <w:vAlign w:val="center"/>
            <w:hideMark/>
          </w:tcPr>
          <w:p w14:paraId="30CA1BE6" w14:textId="77777777" w:rsidR="00054C0D" w:rsidRPr="000B08B7" w:rsidRDefault="00054C0D" w:rsidP="00590213">
            <w:pPr>
              <w:pStyle w:val="NoSpacing"/>
            </w:pPr>
            <w:r w:rsidRPr="000B08B7">
              <w:t>percent_grade</w:t>
            </w:r>
          </w:p>
        </w:tc>
        <w:tc>
          <w:tcPr>
            <w:tcW w:w="3178" w:type="dxa"/>
            <w:tcMar>
              <w:top w:w="90" w:type="dxa"/>
              <w:left w:w="195" w:type="dxa"/>
              <w:bottom w:w="90" w:type="dxa"/>
              <w:right w:w="195" w:type="dxa"/>
            </w:tcMar>
            <w:vAlign w:val="center"/>
            <w:hideMark/>
          </w:tcPr>
          <w:p w14:paraId="549D1C59" w14:textId="77777777" w:rsidR="00054C0D" w:rsidRPr="000B08B7" w:rsidRDefault="00054C0D" w:rsidP="00590213">
            <w:pPr>
              <w:pStyle w:val="NoSpacing"/>
            </w:pPr>
            <w:r w:rsidRPr="000B08B7">
              <w:t>Float</w:t>
            </w:r>
          </w:p>
        </w:tc>
        <w:tc>
          <w:tcPr>
            <w:tcW w:w="2454" w:type="dxa"/>
          </w:tcPr>
          <w:p w14:paraId="63A1E601" w14:textId="77777777" w:rsidR="00054C0D" w:rsidRPr="000B08B7" w:rsidRDefault="00054C0D" w:rsidP="00590213">
            <w:pPr>
              <w:pStyle w:val="NoSpacing"/>
            </w:pPr>
          </w:p>
        </w:tc>
      </w:tr>
      <w:tr w:rsidR="00054C0D" w:rsidRPr="000B08B7" w14:paraId="3DD6F63B" w14:textId="5501A7AD" w:rsidTr="00054C0D">
        <w:trPr>
          <w:jc w:val="center"/>
        </w:trPr>
        <w:tc>
          <w:tcPr>
            <w:tcW w:w="3713" w:type="dxa"/>
            <w:tcMar>
              <w:top w:w="90" w:type="dxa"/>
              <w:left w:w="195" w:type="dxa"/>
              <w:bottom w:w="90" w:type="dxa"/>
              <w:right w:w="195" w:type="dxa"/>
            </w:tcMar>
            <w:vAlign w:val="center"/>
            <w:hideMark/>
          </w:tcPr>
          <w:p w14:paraId="279E3715" w14:textId="77777777" w:rsidR="00054C0D" w:rsidRPr="000B08B7" w:rsidRDefault="00054C0D" w:rsidP="00590213">
            <w:pPr>
              <w:pStyle w:val="NoSpacing"/>
            </w:pPr>
            <w:r w:rsidRPr="000B08B7">
              <w:t>letter_grade</w:t>
            </w:r>
          </w:p>
        </w:tc>
        <w:tc>
          <w:tcPr>
            <w:tcW w:w="3178" w:type="dxa"/>
            <w:tcMar>
              <w:top w:w="90" w:type="dxa"/>
              <w:left w:w="195" w:type="dxa"/>
              <w:bottom w:w="90" w:type="dxa"/>
              <w:right w:w="195" w:type="dxa"/>
            </w:tcMar>
            <w:vAlign w:val="center"/>
            <w:hideMark/>
          </w:tcPr>
          <w:p w14:paraId="7BB3DA9F" w14:textId="77777777" w:rsidR="00054C0D" w:rsidRPr="000B08B7" w:rsidRDefault="00054C0D" w:rsidP="00590213">
            <w:pPr>
              <w:pStyle w:val="NoSpacing"/>
            </w:pPr>
            <w:r w:rsidRPr="000B08B7">
              <w:t>String (255)</w:t>
            </w:r>
          </w:p>
        </w:tc>
        <w:tc>
          <w:tcPr>
            <w:tcW w:w="2454" w:type="dxa"/>
          </w:tcPr>
          <w:p w14:paraId="3B8A8698" w14:textId="77777777" w:rsidR="00054C0D" w:rsidRPr="000B08B7" w:rsidRDefault="00054C0D" w:rsidP="00590213">
            <w:pPr>
              <w:pStyle w:val="NoSpacing"/>
            </w:pPr>
          </w:p>
        </w:tc>
      </w:tr>
      <w:tr w:rsidR="00054C0D" w:rsidRPr="000B08B7" w14:paraId="404AF0BC" w14:textId="4C5A3A87" w:rsidTr="00054C0D">
        <w:trPr>
          <w:jc w:val="center"/>
        </w:trPr>
        <w:tc>
          <w:tcPr>
            <w:tcW w:w="3713" w:type="dxa"/>
            <w:tcMar>
              <w:top w:w="90" w:type="dxa"/>
              <w:left w:w="195" w:type="dxa"/>
              <w:bottom w:w="90" w:type="dxa"/>
              <w:right w:w="195" w:type="dxa"/>
            </w:tcMar>
            <w:vAlign w:val="center"/>
            <w:hideMark/>
          </w:tcPr>
          <w:p w14:paraId="7AB101A2" w14:textId="77777777" w:rsidR="00054C0D" w:rsidRPr="000B08B7" w:rsidRDefault="00054C0D" w:rsidP="00590213">
            <w:pPr>
              <w:pStyle w:val="NoSpacing"/>
            </w:pPr>
            <w:r w:rsidRPr="000B08B7">
              <w:t>passed_timestamp</w:t>
            </w:r>
          </w:p>
        </w:tc>
        <w:tc>
          <w:tcPr>
            <w:tcW w:w="3178" w:type="dxa"/>
            <w:tcMar>
              <w:top w:w="90" w:type="dxa"/>
              <w:left w:w="195" w:type="dxa"/>
              <w:bottom w:w="90" w:type="dxa"/>
              <w:right w:w="195" w:type="dxa"/>
            </w:tcMar>
            <w:vAlign w:val="center"/>
            <w:hideMark/>
          </w:tcPr>
          <w:p w14:paraId="739899A3" w14:textId="77777777" w:rsidR="00054C0D" w:rsidRPr="000B08B7" w:rsidRDefault="00054C0D" w:rsidP="00590213">
            <w:pPr>
              <w:pStyle w:val="NoSpacing"/>
            </w:pPr>
            <w:r w:rsidRPr="000B08B7">
              <w:t>DateTime</w:t>
            </w:r>
          </w:p>
        </w:tc>
        <w:tc>
          <w:tcPr>
            <w:tcW w:w="2454" w:type="dxa"/>
          </w:tcPr>
          <w:p w14:paraId="3C84278F" w14:textId="77777777" w:rsidR="00054C0D" w:rsidRPr="000B08B7" w:rsidRDefault="00054C0D" w:rsidP="00590213">
            <w:pPr>
              <w:pStyle w:val="NoSpacing"/>
            </w:pPr>
          </w:p>
        </w:tc>
      </w:tr>
      <w:tr w:rsidR="00054C0D" w:rsidRPr="000B08B7" w14:paraId="17A559BB" w14:textId="34EE5C9C" w:rsidTr="00054C0D">
        <w:trPr>
          <w:jc w:val="center"/>
        </w:trPr>
        <w:tc>
          <w:tcPr>
            <w:tcW w:w="3713" w:type="dxa"/>
            <w:tcMar>
              <w:top w:w="90" w:type="dxa"/>
              <w:left w:w="195" w:type="dxa"/>
              <w:bottom w:w="90" w:type="dxa"/>
              <w:right w:w="195" w:type="dxa"/>
            </w:tcMar>
            <w:vAlign w:val="center"/>
            <w:hideMark/>
          </w:tcPr>
          <w:p w14:paraId="16023324" w14:textId="77777777" w:rsidR="00054C0D" w:rsidRPr="000B08B7" w:rsidRDefault="00054C0D" w:rsidP="00590213">
            <w:pPr>
              <w:pStyle w:val="NoSpacing"/>
            </w:pPr>
            <w:r w:rsidRPr="000B08B7">
              <w:t>created</w:t>
            </w:r>
          </w:p>
        </w:tc>
        <w:tc>
          <w:tcPr>
            <w:tcW w:w="3178" w:type="dxa"/>
            <w:tcMar>
              <w:top w:w="90" w:type="dxa"/>
              <w:left w:w="195" w:type="dxa"/>
              <w:bottom w:w="90" w:type="dxa"/>
              <w:right w:w="195" w:type="dxa"/>
            </w:tcMar>
            <w:vAlign w:val="center"/>
            <w:hideMark/>
          </w:tcPr>
          <w:p w14:paraId="6D70B38F" w14:textId="77777777" w:rsidR="00054C0D" w:rsidRPr="000B08B7" w:rsidRDefault="00054C0D" w:rsidP="00590213">
            <w:pPr>
              <w:pStyle w:val="NoSpacing"/>
            </w:pPr>
            <w:r w:rsidRPr="000B08B7">
              <w:t>DateTime</w:t>
            </w:r>
          </w:p>
        </w:tc>
        <w:tc>
          <w:tcPr>
            <w:tcW w:w="2454" w:type="dxa"/>
          </w:tcPr>
          <w:p w14:paraId="3763A756" w14:textId="77777777" w:rsidR="00054C0D" w:rsidRPr="000B08B7" w:rsidRDefault="00054C0D" w:rsidP="00590213">
            <w:pPr>
              <w:pStyle w:val="NoSpacing"/>
            </w:pPr>
          </w:p>
        </w:tc>
      </w:tr>
      <w:tr w:rsidR="00054C0D" w:rsidRPr="000B08B7" w14:paraId="2A3FBD0B" w14:textId="05175FD8" w:rsidTr="00054C0D">
        <w:trPr>
          <w:jc w:val="center"/>
        </w:trPr>
        <w:tc>
          <w:tcPr>
            <w:tcW w:w="3713" w:type="dxa"/>
            <w:tcMar>
              <w:top w:w="90" w:type="dxa"/>
              <w:left w:w="195" w:type="dxa"/>
              <w:bottom w:w="90" w:type="dxa"/>
              <w:right w:w="195" w:type="dxa"/>
            </w:tcMar>
            <w:vAlign w:val="center"/>
            <w:hideMark/>
          </w:tcPr>
          <w:p w14:paraId="3D701A40" w14:textId="77777777" w:rsidR="00054C0D" w:rsidRPr="000B08B7" w:rsidRDefault="00054C0D" w:rsidP="00590213">
            <w:pPr>
              <w:pStyle w:val="NoSpacing"/>
            </w:pPr>
            <w:r w:rsidRPr="000B08B7">
              <w:t>modified</w:t>
            </w:r>
          </w:p>
        </w:tc>
        <w:tc>
          <w:tcPr>
            <w:tcW w:w="3178" w:type="dxa"/>
            <w:tcMar>
              <w:top w:w="90" w:type="dxa"/>
              <w:left w:w="195" w:type="dxa"/>
              <w:bottom w:w="90" w:type="dxa"/>
              <w:right w:w="195" w:type="dxa"/>
            </w:tcMar>
            <w:vAlign w:val="center"/>
            <w:hideMark/>
          </w:tcPr>
          <w:p w14:paraId="10ABCF63" w14:textId="77777777" w:rsidR="00054C0D" w:rsidRPr="000B08B7" w:rsidRDefault="00054C0D" w:rsidP="00590213">
            <w:pPr>
              <w:pStyle w:val="NoSpacing"/>
              <w:keepNext/>
            </w:pPr>
            <w:r w:rsidRPr="000B08B7">
              <w:t>DateTime</w:t>
            </w:r>
          </w:p>
        </w:tc>
        <w:tc>
          <w:tcPr>
            <w:tcW w:w="2454" w:type="dxa"/>
          </w:tcPr>
          <w:p w14:paraId="6CC48D86" w14:textId="77777777" w:rsidR="00054C0D" w:rsidRPr="000B08B7" w:rsidRDefault="00054C0D" w:rsidP="00590213">
            <w:pPr>
              <w:pStyle w:val="NoSpacing"/>
              <w:keepNext/>
            </w:pPr>
          </w:p>
        </w:tc>
      </w:tr>
    </w:tbl>
    <w:p w14:paraId="2610D740" w14:textId="5FADDC54" w:rsidR="00995F6B" w:rsidRPr="00995F6B" w:rsidRDefault="00995F6B" w:rsidP="00BE4833">
      <w:pPr>
        <w:spacing w:before="240" w:line="360" w:lineRule="auto"/>
        <w:ind w:firstLine="720"/>
        <w:rPr>
          <w:b/>
          <w:bCs/>
          <w:i/>
          <w:iCs/>
          <w:szCs w:val="26"/>
        </w:rPr>
      </w:pPr>
      <w:bookmarkStart w:id="180" w:name="user-content-id70"/>
      <w:bookmarkEnd w:id="180"/>
      <w:r w:rsidRPr="00995F6B">
        <w:rPr>
          <w:b/>
          <w:bCs/>
          <w:i/>
          <w:iCs/>
          <w:szCs w:val="26"/>
        </w:rPr>
        <w:t>Mô tả các thuộc tính</w:t>
      </w:r>
    </w:p>
    <w:p w14:paraId="4F813DB9" w14:textId="05DA1FCA" w:rsidR="000B08B7" w:rsidRPr="00995F6B" w:rsidRDefault="00995F6B" w:rsidP="00995F6B">
      <w:pPr>
        <w:pStyle w:val="NoSpacing"/>
        <w:ind w:firstLine="720"/>
        <w:rPr>
          <w:i/>
          <w:iCs/>
        </w:rPr>
      </w:pPr>
      <w:r w:rsidRPr="00995F6B">
        <w:rPr>
          <w:i/>
          <w:iCs/>
        </w:rPr>
        <w:t xml:space="preserve">Thuộc tính </w:t>
      </w:r>
      <w:r w:rsidR="000B08B7" w:rsidRPr="00995F6B">
        <w:rPr>
          <w:i/>
          <w:iCs/>
        </w:rPr>
        <w:t>course_id</w:t>
      </w:r>
      <w:bookmarkStart w:id="181" w:name="user-content-id71"/>
      <w:bookmarkEnd w:id="181"/>
      <w:r>
        <w:rPr>
          <w:i/>
          <w:iCs/>
        </w:rPr>
        <w:t xml:space="preserve">: </w:t>
      </w:r>
      <w:r w:rsidR="00E70246">
        <w:t>Id khóa học</w:t>
      </w:r>
      <w:r w:rsidR="000B08B7" w:rsidRPr="005377A9">
        <w:t>. Theo định dạng course-v1:org+course+run đối với hầu hết các khóa học được tạo vào hoặc sau tháng 10 năm 2014 và theo định dạng org/course/run đối với các khóa học cũ hơn.</w:t>
      </w:r>
    </w:p>
    <w:p w14:paraId="56D558E7" w14:textId="02C53205" w:rsidR="000B08B7" w:rsidRPr="00995F6B" w:rsidRDefault="00995F6B" w:rsidP="00995F6B">
      <w:pPr>
        <w:spacing w:line="360" w:lineRule="auto"/>
        <w:ind w:firstLine="720"/>
        <w:jc w:val="both"/>
        <w:rPr>
          <w:i/>
          <w:iCs/>
          <w:szCs w:val="26"/>
        </w:rPr>
      </w:pPr>
      <w:r w:rsidRPr="00995F6B">
        <w:rPr>
          <w:i/>
          <w:iCs/>
          <w:szCs w:val="26"/>
        </w:rPr>
        <w:t xml:space="preserve">Thuộc tính </w:t>
      </w:r>
      <w:r w:rsidR="000B08B7" w:rsidRPr="00995F6B">
        <w:rPr>
          <w:i/>
          <w:iCs/>
          <w:szCs w:val="26"/>
        </w:rPr>
        <w:t>user_id</w:t>
      </w:r>
      <w:bookmarkStart w:id="182" w:name="user-content-course-edited-timestamp"/>
      <w:bookmarkEnd w:id="182"/>
      <w:r>
        <w:rPr>
          <w:i/>
          <w:iCs/>
          <w:szCs w:val="26"/>
        </w:rPr>
        <w:t xml:space="preserve">: </w:t>
      </w:r>
      <w:r w:rsidR="000B08B7" w:rsidRPr="005377A9">
        <w:rPr>
          <w:szCs w:val="26"/>
        </w:rPr>
        <w:t xml:space="preserve">ID của </w:t>
      </w:r>
      <w:r w:rsidR="007D7EDE">
        <w:rPr>
          <w:szCs w:val="26"/>
        </w:rPr>
        <w:t>Người học</w:t>
      </w:r>
      <w:r w:rsidR="000B08B7" w:rsidRPr="005377A9">
        <w:rPr>
          <w:szCs w:val="26"/>
        </w:rPr>
        <w:t xml:space="preserve"> trong auth_user.id.</w:t>
      </w:r>
    </w:p>
    <w:p w14:paraId="60834084" w14:textId="31D16EE7" w:rsidR="000B08B7" w:rsidRPr="005377A9" w:rsidRDefault="00995F6B" w:rsidP="00995F6B">
      <w:pPr>
        <w:spacing w:line="360" w:lineRule="auto"/>
        <w:ind w:firstLine="720"/>
        <w:jc w:val="both"/>
        <w:rPr>
          <w:szCs w:val="26"/>
        </w:rPr>
      </w:pPr>
      <w:r w:rsidRPr="00995F6B">
        <w:rPr>
          <w:i/>
          <w:iCs/>
          <w:szCs w:val="26"/>
        </w:rPr>
        <w:t xml:space="preserve">Thuộc tính </w:t>
      </w:r>
      <w:r w:rsidR="000B08B7" w:rsidRPr="00995F6B">
        <w:rPr>
          <w:i/>
          <w:iCs/>
          <w:szCs w:val="26"/>
        </w:rPr>
        <w:t>course_edited_timestamp</w:t>
      </w:r>
      <w:bookmarkStart w:id="183" w:name="user-content-grading-policy-hash"/>
      <w:bookmarkEnd w:id="183"/>
      <w:r w:rsidRPr="00995F6B">
        <w:rPr>
          <w:i/>
          <w:iCs/>
          <w:szCs w:val="26"/>
        </w:rPr>
        <w:t>:</w:t>
      </w:r>
      <w:r>
        <w:rPr>
          <w:szCs w:val="26"/>
        </w:rPr>
        <w:t xml:space="preserve"> </w:t>
      </w:r>
      <w:r w:rsidR="000B08B7" w:rsidRPr="005377A9">
        <w:rPr>
          <w:szCs w:val="26"/>
        </w:rPr>
        <w:t>Dấu thời gian chỉnh sửa cuối cùng của khóa học khi điểm được tính. Hiện chỉ được sử dụng cho mục đích gỡ lỗi.</w:t>
      </w:r>
    </w:p>
    <w:p w14:paraId="1E4BC27F" w14:textId="77777777" w:rsidR="00995F6B" w:rsidRDefault="00995F6B" w:rsidP="00995F6B">
      <w:pPr>
        <w:spacing w:line="360" w:lineRule="auto"/>
        <w:ind w:firstLine="720"/>
        <w:jc w:val="both"/>
        <w:rPr>
          <w:szCs w:val="26"/>
        </w:rPr>
      </w:pPr>
      <w:r w:rsidRPr="00995F6B">
        <w:rPr>
          <w:i/>
          <w:iCs/>
          <w:szCs w:val="26"/>
        </w:rPr>
        <w:t xml:space="preserve">Thuộc tính </w:t>
      </w:r>
      <w:r w:rsidR="000B08B7" w:rsidRPr="00995F6B">
        <w:rPr>
          <w:i/>
          <w:iCs/>
          <w:color w:val="1F2328"/>
          <w:szCs w:val="26"/>
        </w:rPr>
        <w:t>grading_policy_hash</w:t>
      </w:r>
      <w:bookmarkStart w:id="184" w:name="user-content-percent-grade"/>
      <w:bookmarkEnd w:id="184"/>
      <w:r>
        <w:rPr>
          <w:i/>
          <w:iCs/>
          <w:color w:val="1F2328"/>
          <w:szCs w:val="26"/>
        </w:rPr>
        <w:t xml:space="preserve">: </w:t>
      </w:r>
      <w:r w:rsidR="000B08B7" w:rsidRPr="005377A9">
        <w:rPr>
          <w:szCs w:val="26"/>
        </w:rPr>
        <w:t xml:space="preserve">Bản tóm tắt SHA-1 về chính sách chấm điểm khóa học cho phép edX phát hiện và cập nhật điểm bất cứ khi nào chính sách thay đổi. </w:t>
      </w:r>
    </w:p>
    <w:p w14:paraId="3C4FCDE0" w14:textId="6FF8290D" w:rsidR="000B08B7" w:rsidRPr="00995F6B" w:rsidRDefault="000B08B7" w:rsidP="00995F6B">
      <w:pPr>
        <w:spacing w:line="360" w:lineRule="auto"/>
        <w:jc w:val="both"/>
        <w:rPr>
          <w:i/>
          <w:iCs/>
          <w:color w:val="1F2328"/>
          <w:szCs w:val="26"/>
        </w:rPr>
      </w:pPr>
      <w:r w:rsidRPr="005377A9">
        <w:rPr>
          <w:szCs w:val="26"/>
        </w:rPr>
        <w:t>Ví dụ: NiGhcAFSrpyijXbow/XKE1Cp1GA=.</w:t>
      </w:r>
    </w:p>
    <w:p w14:paraId="1459A03C" w14:textId="4AEAC0F7" w:rsidR="000B08B7" w:rsidRPr="00995F6B" w:rsidRDefault="00995F6B" w:rsidP="00995F6B">
      <w:pPr>
        <w:spacing w:line="360" w:lineRule="auto"/>
        <w:ind w:firstLine="720"/>
        <w:jc w:val="both"/>
        <w:rPr>
          <w:i/>
          <w:iCs/>
          <w:color w:val="1F2328"/>
          <w:szCs w:val="26"/>
        </w:rPr>
      </w:pPr>
      <w:r w:rsidRPr="00995F6B">
        <w:rPr>
          <w:i/>
          <w:iCs/>
          <w:szCs w:val="26"/>
        </w:rPr>
        <w:t xml:space="preserve">Thuộc tính </w:t>
      </w:r>
      <w:r w:rsidR="000B08B7" w:rsidRPr="00995F6B">
        <w:rPr>
          <w:i/>
          <w:iCs/>
          <w:color w:val="1F2328"/>
          <w:szCs w:val="26"/>
        </w:rPr>
        <w:t>percent_grade</w:t>
      </w:r>
      <w:bookmarkStart w:id="185" w:name="user-content-letter-grade"/>
      <w:bookmarkEnd w:id="185"/>
      <w:r>
        <w:rPr>
          <w:i/>
          <w:iCs/>
          <w:color w:val="1F2328"/>
          <w:szCs w:val="26"/>
        </w:rPr>
        <w:t xml:space="preserve">: </w:t>
      </w:r>
      <w:r w:rsidR="000B08B7" w:rsidRPr="005377A9">
        <w:rPr>
          <w:szCs w:val="26"/>
        </w:rPr>
        <w:t xml:space="preserve">Điểm khóa học được tính toán của </w:t>
      </w:r>
      <w:r w:rsidR="00E70246">
        <w:rPr>
          <w:szCs w:val="26"/>
        </w:rPr>
        <w:t>n</w:t>
      </w:r>
      <w:r w:rsidR="007D7EDE">
        <w:rPr>
          <w:szCs w:val="26"/>
        </w:rPr>
        <w:t>gười học</w:t>
      </w:r>
      <w:r w:rsidR="000B08B7" w:rsidRPr="005377A9">
        <w:rPr>
          <w:szCs w:val="26"/>
        </w:rPr>
        <w:t xml:space="preserve"> dưới dạng phần trăm thập phân, theo chính sách chấm điểm. Ví dụ: 0,91 (có nghĩa là 91%).</w:t>
      </w:r>
    </w:p>
    <w:p w14:paraId="33ED6BDD" w14:textId="47ABF04B" w:rsidR="000B08B7" w:rsidRPr="00E70246" w:rsidRDefault="00995F6B" w:rsidP="00E70246">
      <w:pPr>
        <w:spacing w:line="360" w:lineRule="auto"/>
        <w:ind w:firstLine="720"/>
        <w:jc w:val="both"/>
        <w:rPr>
          <w:szCs w:val="26"/>
        </w:rPr>
      </w:pPr>
      <w:r w:rsidRPr="00995F6B">
        <w:rPr>
          <w:i/>
          <w:iCs/>
          <w:szCs w:val="26"/>
        </w:rPr>
        <w:t xml:space="preserve">Thuộc tính </w:t>
      </w:r>
      <w:r w:rsidR="000B08B7" w:rsidRPr="00995F6B">
        <w:rPr>
          <w:i/>
          <w:iCs/>
          <w:color w:val="1F2328"/>
          <w:szCs w:val="26"/>
        </w:rPr>
        <w:t>letter_grade</w:t>
      </w:r>
      <w:bookmarkStart w:id="186" w:name="user-content-passed-timestamp"/>
      <w:bookmarkEnd w:id="186"/>
      <w:r>
        <w:rPr>
          <w:i/>
          <w:iCs/>
          <w:color w:val="1F2328"/>
          <w:szCs w:val="26"/>
        </w:rPr>
        <w:t xml:space="preserve">: </w:t>
      </w:r>
      <w:r w:rsidR="000B08B7" w:rsidRPr="005377A9">
        <w:rPr>
          <w:szCs w:val="26"/>
        </w:rPr>
        <w:t xml:space="preserve">Điểm khóa học được tính toán của </w:t>
      </w:r>
      <w:r w:rsidR="00E70246">
        <w:rPr>
          <w:szCs w:val="26"/>
        </w:rPr>
        <w:t>n</w:t>
      </w:r>
      <w:r w:rsidR="007D7EDE">
        <w:rPr>
          <w:szCs w:val="26"/>
        </w:rPr>
        <w:t>gười học</w:t>
      </w:r>
      <w:r w:rsidR="000B08B7" w:rsidRPr="005377A9">
        <w:rPr>
          <w:szCs w:val="26"/>
        </w:rPr>
        <w:t xml:space="preserve"> dưới dạng giá trị chữ cái, theo chính sách chấm điểm. Nếu điểm của </w:t>
      </w:r>
      <w:r w:rsidR="00E70246">
        <w:rPr>
          <w:szCs w:val="26"/>
        </w:rPr>
        <w:t>n</w:t>
      </w:r>
      <w:r w:rsidR="007D7EDE">
        <w:rPr>
          <w:szCs w:val="26"/>
        </w:rPr>
        <w:t>gười học</w:t>
      </w:r>
      <w:r w:rsidR="000B08B7" w:rsidRPr="005377A9">
        <w:rPr>
          <w:szCs w:val="26"/>
        </w:rPr>
        <w:t xml:space="preserve"> là Không đạt hoặc F, giá trị ô này sẽ trống.</w:t>
      </w:r>
    </w:p>
    <w:p w14:paraId="2F86DD9A" w14:textId="5EF79D26" w:rsidR="000B08B7" w:rsidRPr="00995F6B" w:rsidRDefault="00995F6B" w:rsidP="00995F6B">
      <w:pPr>
        <w:spacing w:line="360" w:lineRule="auto"/>
        <w:ind w:firstLine="720"/>
        <w:jc w:val="both"/>
        <w:rPr>
          <w:i/>
          <w:iCs/>
          <w:szCs w:val="26"/>
        </w:rPr>
      </w:pPr>
      <w:r w:rsidRPr="00995F6B">
        <w:rPr>
          <w:i/>
          <w:iCs/>
          <w:szCs w:val="26"/>
        </w:rPr>
        <w:t xml:space="preserve">Thuộc tính </w:t>
      </w:r>
      <w:r w:rsidR="000B08B7" w:rsidRPr="00995F6B">
        <w:rPr>
          <w:i/>
          <w:iCs/>
          <w:szCs w:val="26"/>
        </w:rPr>
        <w:t>passed_timestamp</w:t>
      </w:r>
      <w:bookmarkStart w:id="187" w:name="user-content-id72"/>
      <w:bookmarkEnd w:id="187"/>
      <w:r>
        <w:rPr>
          <w:i/>
          <w:iCs/>
          <w:szCs w:val="26"/>
        </w:rPr>
        <w:t xml:space="preserve">: </w:t>
      </w:r>
      <w:r w:rsidR="000B08B7" w:rsidRPr="005377A9">
        <w:rPr>
          <w:szCs w:val="26"/>
        </w:rPr>
        <w:t xml:space="preserve">Thời điểm </w:t>
      </w:r>
      <w:r w:rsidR="00E70246">
        <w:rPr>
          <w:szCs w:val="26"/>
        </w:rPr>
        <w:t>n</w:t>
      </w:r>
      <w:r w:rsidR="007D7EDE">
        <w:rPr>
          <w:szCs w:val="26"/>
        </w:rPr>
        <w:t>gười học</w:t>
      </w:r>
      <w:r w:rsidR="000B08B7" w:rsidRPr="005377A9">
        <w:rPr>
          <w:szCs w:val="26"/>
        </w:rPr>
        <w:t xml:space="preserve"> lần đầu vượt qua khóa học. Nếu giá trị ô này trống, </w:t>
      </w:r>
      <w:r w:rsidR="00E70246">
        <w:rPr>
          <w:szCs w:val="26"/>
        </w:rPr>
        <w:t>n</w:t>
      </w:r>
      <w:r w:rsidR="007D7EDE">
        <w:rPr>
          <w:szCs w:val="26"/>
        </w:rPr>
        <w:t>gười học</w:t>
      </w:r>
      <w:r w:rsidR="000B08B7" w:rsidRPr="005377A9">
        <w:rPr>
          <w:szCs w:val="26"/>
        </w:rPr>
        <w:t xml:space="preserve"> chưa bao giờ vượt qua khóa học. </w:t>
      </w:r>
    </w:p>
    <w:p w14:paraId="0DF496EA" w14:textId="58B29B4B" w:rsidR="000B08B7" w:rsidRPr="00995F6B" w:rsidRDefault="00995F6B" w:rsidP="00995F6B">
      <w:pPr>
        <w:spacing w:line="360" w:lineRule="auto"/>
        <w:ind w:firstLine="720"/>
        <w:jc w:val="both"/>
        <w:rPr>
          <w:i/>
          <w:iCs/>
          <w:szCs w:val="26"/>
        </w:rPr>
      </w:pPr>
      <w:r w:rsidRPr="00995F6B">
        <w:rPr>
          <w:i/>
          <w:iCs/>
          <w:szCs w:val="26"/>
        </w:rPr>
        <w:lastRenderedPageBreak/>
        <w:t xml:space="preserve">Thuộc tính </w:t>
      </w:r>
      <w:r w:rsidR="000B08B7" w:rsidRPr="00995F6B">
        <w:rPr>
          <w:i/>
          <w:iCs/>
          <w:szCs w:val="26"/>
        </w:rPr>
        <w:t>created</w:t>
      </w:r>
      <w:bookmarkStart w:id="188" w:name="user-content-id73"/>
      <w:bookmarkEnd w:id="188"/>
      <w:r>
        <w:rPr>
          <w:i/>
          <w:iCs/>
          <w:szCs w:val="26"/>
        </w:rPr>
        <w:t xml:space="preserve">: </w:t>
      </w:r>
      <w:r w:rsidR="000B08B7" w:rsidRPr="005377A9">
        <w:rPr>
          <w:szCs w:val="26"/>
        </w:rPr>
        <w:t xml:space="preserve">Thời gian điểm khóa học được tính lần đầu tiên cho </w:t>
      </w:r>
      <w:r w:rsidR="00E70246">
        <w:rPr>
          <w:szCs w:val="26"/>
        </w:rPr>
        <w:t>người học</w:t>
      </w:r>
      <w:r w:rsidR="000B08B7" w:rsidRPr="005377A9">
        <w:rPr>
          <w:szCs w:val="26"/>
        </w:rPr>
        <w:t xml:space="preserve"> trong khóa học này.</w:t>
      </w:r>
    </w:p>
    <w:p w14:paraId="0F486860" w14:textId="2AEEB24F" w:rsidR="00395221" w:rsidRPr="00E70246" w:rsidRDefault="00995F6B" w:rsidP="00E70246">
      <w:pPr>
        <w:spacing w:line="360" w:lineRule="auto"/>
        <w:ind w:firstLine="720"/>
        <w:jc w:val="both"/>
        <w:rPr>
          <w:szCs w:val="26"/>
        </w:rPr>
      </w:pPr>
      <w:r w:rsidRPr="00995F6B">
        <w:rPr>
          <w:i/>
          <w:iCs/>
          <w:szCs w:val="26"/>
        </w:rPr>
        <w:t xml:space="preserve">Thuộc tính </w:t>
      </w:r>
      <w:r w:rsidR="000B08B7" w:rsidRPr="00995F6B">
        <w:rPr>
          <w:i/>
          <w:iCs/>
          <w:szCs w:val="26"/>
        </w:rPr>
        <w:t>modified</w:t>
      </w:r>
      <w:r>
        <w:rPr>
          <w:i/>
          <w:iCs/>
          <w:szCs w:val="26"/>
        </w:rPr>
        <w:t xml:space="preserve">: </w:t>
      </w:r>
      <w:r w:rsidR="000B08B7" w:rsidRPr="005377A9">
        <w:rPr>
          <w:szCs w:val="26"/>
        </w:rPr>
        <w:t xml:space="preserve">Thời gian cập nhật điểm khóa học lần cuối cho </w:t>
      </w:r>
      <w:r w:rsidR="00E70246">
        <w:rPr>
          <w:szCs w:val="26"/>
        </w:rPr>
        <w:t>người</w:t>
      </w:r>
      <w:r w:rsidR="00F37029">
        <w:rPr>
          <w:szCs w:val="26"/>
        </w:rPr>
        <w:t xml:space="preserve"> học</w:t>
      </w:r>
      <w:r w:rsidR="000B08B7" w:rsidRPr="005377A9">
        <w:rPr>
          <w:szCs w:val="26"/>
        </w:rPr>
        <w:t xml:space="preserve"> này trong khóa học này.</w:t>
      </w:r>
    </w:p>
    <w:p w14:paraId="65B6441C" w14:textId="59143020" w:rsidR="000B08B7" w:rsidRPr="005377A9" w:rsidRDefault="00995F6B" w:rsidP="00794D58">
      <w:pPr>
        <w:pStyle w:val="Heading4"/>
        <w:numPr>
          <w:ilvl w:val="0"/>
          <w:numId w:val="32"/>
        </w:numPr>
      </w:pPr>
      <w:r>
        <w:t>Bảng</w:t>
      </w:r>
      <w:r w:rsidR="000B08B7" w:rsidRPr="005377A9">
        <w:t> grades_persistentsubsectiongrade </w:t>
      </w:r>
    </w:p>
    <w:p w14:paraId="452DB928" w14:textId="77777777" w:rsidR="00BE4833" w:rsidRDefault="00995F6B" w:rsidP="00BE4833">
      <w:pPr>
        <w:pStyle w:val="Caption"/>
        <w:jc w:val="both"/>
      </w:pPr>
      <w:r w:rsidRPr="00995F6B">
        <w:t xml:space="preserve">Bảng grades_persistentsubsectiongrade lưu trữ các </w:t>
      </w:r>
      <w:r>
        <w:t>g</w:t>
      </w:r>
      <w:r w:rsidRPr="00995F6B">
        <w:t xml:space="preserve">iá trị cố định cho điểm </w:t>
      </w:r>
      <w:r w:rsidR="006D5698">
        <w:t>Subsection</w:t>
      </w:r>
      <w:r w:rsidRPr="00995F6B">
        <w:t xml:space="preserve"> của </w:t>
      </w:r>
      <w:r w:rsidR="00E70246">
        <w:t>n</w:t>
      </w:r>
      <w:r w:rsidR="007D7EDE">
        <w:t>gười học</w:t>
      </w:r>
      <w:r w:rsidRPr="00995F6B">
        <w:t>.</w:t>
      </w:r>
      <w:bookmarkStart w:id="189" w:name="_Toc179871978"/>
    </w:p>
    <w:p w14:paraId="2549ABBB" w14:textId="73222A20" w:rsidR="000B08B7" w:rsidRPr="00BE4833" w:rsidRDefault="00BE4833" w:rsidP="00BE4833">
      <w:pPr>
        <w:pStyle w:val="Caption"/>
        <w:jc w:val="both"/>
        <w:rPr>
          <w:szCs w:val="26"/>
        </w:rPr>
      </w:pPr>
      <w:r w:rsidRPr="00BE4833">
        <w:t xml:space="preserve"> </w:t>
      </w:r>
      <w:r>
        <w:t xml:space="preserve">Bảng </w:t>
      </w:r>
      <w:fldSimple w:instr=" STYLEREF 1 \s ">
        <w:r w:rsidR="000C09B3">
          <w:rPr>
            <w:noProof/>
          </w:rPr>
          <w:t>3</w:t>
        </w:r>
      </w:fldSimple>
      <w:r>
        <w:t>.</w:t>
      </w:r>
      <w:fldSimple w:instr=" SEQ Bảng \* ARABIC \s 1 ">
        <w:r w:rsidR="000C09B3">
          <w:rPr>
            <w:noProof/>
          </w:rPr>
          <w:t>20</w:t>
        </w:r>
      </w:fldSimple>
      <w:r>
        <w:t xml:space="preserve"> Mô tả thuộc tính bảng </w:t>
      </w:r>
      <w:r w:rsidRPr="00995F6B">
        <w:t>grades_persistentsubsectiongrade</w:t>
      </w:r>
      <w:bookmarkEnd w:id="1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2"/>
        <w:gridCol w:w="3640"/>
        <w:gridCol w:w="2873"/>
      </w:tblGrid>
      <w:tr w:rsidR="00054C0D" w:rsidRPr="00995F6B" w14:paraId="05B447E1" w14:textId="553DF34A" w:rsidTr="00054C0D">
        <w:trPr>
          <w:tblHeader/>
          <w:jc w:val="center"/>
        </w:trPr>
        <w:tc>
          <w:tcPr>
            <w:tcW w:w="2832" w:type="dxa"/>
            <w:tcMar>
              <w:top w:w="90" w:type="dxa"/>
              <w:left w:w="195" w:type="dxa"/>
              <w:bottom w:w="90" w:type="dxa"/>
              <w:right w:w="195" w:type="dxa"/>
            </w:tcMar>
            <w:vAlign w:val="center"/>
            <w:hideMark/>
          </w:tcPr>
          <w:p w14:paraId="164DF004" w14:textId="32592E2F" w:rsidR="00054C0D" w:rsidRPr="00995F6B" w:rsidRDefault="00054C0D" w:rsidP="00054C0D">
            <w:pPr>
              <w:pStyle w:val="NoSpacing"/>
              <w:jc w:val="center"/>
              <w:rPr>
                <w:b/>
                <w:bCs/>
              </w:rPr>
            </w:pPr>
            <w:r>
              <w:rPr>
                <w:b/>
                <w:bCs/>
              </w:rPr>
              <w:t>Thuộc tính</w:t>
            </w:r>
          </w:p>
        </w:tc>
        <w:tc>
          <w:tcPr>
            <w:tcW w:w="3640" w:type="dxa"/>
            <w:tcMar>
              <w:top w:w="90" w:type="dxa"/>
              <w:left w:w="195" w:type="dxa"/>
              <w:bottom w:w="90" w:type="dxa"/>
              <w:right w:w="195" w:type="dxa"/>
            </w:tcMar>
            <w:vAlign w:val="center"/>
            <w:hideMark/>
          </w:tcPr>
          <w:p w14:paraId="46FD7D14" w14:textId="0BCAB8E0" w:rsidR="00054C0D" w:rsidRPr="00995F6B" w:rsidRDefault="00054C0D" w:rsidP="00054C0D">
            <w:pPr>
              <w:pStyle w:val="NoSpacing"/>
              <w:jc w:val="center"/>
              <w:rPr>
                <w:b/>
                <w:bCs/>
              </w:rPr>
            </w:pPr>
            <w:r>
              <w:rPr>
                <w:b/>
                <w:bCs/>
              </w:rPr>
              <w:t>Kiểu dữ liệu</w:t>
            </w:r>
          </w:p>
        </w:tc>
        <w:tc>
          <w:tcPr>
            <w:tcW w:w="2873" w:type="dxa"/>
          </w:tcPr>
          <w:p w14:paraId="44AB4F8D" w14:textId="09FE8DBD" w:rsidR="00054C0D" w:rsidRDefault="00054C0D" w:rsidP="00054C0D">
            <w:pPr>
              <w:pStyle w:val="NoSpacing"/>
              <w:jc w:val="center"/>
              <w:rPr>
                <w:b/>
                <w:bCs/>
              </w:rPr>
            </w:pPr>
            <w:r>
              <w:rPr>
                <w:b/>
                <w:bCs/>
              </w:rPr>
              <w:t>Ghi chú</w:t>
            </w:r>
          </w:p>
        </w:tc>
      </w:tr>
      <w:tr w:rsidR="00054C0D" w:rsidRPr="000B08B7" w14:paraId="048CBDE5" w14:textId="7B179CC0" w:rsidTr="00054C0D">
        <w:trPr>
          <w:jc w:val="center"/>
        </w:trPr>
        <w:tc>
          <w:tcPr>
            <w:tcW w:w="2832" w:type="dxa"/>
            <w:tcMar>
              <w:top w:w="90" w:type="dxa"/>
              <w:left w:w="195" w:type="dxa"/>
              <w:bottom w:w="90" w:type="dxa"/>
              <w:right w:w="195" w:type="dxa"/>
            </w:tcMar>
            <w:vAlign w:val="center"/>
            <w:hideMark/>
          </w:tcPr>
          <w:p w14:paraId="70362D85" w14:textId="77777777" w:rsidR="00054C0D" w:rsidRPr="000B08B7" w:rsidRDefault="00054C0D" w:rsidP="00995F6B">
            <w:pPr>
              <w:pStyle w:val="NoSpacing"/>
            </w:pPr>
            <w:r w:rsidRPr="000B08B7">
              <w:t>course_id</w:t>
            </w:r>
          </w:p>
        </w:tc>
        <w:tc>
          <w:tcPr>
            <w:tcW w:w="3640" w:type="dxa"/>
            <w:tcMar>
              <w:top w:w="90" w:type="dxa"/>
              <w:left w:w="195" w:type="dxa"/>
              <w:bottom w:w="90" w:type="dxa"/>
              <w:right w:w="195" w:type="dxa"/>
            </w:tcMar>
            <w:vAlign w:val="center"/>
            <w:hideMark/>
          </w:tcPr>
          <w:p w14:paraId="697D3CA7" w14:textId="4D6CCCA7" w:rsidR="00054C0D" w:rsidRPr="000B08B7" w:rsidRDefault="00BE4833" w:rsidP="00995F6B">
            <w:pPr>
              <w:pStyle w:val="NoSpacing"/>
            </w:pPr>
            <w:r>
              <w:t>I</w:t>
            </w:r>
            <w:r w:rsidRPr="00BE4833">
              <w:t>nt(11)</w:t>
            </w:r>
          </w:p>
        </w:tc>
        <w:tc>
          <w:tcPr>
            <w:tcW w:w="2873" w:type="dxa"/>
          </w:tcPr>
          <w:p w14:paraId="53E56B5C" w14:textId="77777777" w:rsidR="00054C0D" w:rsidRPr="000B08B7" w:rsidRDefault="00054C0D" w:rsidP="00995F6B">
            <w:pPr>
              <w:pStyle w:val="NoSpacing"/>
            </w:pPr>
          </w:p>
        </w:tc>
      </w:tr>
      <w:tr w:rsidR="00054C0D" w:rsidRPr="000B08B7" w14:paraId="1800D92F" w14:textId="23547AC5" w:rsidTr="00054C0D">
        <w:trPr>
          <w:jc w:val="center"/>
        </w:trPr>
        <w:tc>
          <w:tcPr>
            <w:tcW w:w="2832" w:type="dxa"/>
            <w:tcMar>
              <w:top w:w="90" w:type="dxa"/>
              <w:left w:w="195" w:type="dxa"/>
              <w:bottom w:w="90" w:type="dxa"/>
              <w:right w:w="195" w:type="dxa"/>
            </w:tcMar>
            <w:vAlign w:val="center"/>
            <w:hideMark/>
          </w:tcPr>
          <w:p w14:paraId="265DAAE6" w14:textId="77777777" w:rsidR="00054C0D" w:rsidRPr="000B08B7" w:rsidRDefault="00054C0D" w:rsidP="00995F6B">
            <w:pPr>
              <w:pStyle w:val="NoSpacing"/>
            </w:pPr>
            <w:r w:rsidRPr="000B08B7">
              <w:t>user_id</w:t>
            </w:r>
          </w:p>
        </w:tc>
        <w:tc>
          <w:tcPr>
            <w:tcW w:w="3640" w:type="dxa"/>
            <w:tcMar>
              <w:top w:w="90" w:type="dxa"/>
              <w:left w:w="195" w:type="dxa"/>
              <w:bottom w:w="90" w:type="dxa"/>
              <w:right w:w="195" w:type="dxa"/>
            </w:tcMar>
            <w:vAlign w:val="center"/>
            <w:hideMark/>
          </w:tcPr>
          <w:p w14:paraId="7271EF93" w14:textId="6747DA1E" w:rsidR="00054C0D" w:rsidRPr="000B08B7" w:rsidRDefault="00BE4833" w:rsidP="00995F6B">
            <w:pPr>
              <w:pStyle w:val="NoSpacing"/>
            </w:pPr>
            <w:r>
              <w:t>I</w:t>
            </w:r>
            <w:r w:rsidRPr="00BE4833">
              <w:t>nt(11)</w:t>
            </w:r>
          </w:p>
        </w:tc>
        <w:tc>
          <w:tcPr>
            <w:tcW w:w="2873" w:type="dxa"/>
          </w:tcPr>
          <w:p w14:paraId="7AF6A2F1" w14:textId="77777777" w:rsidR="00054C0D" w:rsidRPr="000B08B7" w:rsidRDefault="00054C0D" w:rsidP="00995F6B">
            <w:pPr>
              <w:pStyle w:val="NoSpacing"/>
            </w:pPr>
          </w:p>
        </w:tc>
      </w:tr>
      <w:tr w:rsidR="00054C0D" w:rsidRPr="000B08B7" w14:paraId="2C11A4ED" w14:textId="62D5ED69" w:rsidTr="00054C0D">
        <w:trPr>
          <w:jc w:val="center"/>
        </w:trPr>
        <w:tc>
          <w:tcPr>
            <w:tcW w:w="2832" w:type="dxa"/>
            <w:tcMar>
              <w:top w:w="90" w:type="dxa"/>
              <w:left w:w="195" w:type="dxa"/>
              <w:bottom w:w="90" w:type="dxa"/>
              <w:right w:w="195" w:type="dxa"/>
            </w:tcMar>
            <w:vAlign w:val="center"/>
            <w:hideMark/>
          </w:tcPr>
          <w:p w14:paraId="7398A06F" w14:textId="77777777" w:rsidR="00054C0D" w:rsidRPr="000B08B7" w:rsidRDefault="00054C0D" w:rsidP="00995F6B">
            <w:pPr>
              <w:pStyle w:val="NoSpacing"/>
            </w:pPr>
            <w:r w:rsidRPr="000B08B7">
              <w:t>usage_key</w:t>
            </w:r>
          </w:p>
        </w:tc>
        <w:tc>
          <w:tcPr>
            <w:tcW w:w="3640" w:type="dxa"/>
            <w:tcMar>
              <w:top w:w="90" w:type="dxa"/>
              <w:left w:w="195" w:type="dxa"/>
              <w:bottom w:w="90" w:type="dxa"/>
              <w:right w:w="195" w:type="dxa"/>
            </w:tcMar>
            <w:vAlign w:val="center"/>
            <w:hideMark/>
          </w:tcPr>
          <w:p w14:paraId="414FC3A7" w14:textId="4E40F68E" w:rsidR="00054C0D" w:rsidRPr="000B08B7" w:rsidRDefault="00BE4833" w:rsidP="00995F6B">
            <w:pPr>
              <w:pStyle w:val="NoSpacing"/>
            </w:pPr>
            <w:r>
              <w:t>I</w:t>
            </w:r>
            <w:r w:rsidRPr="00BE4833">
              <w:t>nt(11)</w:t>
            </w:r>
          </w:p>
        </w:tc>
        <w:tc>
          <w:tcPr>
            <w:tcW w:w="2873" w:type="dxa"/>
          </w:tcPr>
          <w:p w14:paraId="4401CAB5" w14:textId="77777777" w:rsidR="00054C0D" w:rsidRPr="000B08B7" w:rsidRDefault="00054C0D" w:rsidP="00995F6B">
            <w:pPr>
              <w:pStyle w:val="NoSpacing"/>
            </w:pPr>
          </w:p>
        </w:tc>
      </w:tr>
      <w:tr w:rsidR="00054C0D" w:rsidRPr="000B08B7" w14:paraId="301BAEDB" w14:textId="13CA5B5F" w:rsidTr="00054C0D">
        <w:trPr>
          <w:jc w:val="center"/>
        </w:trPr>
        <w:tc>
          <w:tcPr>
            <w:tcW w:w="2832" w:type="dxa"/>
            <w:tcMar>
              <w:top w:w="90" w:type="dxa"/>
              <w:left w:w="195" w:type="dxa"/>
              <w:bottom w:w="90" w:type="dxa"/>
              <w:right w:w="195" w:type="dxa"/>
            </w:tcMar>
            <w:vAlign w:val="center"/>
            <w:hideMark/>
          </w:tcPr>
          <w:p w14:paraId="3BF0E7F9" w14:textId="77777777" w:rsidR="00054C0D" w:rsidRPr="000B08B7" w:rsidRDefault="00054C0D" w:rsidP="00995F6B">
            <w:pPr>
              <w:pStyle w:val="NoSpacing"/>
            </w:pPr>
            <w:r w:rsidRPr="000B08B7">
              <w:t>earned_all</w:t>
            </w:r>
          </w:p>
        </w:tc>
        <w:tc>
          <w:tcPr>
            <w:tcW w:w="3640" w:type="dxa"/>
            <w:tcMar>
              <w:top w:w="90" w:type="dxa"/>
              <w:left w:w="195" w:type="dxa"/>
              <w:bottom w:w="90" w:type="dxa"/>
              <w:right w:w="195" w:type="dxa"/>
            </w:tcMar>
            <w:vAlign w:val="center"/>
            <w:hideMark/>
          </w:tcPr>
          <w:p w14:paraId="24000710" w14:textId="77777777" w:rsidR="00054C0D" w:rsidRPr="000B08B7" w:rsidRDefault="00054C0D" w:rsidP="00995F6B">
            <w:pPr>
              <w:pStyle w:val="NoSpacing"/>
            </w:pPr>
            <w:r w:rsidRPr="000B08B7">
              <w:t>Float</w:t>
            </w:r>
          </w:p>
        </w:tc>
        <w:tc>
          <w:tcPr>
            <w:tcW w:w="2873" w:type="dxa"/>
          </w:tcPr>
          <w:p w14:paraId="55200847" w14:textId="77777777" w:rsidR="00054C0D" w:rsidRPr="000B08B7" w:rsidRDefault="00054C0D" w:rsidP="00995F6B">
            <w:pPr>
              <w:pStyle w:val="NoSpacing"/>
            </w:pPr>
          </w:p>
        </w:tc>
      </w:tr>
      <w:tr w:rsidR="00054C0D" w:rsidRPr="000B08B7" w14:paraId="11176DA4" w14:textId="48EA718C" w:rsidTr="00054C0D">
        <w:trPr>
          <w:jc w:val="center"/>
        </w:trPr>
        <w:tc>
          <w:tcPr>
            <w:tcW w:w="2832" w:type="dxa"/>
            <w:tcMar>
              <w:top w:w="90" w:type="dxa"/>
              <w:left w:w="195" w:type="dxa"/>
              <w:bottom w:w="90" w:type="dxa"/>
              <w:right w:w="195" w:type="dxa"/>
            </w:tcMar>
            <w:vAlign w:val="center"/>
            <w:hideMark/>
          </w:tcPr>
          <w:p w14:paraId="310FCA52" w14:textId="77777777" w:rsidR="00054C0D" w:rsidRPr="000B08B7" w:rsidRDefault="00054C0D" w:rsidP="00995F6B">
            <w:pPr>
              <w:pStyle w:val="NoSpacing"/>
            </w:pPr>
            <w:r w:rsidRPr="000B08B7">
              <w:t>possible_all</w:t>
            </w:r>
          </w:p>
        </w:tc>
        <w:tc>
          <w:tcPr>
            <w:tcW w:w="3640" w:type="dxa"/>
            <w:tcMar>
              <w:top w:w="90" w:type="dxa"/>
              <w:left w:w="195" w:type="dxa"/>
              <w:bottom w:w="90" w:type="dxa"/>
              <w:right w:w="195" w:type="dxa"/>
            </w:tcMar>
            <w:vAlign w:val="center"/>
            <w:hideMark/>
          </w:tcPr>
          <w:p w14:paraId="45D17F8F" w14:textId="77777777" w:rsidR="00054C0D" w:rsidRPr="000B08B7" w:rsidRDefault="00054C0D" w:rsidP="00995F6B">
            <w:pPr>
              <w:pStyle w:val="NoSpacing"/>
            </w:pPr>
            <w:r w:rsidRPr="000B08B7">
              <w:t>Float</w:t>
            </w:r>
          </w:p>
        </w:tc>
        <w:tc>
          <w:tcPr>
            <w:tcW w:w="2873" w:type="dxa"/>
          </w:tcPr>
          <w:p w14:paraId="6512D4F5" w14:textId="77777777" w:rsidR="00054C0D" w:rsidRPr="000B08B7" w:rsidRDefault="00054C0D" w:rsidP="00995F6B">
            <w:pPr>
              <w:pStyle w:val="NoSpacing"/>
            </w:pPr>
          </w:p>
        </w:tc>
      </w:tr>
      <w:tr w:rsidR="00054C0D" w:rsidRPr="000B08B7" w14:paraId="70E2093F" w14:textId="1E80B7B0" w:rsidTr="00054C0D">
        <w:trPr>
          <w:jc w:val="center"/>
        </w:trPr>
        <w:tc>
          <w:tcPr>
            <w:tcW w:w="2832" w:type="dxa"/>
            <w:tcMar>
              <w:top w:w="90" w:type="dxa"/>
              <w:left w:w="195" w:type="dxa"/>
              <w:bottom w:w="90" w:type="dxa"/>
              <w:right w:w="195" w:type="dxa"/>
            </w:tcMar>
            <w:vAlign w:val="center"/>
            <w:hideMark/>
          </w:tcPr>
          <w:p w14:paraId="4AD5D424" w14:textId="77777777" w:rsidR="00054C0D" w:rsidRPr="000B08B7" w:rsidRDefault="00054C0D" w:rsidP="00995F6B">
            <w:pPr>
              <w:pStyle w:val="NoSpacing"/>
            </w:pPr>
            <w:r w:rsidRPr="000B08B7">
              <w:t>earned_graded</w:t>
            </w:r>
          </w:p>
        </w:tc>
        <w:tc>
          <w:tcPr>
            <w:tcW w:w="3640" w:type="dxa"/>
            <w:tcMar>
              <w:top w:w="90" w:type="dxa"/>
              <w:left w:w="195" w:type="dxa"/>
              <w:bottom w:w="90" w:type="dxa"/>
              <w:right w:w="195" w:type="dxa"/>
            </w:tcMar>
            <w:vAlign w:val="center"/>
            <w:hideMark/>
          </w:tcPr>
          <w:p w14:paraId="08383F53" w14:textId="77777777" w:rsidR="00054C0D" w:rsidRPr="000B08B7" w:rsidRDefault="00054C0D" w:rsidP="00995F6B">
            <w:pPr>
              <w:pStyle w:val="NoSpacing"/>
            </w:pPr>
            <w:r w:rsidRPr="000B08B7">
              <w:t>Float</w:t>
            </w:r>
          </w:p>
        </w:tc>
        <w:tc>
          <w:tcPr>
            <w:tcW w:w="2873" w:type="dxa"/>
          </w:tcPr>
          <w:p w14:paraId="4B139801" w14:textId="77777777" w:rsidR="00054C0D" w:rsidRPr="000B08B7" w:rsidRDefault="00054C0D" w:rsidP="00995F6B">
            <w:pPr>
              <w:pStyle w:val="NoSpacing"/>
            </w:pPr>
          </w:p>
        </w:tc>
      </w:tr>
      <w:tr w:rsidR="00054C0D" w:rsidRPr="000B08B7" w14:paraId="15E9FBB7" w14:textId="49BB39A0" w:rsidTr="00054C0D">
        <w:trPr>
          <w:jc w:val="center"/>
        </w:trPr>
        <w:tc>
          <w:tcPr>
            <w:tcW w:w="2832" w:type="dxa"/>
            <w:tcMar>
              <w:top w:w="90" w:type="dxa"/>
              <w:left w:w="195" w:type="dxa"/>
              <w:bottom w:w="90" w:type="dxa"/>
              <w:right w:w="195" w:type="dxa"/>
            </w:tcMar>
            <w:vAlign w:val="center"/>
            <w:hideMark/>
          </w:tcPr>
          <w:p w14:paraId="2A89BBA3" w14:textId="77777777" w:rsidR="00054C0D" w:rsidRPr="000B08B7" w:rsidRDefault="00054C0D" w:rsidP="00995F6B">
            <w:pPr>
              <w:pStyle w:val="NoSpacing"/>
            </w:pPr>
            <w:r w:rsidRPr="000B08B7">
              <w:t>possible_graded</w:t>
            </w:r>
          </w:p>
        </w:tc>
        <w:tc>
          <w:tcPr>
            <w:tcW w:w="3640" w:type="dxa"/>
            <w:tcMar>
              <w:top w:w="90" w:type="dxa"/>
              <w:left w:w="195" w:type="dxa"/>
              <w:bottom w:w="90" w:type="dxa"/>
              <w:right w:w="195" w:type="dxa"/>
            </w:tcMar>
            <w:vAlign w:val="center"/>
            <w:hideMark/>
          </w:tcPr>
          <w:p w14:paraId="00F01889" w14:textId="77777777" w:rsidR="00054C0D" w:rsidRPr="000B08B7" w:rsidRDefault="00054C0D" w:rsidP="00995F6B">
            <w:pPr>
              <w:pStyle w:val="NoSpacing"/>
            </w:pPr>
            <w:r w:rsidRPr="000B08B7">
              <w:t>Float</w:t>
            </w:r>
          </w:p>
        </w:tc>
        <w:tc>
          <w:tcPr>
            <w:tcW w:w="2873" w:type="dxa"/>
          </w:tcPr>
          <w:p w14:paraId="2E9E921B" w14:textId="77777777" w:rsidR="00054C0D" w:rsidRPr="000B08B7" w:rsidRDefault="00054C0D" w:rsidP="00995F6B">
            <w:pPr>
              <w:pStyle w:val="NoSpacing"/>
            </w:pPr>
          </w:p>
        </w:tc>
      </w:tr>
      <w:tr w:rsidR="00054C0D" w:rsidRPr="000B08B7" w14:paraId="711DD6DA" w14:textId="1457EDA1" w:rsidTr="00054C0D">
        <w:trPr>
          <w:jc w:val="center"/>
        </w:trPr>
        <w:tc>
          <w:tcPr>
            <w:tcW w:w="2832" w:type="dxa"/>
            <w:tcMar>
              <w:top w:w="90" w:type="dxa"/>
              <w:left w:w="195" w:type="dxa"/>
              <w:bottom w:w="90" w:type="dxa"/>
              <w:right w:w="195" w:type="dxa"/>
            </w:tcMar>
            <w:vAlign w:val="center"/>
            <w:hideMark/>
          </w:tcPr>
          <w:p w14:paraId="4C6A5AF2" w14:textId="77777777" w:rsidR="00054C0D" w:rsidRPr="000B08B7" w:rsidRDefault="00054C0D" w:rsidP="00995F6B">
            <w:pPr>
              <w:pStyle w:val="NoSpacing"/>
            </w:pPr>
            <w:r w:rsidRPr="000B08B7">
              <w:t>first_attempted</w:t>
            </w:r>
          </w:p>
        </w:tc>
        <w:tc>
          <w:tcPr>
            <w:tcW w:w="3640" w:type="dxa"/>
            <w:tcMar>
              <w:top w:w="90" w:type="dxa"/>
              <w:left w:w="195" w:type="dxa"/>
              <w:bottom w:w="90" w:type="dxa"/>
              <w:right w:w="195" w:type="dxa"/>
            </w:tcMar>
            <w:vAlign w:val="center"/>
            <w:hideMark/>
          </w:tcPr>
          <w:p w14:paraId="272FD57D" w14:textId="77777777" w:rsidR="00054C0D" w:rsidRPr="000B08B7" w:rsidRDefault="00054C0D" w:rsidP="00995F6B">
            <w:pPr>
              <w:pStyle w:val="NoSpacing"/>
            </w:pPr>
            <w:r w:rsidRPr="000B08B7">
              <w:t>DateTime</w:t>
            </w:r>
          </w:p>
        </w:tc>
        <w:tc>
          <w:tcPr>
            <w:tcW w:w="2873" w:type="dxa"/>
          </w:tcPr>
          <w:p w14:paraId="0C43E879" w14:textId="77777777" w:rsidR="00054C0D" w:rsidRPr="000B08B7" w:rsidRDefault="00054C0D" w:rsidP="00995F6B">
            <w:pPr>
              <w:pStyle w:val="NoSpacing"/>
            </w:pPr>
          </w:p>
        </w:tc>
      </w:tr>
      <w:tr w:rsidR="00054C0D" w:rsidRPr="000B08B7" w14:paraId="0500A5C4" w14:textId="243A192A" w:rsidTr="00054C0D">
        <w:trPr>
          <w:jc w:val="center"/>
        </w:trPr>
        <w:tc>
          <w:tcPr>
            <w:tcW w:w="2832" w:type="dxa"/>
            <w:tcMar>
              <w:top w:w="90" w:type="dxa"/>
              <w:left w:w="195" w:type="dxa"/>
              <w:bottom w:w="90" w:type="dxa"/>
              <w:right w:w="195" w:type="dxa"/>
            </w:tcMar>
            <w:vAlign w:val="center"/>
            <w:hideMark/>
          </w:tcPr>
          <w:p w14:paraId="20C85D1D" w14:textId="77777777" w:rsidR="00054C0D" w:rsidRPr="000B08B7" w:rsidRDefault="00054C0D" w:rsidP="00995F6B">
            <w:pPr>
              <w:pStyle w:val="NoSpacing"/>
            </w:pPr>
            <w:r w:rsidRPr="000B08B7">
              <w:t>created</w:t>
            </w:r>
          </w:p>
        </w:tc>
        <w:tc>
          <w:tcPr>
            <w:tcW w:w="3640" w:type="dxa"/>
            <w:tcMar>
              <w:top w:w="90" w:type="dxa"/>
              <w:left w:w="195" w:type="dxa"/>
              <w:bottom w:w="90" w:type="dxa"/>
              <w:right w:w="195" w:type="dxa"/>
            </w:tcMar>
            <w:vAlign w:val="center"/>
            <w:hideMark/>
          </w:tcPr>
          <w:p w14:paraId="41A8D503" w14:textId="77777777" w:rsidR="00054C0D" w:rsidRPr="000B08B7" w:rsidRDefault="00054C0D" w:rsidP="00995F6B">
            <w:pPr>
              <w:pStyle w:val="NoSpacing"/>
            </w:pPr>
            <w:r w:rsidRPr="000B08B7">
              <w:t>DateTime</w:t>
            </w:r>
          </w:p>
        </w:tc>
        <w:tc>
          <w:tcPr>
            <w:tcW w:w="2873" w:type="dxa"/>
          </w:tcPr>
          <w:p w14:paraId="63E4245E" w14:textId="77777777" w:rsidR="00054C0D" w:rsidRPr="000B08B7" w:rsidRDefault="00054C0D" w:rsidP="00995F6B">
            <w:pPr>
              <w:pStyle w:val="NoSpacing"/>
            </w:pPr>
          </w:p>
        </w:tc>
      </w:tr>
      <w:tr w:rsidR="00054C0D" w:rsidRPr="000B08B7" w14:paraId="12BE6B26" w14:textId="42540842" w:rsidTr="00054C0D">
        <w:trPr>
          <w:jc w:val="center"/>
        </w:trPr>
        <w:tc>
          <w:tcPr>
            <w:tcW w:w="2832" w:type="dxa"/>
            <w:tcMar>
              <w:top w:w="90" w:type="dxa"/>
              <w:left w:w="195" w:type="dxa"/>
              <w:bottom w:w="90" w:type="dxa"/>
              <w:right w:w="195" w:type="dxa"/>
            </w:tcMar>
            <w:vAlign w:val="center"/>
            <w:hideMark/>
          </w:tcPr>
          <w:p w14:paraId="04E4033C" w14:textId="77777777" w:rsidR="00054C0D" w:rsidRPr="000B08B7" w:rsidRDefault="00054C0D" w:rsidP="00995F6B">
            <w:pPr>
              <w:pStyle w:val="NoSpacing"/>
            </w:pPr>
            <w:r w:rsidRPr="000B08B7">
              <w:t>modified</w:t>
            </w:r>
          </w:p>
        </w:tc>
        <w:tc>
          <w:tcPr>
            <w:tcW w:w="3640" w:type="dxa"/>
            <w:tcMar>
              <w:top w:w="90" w:type="dxa"/>
              <w:left w:w="195" w:type="dxa"/>
              <w:bottom w:w="90" w:type="dxa"/>
              <w:right w:w="195" w:type="dxa"/>
            </w:tcMar>
            <w:vAlign w:val="center"/>
            <w:hideMark/>
          </w:tcPr>
          <w:p w14:paraId="3A5CBCA9" w14:textId="77777777" w:rsidR="00054C0D" w:rsidRPr="000B08B7" w:rsidRDefault="00054C0D" w:rsidP="00995F6B">
            <w:pPr>
              <w:pStyle w:val="NoSpacing"/>
              <w:keepNext/>
            </w:pPr>
            <w:r w:rsidRPr="000B08B7">
              <w:t>DateTime</w:t>
            </w:r>
          </w:p>
        </w:tc>
        <w:tc>
          <w:tcPr>
            <w:tcW w:w="2873" w:type="dxa"/>
          </w:tcPr>
          <w:p w14:paraId="2CCDAB36" w14:textId="77777777" w:rsidR="00054C0D" w:rsidRPr="000B08B7" w:rsidRDefault="00054C0D" w:rsidP="00995F6B">
            <w:pPr>
              <w:pStyle w:val="NoSpacing"/>
              <w:keepNext/>
            </w:pPr>
          </w:p>
        </w:tc>
      </w:tr>
    </w:tbl>
    <w:p w14:paraId="34F06AA2" w14:textId="172AC2E4" w:rsidR="00995F6B" w:rsidRPr="00995F6B" w:rsidRDefault="00995F6B" w:rsidP="00BE4833">
      <w:pPr>
        <w:shd w:val="clear" w:color="auto" w:fill="FFFFFF"/>
        <w:spacing w:before="240" w:line="360" w:lineRule="auto"/>
        <w:rPr>
          <w:b/>
          <w:bCs/>
          <w:i/>
          <w:iCs/>
          <w:szCs w:val="26"/>
        </w:rPr>
      </w:pPr>
      <w:r w:rsidRPr="00995F6B">
        <w:rPr>
          <w:b/>
          <w:bCs/>
          <w:i/>
          <w:iCs/>
          <w:szCs w:val="26"/>
        </w:rPr>
        <w:t>Mô tả các thuộc tính:</w:t>
      </w:r>
    </w:p>
    <w:p w14:paraId="530593A7" w14:textId="1B1532A2" w:rsidR="000B08B7" w:rsidRPr="00995F6B" w:rsidRDefault="00995F6B" w:rsidP="00995F6B">
      <w:pPr>
        <w:pStyle w:val="NoSpacing"/>
        <w:ind w:firstLine="720"/>
        <w:rPr>
          <w:i/>
          <w:iCs/>
        </w:rPr>
      </w:pPr>
      <w:r w:rsidRPr="00995F6B">
        <w:rPr>
          <w:i/>
          <w:iCs/>
        </w:rPr>
        <w:t xml:space="preserve">Thuộc tính </w:t>
      </w:r>
      <w:r w:rsidR="000B08B7" w:rsidRPr="00995F6B">
        <w:rPr>
          <w:i/>
          <w:iCs/>
        </w:rPr>
        <w:t>course_id</w:t>
      </w:r>
      <w:r>
        <w:rPr>
          <w:i/>
          <w:iCs/>
        </w:rPr>
        <w:t xml:space="preserve">: </w:t>
      </w:r>
      <w:r w:rsidR="00E70246">
        <w:t xml:space="preserve">ID </w:t>
      </w:r>
      <w:r w:rsidR="000B08B7" w:rsidRPr="005377A9">
        <w:t>khóa học. Theo định dạng course-v1:org+course+run đối với các khóa học được tạo sau DATE và theo định dạng org/course/run đối với các khóa học cũ hơn.</w:t>
      </w:r>
    </w:p>
    <w:p w14:paraId="10691F25" w14:textId="29AE855E" w:rsidR="000B08B7" w:rsidRPr="00995F6B" w:rsidRDefault="00995F6B" w:rsidP="00995F6B">
      <w:pPr>
        <w:pStyle w:val="NoSpacing"/>
        <w:ind w:firstLine="720"/>
        <w:rPr>
          <w:i/>
          <w:iCs/>
        </w:rPr>
      </w:pPr>
      <w:r w:rsidRPr="00995F6B">
        <w:rPr>
          <w:i/>
          <w:iCs/>
        </w:rPr>
        <w:t xml:space="preserve">Thuộc tính </w:t>
      </w:r>
      <w:r w:rsidR="000B08B7" w:rsidRPr="00995F6B">
        <w:rPr>
          <w:i/>
          <w:iCs/>
        </w:rPr>
        <w:t>user_id</w:t>
      </w:r>
      <w:r>
        <w:rPr>
          <w:i/>
          <w:iCs/>
        </w:rPr>
        <w:t xml:space="preserve">: </w:t>
      </w:r>
      <w:r w:rsidR="000B08B7" w:rsidRPr="005377A9">
        <w:t xml:space="preserve">ID của </w:t>
      </w:r>
      <w:r w:rsidR="00E70246">
        <w:t>n</w:t>
      </w:r>
      <w:r w:rsidR="007D7EDE">
        <w:t>gười học</w:t>
      </w:r>
      <w:r w:rsidR="000B08B7" w:rsidRPr="005377A9">
        <w:t xml:space="preserve"> trong auth_user.id.</w:t>
      </w:r>
    </w:p>
    <w:p w14:paraId="4576A5C9" w14:textId="512B32CF" w:rsidR="000B08B7" w:rsidRPr="00995F6B" w:rsidRDefault="00995F6B" w:rsidP="00995F6B">
      <w:pPr>
        <w:pStyle w:val="NoSpacing"/>
        <w:ind w:firstLine="720"/>
        <w:rPr>
          <w:i/>
          <w:iCs/>
        </w:rPr>
      </w:pPr>
      <w:r w:rsidRPr="00995F6B">
        <w:rPr>
          <w:i/>
          <w:iCs/>
        </w:rPr>
        <w:t xml:space="preserve">Thuộc tính </w:t>
      </w:r>
      <w:r w:rsidR="000B08B7" w:rsidRPr="00995F6B">
        <w:rPr>
          <w:i/>
          <w:iCs/>
        </w:rPr>
        <w:t>created</w:t>
      </w:r>
      <w:r>
        <w:rPr>
          <w:i/>
          <w:iCs/>
        </w:rPr>
        <w:t xml:space="preserve">: </w:t>
      </w:r>
      <w:r w:rsidR="000B08B7" w:rsidRPr="005377A9">
        <w:t xml:space="preserve">Thời gian điểm </w:t>
      </w:r>
      <w:r w:rsidR="006D5698">
        <w:t>Subsection</w:t>
      </w:r>
      <w:r w:rsidR="000B08B7" w:rsidRPr="005377A9">
        <w:t xml:space="preserve"> được tính lần đầu tiên cho </w:t>
      </w:r>
      <w:r w:rsidR="00E70246">
        <w:t>người</w:t>
      </w:r>
      <w:r w:rsidR="00F37029">
        <w:t xml:space="preserve"> học</w:t>
      </w:r>
      <w:r w:rsidR="000B08B7" w:rsidRPr="005377A9">
        <w:t xml:space="preserve"> đối với khóa học này.</w:t>
      </w:r>
    </w:p>
    <w:p w14:paraId="1644FD99" w14:textId="6EBA5C1C" w:rsidR="000B08B7" w:rsidRPr="00995F6B" w:rsidRDefault="00995F6B" w:rsidP="00995F6B">
      <w:pPr>
        <w:pStyle w:val="NoSpacing"/>
        <w:ind w:firstLine="720"/>
        <w:rPr>
          <w:i/>
          <w:iCs/>
        </w:rPr>
      </w:pPr>
      <w:r w:rsidRPr="00995F6B">
        <w:rPr>
          <w:i/>
          <w:iCs/>
        </w:rPr>
        <w:lastRenderedPageBreak/>
        <w:t xml:space="preserve">Thuộc tính </w:t>
      </w:r>
      <w:r w:rsidR="000B08B7" w:rsidRPr="00995F6B">
        <w:rPr>
          <w:i/>
          <w:iCs/>
        </w:rPr>
        <w:t>modified</w:t>
      </w:r>
      <w:r>
        <w:rPr>
          <w:i/>
          <w:iCs/>
        </w:rPr>
        <w:t xml:space="preserve">: </w:t>
      </w:r>
      <w:r w:rsidR="000B08B7" w:rsidRPr="005377A9">
        <w:t xml:space="preserve">Thời gian điểm </w:t>
      </w:r>
      <w:r w:rsidR="006D5698">
        <w:t>Subsection</w:t>
      </w:r>
      <w:r w:rsidR="000B08B7" w:rsidRPr="005377A9">
        <w:t xml:space="preserve"> được cập nhật lần cuối cho </w:t>
      </w:r>
      <w:r w:rsidR="00E70246">
        <w:t>người</w:t>
      </w:r>
      <w:r w:rsidR="00F37029">
        <w:t xml:space="preserve"> học</w:t>
      </w:r>
      <w:r w:rsidR="000B08B7" w:rsidRPr="005377A9">
        <w:t xml:space="preserve"> đối với khóa học này.</w:t>
      </w:r>
    </w:p>
    <w:p w14:paraId="7175151D" w14:textId="1810E8C8" w:rsidR="000B08B7" w:rsidRPr="00995F6B" w:rsidRDefault="00995F6B" w:rsidP="00E70246">
      <w:pPr>
        <w:pStyle w:val="NoSpacing"/>
        <w:ind w:firstLine="720"/>
        <w:rPr>
          <w:i/>
          <w:iCs/>
        </w:rPr>
      </w:pPr>
      <w:r w:rsidRPr="00995F6B">
        <w:rPr>
          <w:i/>
          <w:iCs/>
        </w:rPr>
        <w:t xml:space="preserve">Thuộc tính </w:t>
      </w:r>
      <w:r w:rsidR="000B08B7" w:rsidRPr="00995F6B">
        <w:rPr>
          <w:i/>
          <w:iCs/>
        </w:rPr>
        <w:t>usage_key</w:t>
      </w:r>
      <w:r>
        <w:rPr>
          <w:i/>
          <w:iCs/>
        </w:rPr>
        <w:t xml:space="preserve">: </w:t>
      </w:r>
      <w:r w:rsidR="000B08B7" w:rsidRPr="005377A9">
        <w:t xml:space="preserve">Khóa sử dụng của </w:t>
      </w:r>
      <w:r w:rsidR="006D5698">
        <w:t>Subsection</w:t>
      </w:r>
      <w:r w:rsidR="000B08B7" w:rsidRPr="005377A9">
        <w:t xml:space="preserve">. </w:t>
      </w:r>
    </w:p>
    <w:p w14:paraId="345C14C1" w14:textId="629CE799" w:rsidR="000B08B7" w:rsidRPr="00995F6B" w:rsidRDefault="00995F6B" w:rsidP="00995F6B">
      <w:pPr>
        <w:pStyle w:val="NoSpacing"/>
        <w:ind w:firstLine="720"/>
        <w:rPr>
          <w:i/>
          <w:iCs/>
        </w:rPr>
      </w:pPr>
      <w:r w:rsidRPr="00995F6B">
        <w:rPr>
          <w:i/>
          <w:iCs/>
        </w:rPr>
        <w:t xml:space="preserve">Thuộc tính </w:t>
      </w:r>
      <w:r w:rsidR="000B08B7" w:rsidRPr="00995F6B">
        <w:rPr>
          <w:i/>
          <w:iCs/>
        </w:rPr>
        <w:t>earned_all</w:t>
      </w:r>
      <w:r>
        <w:rPr>
          <w:i/>
          <w:iCs/>
        </w:rPr>
        <w:t xml:space="preserve">: </w:t>
      </w:r>
      <w:r w:rsidR="000B08B7" w:rsidRPr="005377A9">
        <w:t xml:space="preserve">Điểm total_weighted_earned tổng hợp của </w:t>
      </w:r>
      <w:r w:rsidR="00E70246">
        <w:t>người</w:t>
      </w:r>
      <w:r w:rsidR="00F37029">
        <w:t xml:space="preserve"> học</w:t>
      </w:r>
      <w:r w:rsidR="000B08B7" w:rsidRPr="005377A9">
        <w:t xml:space="preserve"> trong </w:t>
      </w:r>
      <w:r w:rsidR="006D5698">
        <w:t>Subsection</w:t>
      </w:r>
      <w:r w:rsidR="000B08B7" w:rsidRPr="005377A9">
        <w:t xml:space="preserve">, được tính bằng cách cộng tất cả các giá trị weighted_earned của tất cả các </w:t>
      </w:r>
      <w:r w:rsidR="00EE5511">
        <w:t>câu hỏi</w:t>
      </w:r>
      <w:r w:rsidR="000B08B7" w:rsidRPr="005377A9">
        <w:t xml:space="preserve"> trong </w:t>
      </w:r>
      <w:r w:rsidR="006D5698">
        <w:t>Subsection</w:t>
      </w:r>
      <w:r w:rsidR="000B08B7" w:rsidRPr="005377A9">
        <w:t>.</w:t>
      </w:r>
    </w:p>
    <w:p w14:paraId="2BA9757C" w14:textId="5D1C9955" w:rsidR="000B08B7" w:rsidRPr="00995F6B" w:rsidRDefault="00995F6B" w:rsidP="00995F6B">
      <w:pPr>
        <w:pStyle w:val="NoSpacing"/>
        <w:ind w:firstLine="720"/>
        <w:rPr>
          <w:i/>
          <w:iCs/>
        </w:rPr>
      </w:pPr>
      <w:r w:rsidRPr="00995F6B">
        <w:rPr>
          <w:i/>
          <w:iCs/>
        </w:rPr>
        <w:t xml:space="preserve">Thuộc tính </w:t>
      </w:r>
      <w:r w:rsidR="000B08B7" w:rsidRPr="00995F6B">
        <w:rPr>
          <w:i/>
          <w:iCs/>
        </w:rPr>
        <w:t>possible_all</w:t>
      </w:r>
      <w:r>
        <w:rPr>
          <w:i/>
          <w:iCs/>
        </w:rPr>
        <w:t xml:space="preserve">: </w:t>
      </w:r>
      <w:r w:rsidR="000B08B7" w:rsidRPr="005377A9">
        <w:t xml:space="preserve">Điểm total_weighted_possible tổng hợp trong </w:t>
      </w:r>
      <w:r w:rsidR="006D5698">
        <w:t>Subsection</w:t>
      </w:r>
      <w:r w:rsidR="000B08B7" w:rsidRPr="005377A9">
        <w:t xml:space="preserve">, được tính bằng cách cộng tất cả các giá trị weighted_possible của tất cả các </w:t>
      </w:r>
      <w:r w:rsidR="00EE5511">
        <w:t>câu hỏi</w:t>
      </w:r>
      <w:r w:rsidR="000B08B7" w:rsidRPr="005377A9">
        <w:t xml:space="preserve"> trong </w:t>
      </w:r>
      <w:r w:rsidR="006D5698">
        <w:t>Subsection</w:t>
      </w:r>
      <w:r w:rsidR="000B08B7" w:rsidRPr="005377A9">
        <w:t>.</w:t>
      </w:r>
    </w:p>
    <w:p w14:paraId="4A8D34FA" w14:textId="2F7C8BA7" w:rsidR="000B08B7" w:rsidRPr="00995F6B" w:rsidRDefault="00995F6B" w:rsidP="00995F6B">
      <w:pPr>
        <w:pStyle w:val="NoSpacing"/>
        <w:ind w:firstLine="720"/>
        <w:rPr>
          <w:i/>
          <w:iCs/>
        </w:rPr>
      </w:pPr>
      <w:r w:rsidRPr="00995F6B">
        <w:rPr>
          <w:i/>
          <w:iCs/>
        </w:rPr>
        <w:t xml:space="preserve">Thuộc tính </w:t>
      </w:r>
      <w:r w:rsidR="000B08B7" w:rsidRPr="00995F6B">
        <w:rPr>
          <w:i/>
          <w:iCs/>
        </w:rPr>
        <w:t>earned_graded</w:t>
      </w:r>
      <w:r>
        <w:rPr>
          <w:i/>
          <w:iCs/>
        </w:rPr>
        <w:t xml:space="preserve">: </w:t>
      </w:r>
      <w:r w:rsidR="000B08B7" w:rsidRPr="005377A9">
        <w:t xml:space="preserve">Điểm total_weighted_earned tổng hợp của </w:t>
      </w:r>
      <w:r w:rsidR="00E70246">
        <w:t>người</w:t>
      </w:r>
      <w:r w:rsidR="00F37029">
        <w:t xml:space="preserve"> học</w:t>
      </w:r>
      <w:r w:rsidR="000B08B7" w:rsidRPr="005377A9">
        <w:t xml:space="preserve"> trong </w:t>
      </w:r>
      <w:r w:rsidR="006D5698">
        <w:t>Subsection</w:t>
      </w:r>
      <w:r w:rsidR="000B08B7" w:rsidRPr="005377A9">
        <w:t xml:space="preserve">, được tính bằng cách cộng tất cả các giá trị weighted_earned của tất cả các </w:t>
      </w:r>
      <w:r w:rsidR="00EE5511">
        <w:t>câu hỏi</w:t>
      </w:r>
      <w:r w:rsidR="000B08B7" w:rsidRPr="005377A9">
        <w:t xml:space="preserve"> được chấm điểm trong </w:t>
      </w:r>
      <w:r w:rsidR="006D5698">
        <w:t>Subsection</w:t>
      </w:r>
      <w:r w:rsidR="000B08B7" w:rsidRPr="005377A9">
        <w:t>.</w:t>
      </w:r>
    </w:p>
    <w:p w14:paraId="0AE20E4D" w14:textId="6E716B7F" w:rsidR="000B08B7" w:rsidRPr="00995F6B" w:rsidRDefault="00995F6B" w:rsidP="00995F6B">
      <w:pPr>
        <w:pStyle w:val="NoSpacing"/>
        <w:ind w:firstLine="720"/>
        <w:rPr>
          <w:i/>
          <w:iCs/>
        </w:rPr>
      </w:pPr>
      <w:r w:rsidRPr="00995F6B">
        <w:rPr>
          <w:i/>
          <w:iCs/>
        </w:rPr>
        <w:t xml:space="preserve">Thuộc tính </w:t>
      </w:r>
      <w:r w:rsidR="000B08B7" w:rsidRPr="00995F6B">
        <w:rPr>
          <w:i/>
          <w:iCs/>
        </w:rPr>
        <w:t>possible_graded</w:t>
      </w:r>
      <w:r>
        <w:rPr>
          <w:i/>
          <w:iCs/>
        </w:rPr>
        <w:t xml:space="preserve">: </w:t>
      </w:r>
      <w:r w:rsidR="000B08B7" w:rsidRPr="005377A9">
        <w:t xml:space="preserve">Điểm total_weighted_possible tổng hợp trong </w:t>
      </w:r>
      <w:r w:rsidR="006D5698">
        <w:t>Subsection</w:t>
      </w:r>
      <w:r w:rsidR="000B08B7" w:rsidRPr="005377A9">
        <w:t xml:space="preserve">, được tính bằng cách cộng tất cả weighted_possible </w:t>
      </w:r>
      <w:r w:rsidR="00E70246">
        <w:t>g</w:t>
      </w:r>
      <w:r w:rsidR="006E2BCE">
        <w:t xml:space="preserve">iá trị </w:t>
      </w:r>
      <w:r w:rsidR="000B08B7" w:rsidRPr="005377A9">
        <w:t xml:space="preserve">s ​​của tất cả các </w:t>
      </w:r>
      <w:r w:rsidR="00EE5511">
        <w:t>câu hỏi</w:t>
      </w:r>
      <w:r w:rsidR="000B08B7" w:rsidRPr="005377A9">
        <w:t xml:space="preserve"> được chấm điểm trong </w:t>
      </w:r>
      <w:r w:rsidR="006D5698">
        <w:t>Subsection</w:t>
      </w:r>
      <w:r w:rsidR="000B08B7" w:rsidRPr="005377A9">
        <w:t>.</w:t>
      </w:r>
    </w:p>
    <w:p w14:paraId="3207EB57" w14:textId="6898327C" w:rsidR="000B08B7" w:rsidRPr="00995F6B" w:rsidRDefault="00995F6B" w:rsidP="00995F6B">
      <w:pPr>
        <w:pStyle w:val="NoSpacing"/>
        <w:ind w:firstLine="720"/>
        <w:rPr>
          <w:i/>
          <w:iCs/>
        </w:rPr>
      </w:pPr>
      <w:r w:rsidRPr="00995F6B">
        <w:rPr>
          <w:i/>
          <w:iCs/>
        </w:rPr>
        <w:t xml:space="preserve">Thuộc tính </w:t>
      </w:r>
      <w:r w:rsidR="000B08B7" w:rsidRPr="00995F6B">
        <w:rPr>
          <w:i/>
          <w:iCs/>
        </w:rPr>
        <w:t>first_attempted</w:t>
      </w:r>
      <w:r>
        <w:rPr>
          <w:i/>
          <w:iCs/>
        </w:rPr>
        <w:t xml:space="preserve">: </w:t>
      </w:r>
      <w:r w:rsidR="000B08B7" w:rsidRPr="005377A9">
        <w:t xml:space="preserve">Thời gian </w:t>
      </w:r>
      <w:r w:rsidR="00E70246">
        <w:t>người</w:t>
      </w:r>
      <w:r w:rsidR="00F37029">
        <w:t xml:space="preserve"> học</w:t>
      </w:r>
      <w:r w:rsidR="000B08B7" w:rsidRPr="005377A9">
        <w:t xml:space="preserve"> lần đầu tiên thử giải một </w:t>
      </w:r>
      <w:r w:rsidR="00EE5511">
        <w:t>câu hỏi</w:t>
      </w:r>
      <w:r w:rsidR="000B08B7" w:rsidRPr="005377A9">
        <w:t xml:space="preserve"> trong </w:t>
      </w:r>
      <w:r w:rsidR="006D5698">
        <w:t>Subsection</w:t>
      </w:r>
      <w:r w:rsidR="000B08B7" w:rsidRPr="005377A9">
        <w:t xml:space="preserve">. </w:t>
      </w:r>
    </w:p>
    <w:p w14:paraId="74DC4836" w14:textId="0B395C17" w:rsidR="000B08B7" w:rsidRPr="00995F6B" w:rsidRDefault="00995F6B" w:rsidP="001A0CBA">
      <w:pPr>
        <w:pStyle w:val="Heading3"/>
      </w:pPr>
      <w:bookmarkStart w:id="190" w:name="_Toc181215551"/>
      <w:r w:rsidRPr="00995F6B">
        <w:t>Dữ liệu chứng chỉ khóa học</w:t>
      </w:r>
      <w:r>
        <w:t xml:space="preserve"> - </w:t>
      </w:r>
      <w:hyperlink r:id="rId54" w:anchor="id102" w:history="1">
        <w:r w:rsidR="000B08B7" w:rsidRPr="00995F6B">
          <w:t>Course Certificate Data</w:t>
        </w:r>
        <w:bookmarkEnd w:id="190"/>
      </w:hyperlink>
    </w:p>
    <w:p w14:paraId="41CB3721" w14:textId="5019B909" w:rsidR="000B08B7" w:rsidRPr="005377A9" w:rsidRDefault="00995F6B" w:rsidP="00794D58">
      <w:pPr>
        <w:pStyle w:val="Heading4"/>
        <w:numPr>
          <w:ilvl w:val="0"/>
          <w:numId w:val="32"/>
        </w:numPr>
      </w:pPr>
      <w:bookmarkStart w:id="191" w:name="user-content-columns-in-the-certificates"/>
      <w:bookmarkEnd w:id="191"/>
      <w:r>
        <w:t xml:space="preserve">Bảng </w:t>
      </w:r>
      <w:r w:rsidR="000B08B7" w:rsidRPr="005377A9">
        <w:t>certificates_generatedcertificate</w:t>
      </w:r>
    </w:p>
    <w:p w14:paraId="5BD987CE" w14:textId="38323F17" w:rsidR="00395221" w:rsidRDefault="000B08B7" w:rsidP="00395221">
      <w:pPr>
        <w:pStyle w:val="NoSpacing"/>
        <w:ind w:firstLine="360"/>
      </w:pPr>
      <w:r w:rsidRPr="005377A9">
        <w:t xml:space="preserve">Bảng certification_generatedcertificate </w:t>
      </w:r>
      <w:r w:rsidR="00BF3E74">
        <w:t>lưu trữ</w:t>
      </w:r>
      <w:r w:rsidRPr="005377A9">
        <w:t xml:space="preserve"> trạng thái của các chứng chỉ đã được cấp cho một khóa học. </w:t>
      </w:r>
      <w:r w:rsidR="00DE2286">
        <w:t>Người quản lý khóa học</w:t>
      </w:r>
      <w:r w:rsidRPr="005377A9">
        <w:t xml:space="preserve"> có thể sử dụng bảng này để biết </w:t>
      </w:r>
      <w:r w:rsidR="007D7EDE">
        <w:t>người học</w:t>
      </w:r>
      <w:r w:rsidRPr="005377A9">
        <w:t xml:space="preserve"> nào của mình đã nhận được chứng chỉ.</w:t>
      </w:r>
      <w:r w:rsidR="00995F6B" w:rsidRPr="00995F6B">
        <w:t xml:space="preserve"> </w:t>
      </w:r>
      <w:r w:rsidR="00395221">
        <w:t xml:space="preserve"> </w:t>
      </w:r>
      <w:r w:rsidR="00995F6B" w:rsidRPr="00995F6B">
        <w:t xml:space="preserve">Sau đây là </w:t>
      </w:r>
      <w:r w:rsidR="00995F6B">
        <w:t>ví dụ d</w:t>
      </w:r>
      <w:r w:rsidR="00995F6B" w:rsidRPr="00995F6B">
        <w:t>ữ liệu trong bảng</w:t>
      </w:r>
      <w:r w:rsidR="00995F6B">
        <w:t>:</w:t>
      </w:r>
    </w:p>
    <w:p w14:paraId="10A53BA5" w14:textId="0DCF115B" w:rsidR="00995F6B" w:rsidRDefault="00995F6B" w:rsidP="00395221">
      <w:pPr>
        <w:pStyle w:val="NoSpacing"/>
        <w:ind w:firstLine="360"/>
        <w:jc w:val="center"/>
      </w:pPr>
      <w:r w:rsidRPr="00995F6B">
        <w:rPr>
          <w:noProof/>
        </w:rPr>
        <w:drawing>
          <wp:inline distT="0" distB="0" distL="0" distR="0" wp14:anchorId="5761A76D" wp14:editId="288D370D">
            <wp:extent cx="5110223" cy="1929138"/>
            <wp:effectExtent l="0" t="0" r="0" b="0"/>
            <wp:docPr id="175617548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5488" name="Picture 1" descr="A computer screen shot of a computer code&#10;&#10;Description automatically generated"/>
                    <pic:cNvPicPr/>
                  </pic:nvPicPr>
                  <pic:blipFill>
                    <a:blip r:embed="rId55"/>
                    <a:stretch>
                      <a:fillRect/>
                    </a:stretch>
                  </pic:blipFill>
                  <pic:spPr>
                    <a:xfrm>
                      <a:off x="0" y="0"/>
                      <a:ext cx="5116915" cy="1931664"/>
                    </a:xfrm>
                    <a:prstGeom prst="rect">
                      <a:avLst/>
                    </a:prstGeom>
                  </pic:spPr>
                </pic:pic>
              </a:graphicData>
            </a:graphic>
          </wp:inline>
        </w:drawing>
      </w:r>
    </w:p>
    <w:p w14:paraId="045DBA57" w14:textId="2E0C252C" w:rsidR="00C3316B" w:rsidRDefault="00C3316B" w:rsidP="00C3316B">
      <w:pPr>
        <w:pStyle w:val="Caption"/>
        <w:rPr>
          <w:color w:val="1F2328"/>
          <w:szCs w:val="26"/>
        </w:rPr>
      </w:pPr>
      <w:bookmarkStart w:id="192" w:name="_Toc179881152"/>
      <w:r>
        <w:t xml:space="preserve">Hình </w:t>
      </w:r>
      <w:fldSimple w:instr=" STYLEREF 1 \s ">
        <w:r w:rsidR="000C09B3">
          <w:rPr>
            <w:noProof/>
          </w:rPr>
          <w:t>3</w:t>
        </w:r>
      </w:fldSimple>
      <w:r w:rsidR="00922610">
        <w:t>.</w:t>
      </w:r>
      <w:fldSimple w:instr=" SEQ Hình \* ARABIC \s 1 ">
        <w:r w:rsidR="000C09B3">
          <w:rPr>
            <w:noProof/>
          </w:rPr>
          <w:t>14</w:t>
        </w:r>
      </w:fldSimple>
      <w:r w:rsidRPr="00C3316B">
        <w:t xml:space="preserve"> </w:t>
      </w:r>
      <w:r>
        <w:t xml:space="preserve">Ví dụ dữ liệu bảng </w:t>
      </w:r>
      <w:r w:rsidRPr="000B08B7">
        <w:rPr>
          <w:color w:val="1F2328"/>
          <w:szCs w:val="26"/>
        </w:rPr>
        <w:t>certificates_generatedcertificate</w:t>
      </w:r>
      <w:bookmarkEnd w:id="192"/>
    </w:p>
    <w:p w14:paraId="61D4D9BC" w14:textId="77777777" w:rsidR="000E57E8" w:rsidRDefault="000E57E8" w:rsidP="000E57E8"/>
    <w:p w14:paraId="2D433B66" w14:textId="77777777" w:rsidR="00BF3E74" w:rsidRPr="000E57E8" w:rsidRDefault="00BF3E74" w:rsidP="000E57E8"/>
    <w:p w14:paraId="7728CE65" w14:textId="77777777" w:rsidR="00BE4833" w:rsidRDefault="00995F6B" w:rsidP="00BE4833">
      <w:pPr>
        <w:pStyle w:val="Caption"/>
        <w:spacing w:before="240"/>
        <w:jc w:val="both"/>
        <w:rPr>
          <w:color w:val="1F2328"/>
          <w:szCs w:val="26"/>
        </w:rPr>
      </w:pPr>
      <w:r>
        <w:rPr>
          <w:color w:val="1F2328"/>
          <w:szCs w:val="26"/>
        </w:rPr>
        <w:lastRenderedPageBreak/>
        <w:t>Bảng</w:t>
      </w:r>
      <w:r w:rsidR="000B08B7" w:rsidRPr="000B08B7">
        <w:rPr>
          <w:color w:val="1F2328"/>
          <w:szCs w:val="26"/>
        </w:rPr>
        <w:t> certificates_generatedcertificate </w:t>
      </w:r>
      <w:r>
        <w:rPr>
          <w:color w:val="1F2328"/>
          <w:szCs w:val="26"/>
        </w:rPr>
        <w:t>chứa các thuộc tính sau:</w:t>
      </w:r>
      <w:bookmarkStart w:id="193" w:name="_Toc179871979"/>
    </w:p>
    <w:p w14:paraId="36A55032" w14:textId="64525E26" w:rsidR="000B08B7" w:rsidRPr="00BE4833" w:rsidRDefault="00BE4833" w:rsidP="00BE4833">
      <w:pPr>
        <w:pStyle w:val="Caption"/>
        <w:jc w:val="both"/>
      </w:pPr>
      <w:r>
        <w:t xml:space="preserve">Bảng </w:t>
      </w:r>
      <w:fldSimple w:instr=" STYLEREF 1 \s ">
        <w:r w:rsidR="000C09B3">
          <w:rPr>
            <w:noProof/>
          </w:rPr>
          <w:t>3</w:t>
        </w:r>
      </w:fldSimple>
      <w:r>
        <w:t>.</w:t>
      </w:r>
      <w:fldSimple w:instr=" SEQ Bảng \* ARABIC \s 1 ">
        <w:r w:rsidR="000C09B3">
          <w:rPr>
            <w:noProof/>
          </w:rPr>
          <w:t>21</w:t>
        </w:r>
      </w:fldSimple>
      <w:r>
        <w:t xml:space="preserve"> Mô tả các thuộc tính bảng </w:t>
      </w:r>
      <w:r w:rsidRPr="000B08B7">
        <w:rPr>
          <w:color w:val="1F2328"/>
          <w:szCs w:val="26"/>
        </w:rPr>
        <w:t>certificates_generatedcertificate</w:t>
      </w:r>
      <w:bookmarkEnd w:id="193"/>
      <w:r w:rsidRPr="000B08B7">
        <w:rPr>
          <w:color w:val="1F2328"/>
          <w:szCs w:val="26"/>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8"/>
        <w:gridCol w:w="1760"/>
        <w:gridCol w:w="867"/>
        <w:gridCol w:w="968"/>
        <w:gridCol w:w="1452"/>
        <w:gridCol w:w="2210"/>
      </w:tblGrid>
      <w:tr w:rsidR="000B08B7" w:rsidRPr="00995F6B" w14:paraId="70176BA4" w14:textId="77777777" w:rsidTr="00054C0D">
        <w:trPr>
          <w:tblHeader/>
        </w:trPr>
        <w:tc>
          <w:tcPr>
            <w:tcW w:w="0" w:type="auto"/>
            <w:tcMar>
              <w:top w:w="90" w:type="dxa"/>
              <w:left w:w="195" w:type="dxa"/>
              <w:bottom w:w="90" w:type="dxa"/>
              <w:right w:w="195" w:type="dxa"/>
            </w:tcMar>
            <w:vAlign w:val="center"/>
            <w:hideMark/>
          </w:tcPr>
          <w:p w14:paraId="7F026D8B" w14:textId="0F62CFFC" w:rsidR="000B08B7" w:rsidRPr="00995F6B" w:rsidRDefault="00995F6B" w:rsidP="00995F6B">
            <w:pPr>
              <w:pStyle w:val="NoSpacing"/>
              <w:rPr>
                <w:b/>
                <w:bCs/>
              </w:rPr>
            </w:pPr>
            <w:r>
              <w:rPr>
                <w:b/>
                <w:bCs/>
              </w:rPr>
              <w:t>Thuộc tính</w:t>
            </w:r>
          </w:p>
        </w:tc>
        <w:tc>
          <w:tcPr>
            <w:tcW w:w="0" w:type="auto"/>
            <w:tcMar>
              <w:top w:w="90" w:type="dxa"/>
              <w:left w:w="195" w:type="dxa"/>
              <w:bottom w:w="90" w:type="dxa"/>
              <w:right w:w="195" w:type="dxa"/>
            </w:tcMar>
            <w:vAlign w:val="center"/>
            <w:hideMark/>
          </w:tcPr>
          <w:p w14:paraId="1B317678" w14:textId="20DE8F50" w:rsidR="000B08B7" w:rsidRPr="00995F6B" w:rsidRDefault="00995F6B" w:rsidP="00995F6B">
            <w:pPr>
              <w:pStyle w:val="NoSpacing"/>
              <w:rPr>
                <w:b/>
                <w:bCs/>
              </w:rPr>
            </w:pPr>
            <w:r>
              <w:rPr>
                <w:b/>
                <w:bCs/>
              </w:rPr>
              <w:t>Kiểu dữ liệu</w:t>
            </w:r>
          </w:p>
        </w:tc>
        <w:tc>
          <w:tcPr>
            <w:tcW w:w="0" w:type="auto"/>
            <w:tcMar>
              <w:top w:w="90" w:type="dxa"/>
              <w:left w:w="195" w:type="dxa"/>
              <w:bottom w:w="90" w:type="dxa"/>
              <w:right w:w="195" w:type="dxa"/>
            </w:tcMar>
            <w:vAlign w:val="center"/>
            <w:hideMark/>
          </w:tcPr>
          <w:p w14:paraId="539A8E91" w14:textId="77777777" w:rsidR="000B08B7" w:rsidRPr="00995F6B" w:rsidRDefault="000B08B7" w:rsidP="00995F6B">
            <w:pPr>
              <w:pStyle w:val="NoSpacing"/>
              <w:rPr>
                <w:b/>
                <w:bCs/>
              </w:rPr>
            </w:pPr>
            <w:r w:rsidRPr="00995F6B">
              <w:rPr>
                <w:b/>
                <w:bCs/>
              </w:rPr>
              <w:t>Null</w:t>
            </w:r>
          </w:p>
        </w:tc>
        <w:tc>
          <w:tcPr>
            <w:tcW w:w="0" w:type="auto"/>
            <w:tcMar>
              <w:top w:w="90" w:type="dxa"/>
              <w:left w:w="195" w:type="dxa"/>
              <w:bottom w:w="90" w:type="dxa"/>
              <w:right w:w="195" w:type="dxa"/>
            </w:tcMar>
            <w:vAlign w:val="center"/>
            <w:hideMark/>
          </w:tcPr>
          <w:p w14:paraId="6B5C3A9F" w14:textId="77777777" w:rsidR="000B08B7" w:rsidRPr="00995F6B" w:rsidRDefault="000B08B7" w:rsidP="00995F6B">
            <w:pPr>
              <w:pStyle w:val="NoSpacing"/>
              <w:rPr>
                <w:b/>
                <w:bCs/>
              </w:rPr>
            </w:pPr>
            <w:r w:rsidRPr="00995F6B">
              <w:rPr>
                <w:b/>
                <w:bCs/>
              </w:rPr>
              <w:t>Key</w:t>
            </w:r>
          </w:p>
        </w:tc>
        <w:tc>
          <w:tcPr>
            <w:tcW w:w="0" w:type="auto"/>
            <w:tcMar>
              <w:top w:w="90" w:type="dxa"/>
              <w:left w:w="195" w:type="dxa"/>
              <w:bottom w:w="90" w:type="dxa"/>
              <w:right w:w="195" w:type="dxa"/>
            </w:tcMar>
            <w:vAlign w:val="center"/>
            <w:hideMark/>
          </w:tcPr>
          <w:p w14:paraId="4C41DFD2" w14:textId="6A6328A2" w:rsidR="000B08B7" w:rsidRPr="00995F6B" w:rsidRDefault="00995F6B" w:rsidP="00995F6B">
            <w:pPr>
              <w:pStyle w:val="NoSpacing"/>
              <w:rPr>
                <w:b/>
                <w:bCs/>
              </w:rPr>
            </w:pPr>
            <w:r>
              <w:rPr>
                <w:b/>
                <w:bCs/>
              </w:rPr>
              <w:t>Mặc định</w:t>
            </w:r>
          </w:p>
        </w:tc>
        <w:tc>
          <w:tcPr>
            <w:tcW w:w="2210" w:type="dxa"/>
            <w:tcMar>
              <w:top w:w="90" w:type="dxa"/>
              <w:left w:w="195" w:type="dxa"/>
              <w:bottom w:w="90" w:type="dxa"/>
              <w:right w:w="195" w:type="dxa"/>
            </w:tcMar>
            <w:vAlign w:val="center"/>
            <w:hideMark/>
          </w:tcPr>
          <w:p w14:paraId="16345116" w14:textId="5F9E0619" w:rsidR="000B08B7" w:rsidRPr="00995F6B" w:rsidRDefault="00995F6B" w:rsidP="00995F6B">
            <w:pPr>
              <w:pStyle w:val="NoSpacing"/>
              <w:rPr>
                <w:b/>
                <w:bCs/>
              </w:rPr>
            </w:pPr>
            <w:r>
              <w:rPr>
                <w:b/>
                <w:bCs/>
              </w:rPr>
              <w:t>Ghi chú</w:t>
            </w:r>
          </w:p>
        </w:tc>
      </w:tr>
      <w:tr w:rsidR="000B08B7" w:rsidRPr="000B08B7" w14:paraId="490EF014" w14:textId="77777777" w:rsidTr="00054C0D">
        <w:tc>
          <w:tcPr>
            <w:tcW w:w="0" w:type="auto"/>
            <w:tcMar>
              <w:top w:w="90" w:type="dxa"/>
              <w:left w:w="195" w:type="dxa"/>
              <w:bottom w:w="90" w:type="dxa"/>
              <w:right w:w="195" w:type="dxa"/>
            </w:tcMar>
            <w:vAlign w:val="center"/>
            <w:hideMark/>
          </w:tcPr>
          <w:p w14:paraId="4D896AB0" w14:textId="77777777" w:rsidR="000B08B7" w:rsidRPr="000B08B7" w:rsidRDefault="000B08B7" w:rsidP="00995F6B">
            <w:pPr>
              <w:pStyle w:val="NoSpacing"/>
            </w:pPr>
            <w:r w:rsidRPr="000B08B7">
              <w:t>id</w:t>
            </w:r>
          </w:p>
        </w:tc>
        <w:tc>
          <w:tcPr>
            <w:tcW w:w="0" w:type="auto"/>
            <w:tcMar>
              <w:top w:w="90" w:type="dxa"/>
              <w:left w:w="195" w:type="dxa"/>
              <w:bottom w:w="90" w:type="dxa"/>
              <w:right w:w="195" w:type="dxa"/>
            </w:tcMar>
            <w:vAlign w:val="center"/>
            <w:hideMark/>
          </w:tcPr>
          <w:p w14:paraId="2BCEC25F" w14:textId="77777777" w:rsidR="000B08B7" w:rsidRPr="000B08B7" w:rsidRDefault="000B08B7" w:rsidP="00995F6B">
            <w:pPr>
              <w:pStyle w:val="NoSpacing"/>
            </w:pPr>
            <w:r w:rsidRPr="000B08B7">
              <w:t>int(11)</w:t>
            </w:r>
          </w:p>
        </w:tc>
        <w:tc>
          <w:tcPr>
            <w:tcW w:w="0" w:type="auto"/>
            <w:tcMar>
              <w:top w:w="90" w:type="dxa"/>
              <w:left w:w="195" w:type="dxa"/>
              <w:bottom w:w="90" w:type="dxa"/>
              <w:right w:w="195" w:type="dxa"/>
            </w:tcMar>
            <w:vAlign w:val="center"/>
            <w:hideMark/>
          </w:tcPr>
          <w:p w14:paraId="36038796"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40754D80" w14:textId="77777777" w:rsidR="000B08B7" w:rsidRPr="000B08B7" w:rsidRDefault="000B08B7" w:rsidP="00995F6B">
            <w:pPr>
              <w:pStyle w:val="NoSpacing"/>
            </w:pPr>
            <w:r w:rsidRPr="000B08B7">
              <w:t>PRI</w:t>
            </w:r>
          </w:p>
        </w:tc>
        <w:tc>
          <w:tcPr>
            <w:tcW w:w="0" w:type="auto"/>
            <w:tcMar>
              <w:top w:w="90" w:type="dxa"/>
              <w:left w:w="195" w:type="dxa"/>
              <w:bottom w:w="90" w:type="dxa"/>
              <w:right w:w="195" w:type="dxa"/>
            </w:tcMar>
            <w:vAlign w:val="center"/>
            <w:hideMark/>
          </w:tcPr>
          <w:p w14:paraId="6F2AF054"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5D52B5A2" w14:textId="77777777" w:rsidR="000B08B7" w:rsidRPr="000B08B7" w:rsidRDefault="000B08B7" w:rsidP="00995F6B">
            <w:pPr>
              <w:pStyle w:val="NoSpacing"/>
            </w:pPr>
            <w:r w:rsidRPr="000B08B7">
              <w:t>auto_increment</w:t>
            </w:r>
          </w:p>
        </w:tc>
      </w:tr>
      <w:tr w:rsidR="000B08B7" w:rsidRPr="000B08B7" w14:paraId="6D100129" w14:textId="77777777" w:rsidTr="00054C0D">
        <w:tc>
          <w:tcPr>
            <w:tcW w:w="0" w:type="auto"/>
            <w:tcMar>
              <w:top w:w="90" w:type="dxa"/>
              <w:left w:w="195" w:type="dxa"/>
              <w:bottom w:w="90" w:type="dxa"/>
              <w:right w:w="195" w:type="dxa"/>
            </w:tcMar>
            <w:vAlign w:val="center"/>
            <w:hideMark/>
          </w:tcPr>
          <w:p w14:paraId="5D1CFC24" w14:textId="77777777" w:rsidR="000B08B7" w:rsidRPr="000B08B7" w:rsidRDefault="000B08B7" w:rsidP="00995F6B">
            <w:pPr>
              <w:pStyle w:val="NoSpacing"/>
            </w:pPr>
            <w:r w:rsidRPr="000B08B7">
              <w:t>user_id</w:t>
            </w:r>
          </w:p>
        </w:tc>
        <w:tc>
          <w:tcPr>
            <w:tcW w:w="0" w:type="auto"/>
            <w:tcMar>
              <w:top w:w="90" w:type="dxa"/>
              <w:left w:w="195" w:type="dxa"/>
              <w:bottom w:w="90" w:type="dxa"/>
              <w:right w:w="195" w:type="dxa"/>
            </w:tcMar>
            <w:vAlign w:val="center"/>
            <w:hideMark/>
          </w:tcPr>
          <w:p w14:paraId="3C01D8DB" w14:textId="77777777" w:rsidR="000B08B7" w:rsidRPr="000B08B7" w:rsidRDefault="000B08B7" w:rsidP="00995F6B">
            <w:pPr>
              <w:pStyle w:val="NoSpacing"/>
            </w:pPr>
            <w:r w:rsidRPr="000B08B7">
              <w:t>int(11)</w:t>
            </w:r>
          </w:p>
        </w:tc>
        <w:tc>
          <w:tcPr>
            <w:tcW w:w="0" w:type="auto"/>
            <w:tcMar>
              <w:top w:w="90" w:type="dxa"/>
              <w:left w:w="195" w:type="dxa"/>
              <w:bottom w:w="90" w:type="dxa"/>
              <w:right w:w="195" w:type="dxa"/>
            </w:tcMar>
            <w:vAlign w:val="center"/>
            <w:hideMark/>
          </w:tcPr>
          <w:p w14:paraId="2DE912FD"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618A4E0C" w14:textId="77777777" w:rsidR="000B08B7" w:rsidRPr="000B08B7" w:rsidRDefault="000B08B7" w:rsidP="00995F6B">
            <w:pPr>
              <w:pStyle w:val="NoSpacing"/>
            </w:pPr>
            <w:r w:rsidRPr="000B08B7">
              <w:t>MUL</w:t>
            </w:r>
          </w:p>
        </w:tc>
        <w:tc>
          <w:tcPr>
            <w:tcW w:w="0" w:type="auto"/>
            <w:tcMar>
              <w:top w:w="90" w:type="dxa"/>
              <w:left w:w="195" w:type="dxa"/>
              <w:bottom w:w="90" w:type="dxa"/>
              <w:right w:w="195" w:type="dxa"/>
            </w:tcMar>
            <w:vAlign w:val="center"/>
            <w:hideMark/>
          </w:tcPr>
          <w:p w14:paraId="11E10FE8"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022C0031" w14:textId="77777777" w:rsidR="000B08B7" w:rsidRPr="000B08B7" w:rsidRDefault="000B08B7" w:rsidP="00995F6B">
            <w:pPr>
              <w:pStyle w:val="NoSpacing"/>
            </w:pPr>
            <w:r w:rsidRPr="000B08B7">
              <w:t> </w:t>
            </w:r>
          </w:p>
        </w:tc>
      </w:tr>
      <w:tr w:rsidR="000B08B7" w:rsidRPr="000B08B7" w14:paraId="7F9A0EE3" w14:textId="77777777" w:rsidTr="00054C0D">
        <w:tc>
          <w:tcPr>
            <w:tcW w:w="0" w:type="auto"/>
            <w:tcMar>
              <w:top w:w="90" w:type="dxa"/>
              <w:left w:w="195" w:type="dxa"/>
              <w:bottom w:w="90" w:type="dxa"/>
              <w:right w:w="195" w:type="dxa"/>
            </w:tcMar>
            <w:vAlign w:val="center"/>
            <w:hideMark/>
          </w:tcPr>
          <w:p w14:paraId="1A0965EE" w14:textId="77777777" w:rsidR="000B08B7" w:rsidRPr="000B08B7" w:rsidRDefault="000B08B7" w:rsidP="00995F6B">
            <w:pPr>
              <w:pStyle w:val="NoSpacing"/>
            </w:pPr>
            <w:r w:rsidRPr="000B08B7">
              <w:t>download_url</w:t>
            </w:r>
          </w:p>
        </w:tc>
        <w:tc>
          <w:tcPr>
            <w:tcW w:w="0" w:type="auto"/>
            <w:tcMar>
              <w:top w:w="90" w:type="dxa"/>
              <w:left w:w="195" w:type="dxa"/>
              <w:bottom w:w="90" w:type="dxa"/>
              <w:right w:w="195" w:type="dxa"/>
            </w:tcMar>
            <w:vAlign w:val="center"/>
            <w:hideMark/>
          </w:tcPr>
          <w:p w14:paraId="75981261" w14:textId="77777777" w:rsidR="000B08B7" w:rsidRPr="000B08B7" w:rsidRDefault="000B08B7" w:rsidP="00995F6B">
            <w:pPr>
              <w:pStyle w:val="NoSpacing"/>
            </w:pPr>
            <w:r w:rsidRPr="000B08B7">
              <w:t>varchar(128)</w:t>
            </w:r>
          </w:p>
        </w:tc>
        <w:tc>
          <w:tcPr>
            <w:tcW w:w="0" w:type="auto"/>
            <w:tcMar>
              <w:top w:w="90" w:type="dxa"/>
              <w:left w:w="195" w:type="dxa"/>
              <w:bottom w:w="90" w:type="dxa"/>
              <w:right w:w="195" w:type="dxa"/>
            </w:tcMar>
            <w:vAlign w:val="center"/>
            <w:hideMark/>
          </w:tcPr>
          <w:p w14:paraId="660618E9"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12F67E49"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15576F9E"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5661C39C" w14:textId="77777777" w:rsidR="000B08B7" w:rsidRPr="000B08B7" w:rsidRDefault="000B08B7" w:rsidP="00995F6B">
            <w:pPr>
              <w:pStyle w:val="NoSpacing"/>
            </w:pPr>
            <w:r w:rsidRPr="000B08B7">
              <w:t> </w:t>
            </w:r>
          </w:p>
        </w:tc>
      </w:tr>
      <w:tr w:rsidR="000B08B7" w:rsidRPr="000B08B7" w14:paraId="1EBCA8D4" w14:textId="77777777" w:rsidTr="00054C0D">
        <w:tc>
          <w:tcPr>
            <w:tcW w:w="0" w:type="auto"/>
            <w:tcMar>
              <w:top w:w="90" w:type="dxa"/>
              <w:left w:w="195" w:type="dxa"/>
              <w:bottom w:w="90" w:type="dxa"/>
              <w:right w:w="195" w:type="dxa"/>
            </w:tcMar>
            <w:vAlign w:val="center"/>
            <w:hideMark/>
          </w:tcPr>
          <w:p w14:paraId="543A04CA" w14:textId="77777777" w:rsidR="000B08B7" w:rsidRPr="000B08B7" w:rsidRDefault="000B08B7" w:rsidP="00995F6B">
            <w:pPr>
              <w:pStyle w:val="NoSpacing"/>
            </w:pPr>
            <w:r w:rsidRPr="000B08B7">
              <w:t>grade</w:t>
            </w:r>
          </w:p>
        </w:tc>
        <w:tc>
          <w:tcPr>
            <w:tcW w:w="0" w:type="auto"/>
            <w:tcMar>
              <w:top w:w="90" w:type="dxa"/>
              <w:left w:w="195" w:type="dxa"/>
              <w:bottom w:w="90" w:type="dxa"/>
              <w:right w:w="195" w:type="dxa"/>
            </w:tcMar>
            <w:vAlign w:val="center"/>
            <w:hideMark/>
          </w:tcPr>
          <w:p w14:paraId="50D689A1" w14:textId="77777777" w:rsidR="000B08B7" w:rsidRPr="000B08B7" w:rsidRDefault="000B08B7" w:rsidP="00995F6B">
            <w:pPr>
              <w:pStyle w:val="NoSpacing"/>
            </w:pPr>
            <w:r w:rsidRPr="000B08B7">
              <w:t>varchar(5)</w:t>
            </w:r>
          </w:p>
        </w:tc>
        <w:tc>
          <w:tcPr>
            <w:tcW w:w="0" w:type="auto"/>
            <w:tcMar>
              <w:top w:w="90" w:type="dxa"/>
              <w:left w:w="195" w:type="dxa"/>
              <w:bottom w:w="90" w:type="dxa"/>
              <w:right w:w="195" w:type="dxa"/>
            </w:tcMar>
            <w:vAlign w:val="center"/>
            <w:hideMark/>
          </w:tcPr>
          <w:p w14:paraId="516AD3EF"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0A5147A0"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6B3589C2"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7FF2BFFF" w14:textId="77777777" w:rsidR="000B08B7" w:rsidRPr="000B08B7" w:rsidRDefault="000B08B7" w:rsidP="00995F6B">
            <w:pPr>
              <w:pStyle w:val="NoSpacing"/>
            </w:pPr>
            <w:r w:rsidRPr="000B08B7">
              <w:t> </w:t>
            </w:r>
          </w:p>
        </w:tc>
      </w:tr>
      <w:tr w:rsidR="000B08B7" w:rsidRPr="000B08B7" w14:paraId="0CB5FDD2" w14:textId="77777777" w:rsidTr="00054C0D">
        <w:tc>
          <w:tcPr>
            <w:tcW w:w="0" w:type="auto"/>
            <w:tcMar>
              <w:top w:w="90" w:type="dxa"/>
              <w:left w:w="195" w:type="dxa"/>
              <w:bottom w:w="90" w:type="dxa"/>
              <w:right w:w="195" w:type="dxa"/>
            </w:tcMar>
            <w:vAlign w:val="center"/>
            <w:hideMark/>
          </w:tcPr>
          <w:p w14:paraId="46A584FD" w14:textId="77777777" w:rsidR="000B08B7" w:rsidRPr="000B08B7" w:rsidRDefault="000B08B7" w:rsidP="00995F6B">
            <w:pPr>
              <w:pStyle w:val="NoSpacing"/>
            </w:pPr>
            <w:r w:rsidRPr="000B08B7">
              <w:t>course_id</w:t>
            </w:r>
          </w:p>
        </w:tc>
        <w:tc>
          <w:tcPr>
            <w:tcW w:w="0" w:type="auto"/>
            <w:tcMar>
              <w:top w:w="90" w:type="dxa"/>
              <w:left w:w="195" w:type="dxa"/>
              <w:bottom w:w="90" w:type="dxa"/>
              <w:right w:w="195" w:type="dxa"/>
            </w:tcMar>
            <w:vAlign w:val="center"/>
            <w:hideMark/>
          </w:tcPr>
          <w:p w14:paraId="56EBABAF" w14:textId="77777777" w:rsidR="000B08B7" w:rsidRPr="000B08B7" w:rsidRDefault="000B08B7" w:rsidP="00995F6B">
            <w:pPr>
              <w:pStyle w:val="NoSpacing"/>
            </w:pPr>
            <w:r w:rsidRPr="000B08B7">
              <w:t>varchar(255)</w:t>
            </w:r>
          </w:p>
        </w:tc>
        <w:tc>
          <w:tcPr>
            <w:tcW w:w="0" w:type="auto"/>
            <w:tcMar>
              <w:top w:w="90" w:type="dxa"/>
              <w:left w:w="195" w:type="dxa"/>
              <w:bottom w:w="90" w:type="dxa"/>
              <w:right w:w="195" w:type="dxa"/>
            </w:tcMar>
            <w:vAlign w:val="center"/>
            <w:hideMark/>
          </w:tcPr>
          <w:p w14:paraId="2A26473F"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1987FA3B" w14:textId="77777777" w:rsidR="000B08B7" w:rsidRPr="000B08B7" w:rsidRDefault="000B08B7" w:rsidP="00995F6B">
            <w:pPr>
              <w:pStyle w:val="NoSpacing"/>
            </w:pPr>
            <w:r w:rsidRPr="000B08B7">
              <w:t>MUL</w:t>
            </w:r>
          </w:p>
        </w:tc>
        <w:tc>
          <w:tcPr>
            <w:tcW w:w="0" w:type="auto"/>
            <w:tcMar>
              <w:top w:w="90" w:type="dxa"/>
              <w:left w:w="195" w:type="dxa"/>
              <w:bottom w:w="90" w:type="dxa"/>
              <w:right w:w="195" w:type="dxa"/>
            </w:tcMar>
            <w:vAlign w:val="center"/>
            <w:hideMark/>
          </w:tcPr>
          <w:p w14:paraId="109761B5"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1A8C200B" w14:textId="77777777" w:rsidR="000B08B7" w:rsidRPr="000B08B7" w:rsidRDefault="000B08B7" w:rsidP="00995F6B">
            <w:pPr>
              <w:pStyle w:val="NoSpacing"/>
            </w:pPr>
            <w:r w:rsidRPr="000B08B7">
              <w:t> </w:t>
            </w:r>
          </w:p>
        </w:tc>
      </w:tr>
      <w:tr w:rsidR="000B08B7" w:rsidRPr="000B08B7" w14:paraId="2BE728F3" w14:textId="77777777" w:rsidTr="00054C0D">
        <w:tc>
          <w:tcPr>
            <w:tcW w:w="0" w:type="auto"/>
            <w:tcMar>
              <w:top w:w="90" w:type="dxa"/>
              <w:left w:w="195" w:type="dxa"/>
              <w:bottom w:w="90" w:type="dxa"/>
              <w:right w:w="195" w:type="dxa"/>
            </w:tcMar>
            <w:vAlign w:val="center"/>
            <w:hideMark/>
          </w:tcPr>
          <w:p w14:paraId="3CD72121" w14:textId="77777777" w:rsidR="000B08B7" w:rsidRPr="000B08B7" w:rsidRDefault="000B08B7" w:rsidP="00995F6B">
            <w:pPr>
              <w:pStyle w:val="NoSpacing"/>
            </w:pPr>
            <w:r w:rsidRPr="000B08B7">
              <w:t>key</w:t>
            </w:r>
          </w:p>
        </w:tc>
        <w:tc>
          <w:tcPr>
            <w:tcW w:w="0" w:type="auto"/>
            <w:tcMar>
              <w:top w:w="90" w:type="dxa"/>
              <w:left w:w="195" w:type="dxa"/>
              <w:bottom w:w="90" w:type="dxa"/>
              <w:right w:w="195" w:type="dxa"/>
            </w:tcMar>
            <w:vAlign w:val="center"/>
            <w:hideMark/>
          </w:tcPr>
          <w:p w14:paraId="241EBF8A" w14:textId="77777777" w:rsidR="000B08B7" w:rsidRPr="000B08B7" w:rsidRDefault="000B08B7" w:rsidP="00995F6B">
            <w:pPr>
              <w:pStyle w:val="NoSpacing"/>
            </w:pPr>
            <w:r w:rsidRPr="000B08B7">
              <w:t>varchar(32)</w:t>
            </w:r>
          </w:p>
        </w:tc>
        <w:tc>
          <w:tcPr>
            <w:tcW w:w="0" w:type="auto"/>
            <w:tcMar>
              <w:top w:w="90" w:type="dxa"/>
              <w:left w:w="195" w:type="dxa"/>
              <w:bottom w:w="90" w:type="dxa"/>
              <w:right w:w="195" w:type="dxa"/>
            </w:tcMar>
            <w:vAlign w:val="center"/>
            <w:hideMark/>
          </w:tcPr>
          <w:p w14:paraId="4AA6CEB9"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7C5574E2"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7571EE98"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2EDB3E06" w14:textId="77777777" w:rsidR="000B08B7" w:rsidRPr="000B08B7" w:rsidRDefault="000B08B7" w:rsidP="00995F6B">
            <w:pPr>
              <w:pStyle w:val="NoSpacing"/>
            </w:pPr>
            <w:r w:rsidRPr="000B08B7">
              <w:t> </w:t>
            </w:r>
          </w:p>
        </w:tc>
      </w:tr>
      <w:tr w:rsidR="000B08B7" w:rsidRPr="000B08B7" w14:paraId="5E4260BA" w14:textId="77777777" w:rsidTr="00054C0D">
        <w:tc>
          <w:tcPr>
            <w:tcW w:w="0" w:type="auto"/>
            <w:tcMar>
              <w:top w:w="90" w:type="dxa"/>
              <w:left w:w="195" w:type="dxa"/>
              <w:bottom w:w="90" w:type="dxa"/>
              <w:right w:w="195" w:type="dxa"/>
            </w:tcMar>
            <w:vAlign w:val="center"/>
            <w:hideMark/>
          </w:tcPr>
          <w:p w14:paraId="5E1AB1AA" w14:textId="77777777" w:rsidR="000B08B7" w:rsidRPr="000B08B7" w:rsidRDefault="000B08B7" w:rsidP="00995F6B">
            <w:pPr>
              <w:pStyle w:val="NoSpacing"/>
            </w:pPr>
            <w:r w:rsidRPr="000B08B7">
              <w:t>distinction</w:t>
            </w:r>
          </w:p>
        </w:tc>
        <w:tc>
          <w:tcPr>
            <w:tcW w:w="0" w:type="auto"/>
            <w:tcMar>
              <w:top w:w="90" w:type="dxa"/>
              <w:left w:w="195" w:type="dxa"/>
              <w:bottom w:w="90" w:type="dxa"/>
              <w:right w:w="195" w:type="dxa"/>
            </w:tcMar>
            <w:vAlign w:val="center"/>
            <w:hideMark/>
          </w:tcPr>
          <w:p w14:paraId="411EBA39" w14:textId="77777777" w:rsidR="000B08B7" w:rsidRPr="000B08B7" w:rsidRDefault="000B08B7" w:rsidP="00995F6B">
            <w:pPr>
              <w:pStyle w:val="NoSpacing"/>
            </w:pPr>
            <w:r w:rsidRPr="000B08B7">
              <w:t>tinyint(1)</w:t>
            </w:r>
          </w:p>
        </w:tc>
        <w:tc>
          <w:tcPr>
            <w:tcW w:w="0" w:type="auto"/>
            <w:tcMar>
              <w:top w:w="90" w:type="dxa"/>
              <w:left w:w="195" w:type="dxa"/>
              <w:bottom w:w="90" w:type="dxa"/>
              <w:right w:w="195" w:type="dxa"/>
            </w:tcMar>
            <w:vAlign w:val="center"/>
            <w:hideMark/>
          </w:tcPr>
          <w:p w14:paraId="52DAF306"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34AA109C"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7B4C0BEE"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2F72B2CE" w14:textId="77777777" w:rsidR="000B08B7" w:rsidRPr="000B08B7" w:rsidRDefault="000B08B7" w:rsidP="00995F6B">
            <w:pPr>
              <w:pStyle w:val="NoSpacing"/>
            </w:pPr>
            <w:r w:rsidRPr="000B08B7">
              <w:t> </w:t>
            </w:r>
          </w:p>
        </w:tc>
      </w:tr>
      <w:tr w:rsidR="000B08B7" w:rsidRPr="000B08B7" w14:paraId="7DBE2F96" w14:textId="77777777" w:rsidTr="00054C0D">
        <w:tc>
          <w:tcPr>
            <w:tcW w:w="0" w:type="auto"/>
            <w:tcMar>
              <w:top w:w="90" w:type="dxa"/>
              <w:left w:w="195" w:type="dxa"/>
              <w:bottom w:w="90" w:type="dxa"/>
              <w:right w:w="195" w:type="dxa"/>
            </w:tcMar>
            <w:vAlign w:val="center"/>
            <w:hideMark/>
          </w:tcPr>
          <w:p w14:paraId="33859BE2" w14:textId="77777777" w:rsidR="000B08B7" w:rsidRPr="000B08B7" w:rsidRDefault="000B08B7" w:rsidP="00995F6B">
            <w:pPr>
              <w:pStyle w:val="NoSpacing"/>
            </w:pPr>
            <w:r w:rsidRPr="000B08B7">
              <w:t>status</w:t>
            </w:r>
          </w:p>
        </w:tc>
        <w:tc>
          <w:tcPr>
            <w:tcW w:w="0" w:type="auto"/>
            <w:tcMar>
              <w:top w:w="90" w:type="dxa"/>
              <w:left w:w="195" w:type="dxa"/>
              <w:bottom w:w="90" w:type="dxa"/>
              <w:right w:w="195" w:type="dxa"/>
            </w:tcMar>
            <w:vAlign w:val="center"/>
            <w:hideMark/>
          </w:tcPr>
          <w:p w14:paraId="27B9FE8D" w14:textId="77777777" w:rsidR="000B08B7" w:rsidRPr="000B08B7" w:rsidRDefault="000B08B7" w:rsidP="00995F6B">
            <w:pPr>
              <w:pStyle w:val="NoSpacing"/>
            </w:pPr>
            <w:r w:rsidRPr="000B08B7">
              <w:t>varchar(32)</w:t>
            </w:r>
          </w:p>
        </w:tc>
        <w:tc>
          <w:tcPr>
            <w:tcW w:w="0" w:type="auto"/>
            <w:tcMar>
              <w:top w:w="90" w:type="dxa"/>
              <w:left w:w="195" w:type="dxa"/>
              <w:bottom w:w="90" w:type="dxa"/>
              <w:right w:w="195" w:type="dxa"/>
            </w:tcMar>
            <w:vAlign w:val="center"/>
            <w:hideMark/>
          </w:tcPr>
          <w:p w14:paraId="25672BB6"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02049959"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057B8F9A"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7040B720" w14:textId="77777777" w:rsidR="000B08B7" w:rsidRPr="000B08B7" w:rsidRDefault="000B08B7" w:rsidP="00995F6B">
            <w:pPr>
              <w:pStyle w:val="NoSpacing"/>
            </w:pPr>
            <w:r w:rsidRPr="000B08B7">
              <w:t> </w:t>
            </w:r>
          </w:p>
        </w:tc>
      </w:tr>
      <w:tr w:rsidR="000B08B7" w:rsidRPr="000B08B7" w14:paraId="375D4806" w14:textId="77777777" w:rsidTr="00054C0D">
        <w:tc>
          <w:tcPr>
            <w:tcW w:w="0" w:type="auto"/>
            <w:tcMar>
              <w:top w:w="90" w:type="dxa"/>
              <w:left w:w="195" w:type="dxa"/>
              <w:bottom w:w="90" w:type="dxa"/>
              <w:right w:w="195" w:type="dxa"/>
            </w:tcMar>
            <w:vAlign w:val="center"/>
            <w:hideMark/>
          </w:tcPr>
          <w:p w14:paraId="043490D8" w14:textId="77777777" w:rsidR="000B08B7" w:rsidRPr="000B08B7" w:rsidRDefault="000B08B7" w:rsidP="00995F6B">
            <w:pPr>
              <w:pStyle w:val="NoSpacing"/>
            </w:pPr>
            <w:r w:rsidRPr="000B08B7">
              <w:t>verify_uuid</w:t>
            </w:r>
          </w:p>
        </w:tc>
        <w:tc>
          <w:tcPr>
            <w:tcW w:w="0" w:type="auto"/>
            <w:tcMar>
              <w:top w:w="90" w:type="dxa"/>
              <w:left w:w="195" w:type="dxa"/>
              <w:bottom w:w="90" w:type="dxa"/>
              <w:right w:w="195" w:type="dxa"/>
            </w:tcMar>
            <w:vAlign w:val="center"/>
            <w:hideMark/>
          </w:tcPr>
          <w:p w14:paraId="6FA571FA" w14:textId="77777777" w:rsidR="000B08B7" w:rsidRPr="000B08B7" w:rsidRDefault="000B08B7" w:rsidP="00995F6B">
            <w:pPr>
              <w:pStyle w:val="NoSpacing"/>
            </w:pPr>
            <w:r w:rsidRPr="000B08B7">
              <w:t>varchar(32)</w:t>
            </w:r>
          </w:p>
        </w:tc>
        <w:tc>
          <w:tcPr>
            <w:tcW w:w="0" w:type="auto"/>
            <w:tcMar>
              <w:top w:w="90" w:type="dxa"/>
              <w:left w:w="195" w:type="dxa"/>
              <w:bottom w:w="90" w:type="dxa"/>
              <w:right w:w="195" w:type="dxa"/>
            </w:tcMar>
            <w:vAlign w:val="center"/>
            <w:hideMark/>
          </w:tcPr>
          <w:p w14:paraId="391276E9"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1468A27D"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0D2E40B9"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4275AC3C" w14:textId="77777777" w:rsidR="000B08B7" w:rsidRPr="000B08B7" w:rsidRDefault="000B08B7" w:rsidP="00995F6B">
            <w:pPr>
              <w:pStyle w:val="NoSpacing"/>
            </w:pPr>
            <w:r w:rsidRPr="000B08B7">
              <w:t> </w:t>
            </w:r>
          </w:p>
        </w:tc>
      </w:tr>
      <w:tr w:rsidR="000B08B7" w:rsidRPr="000B08B7" w14:paraId="2B69A3B3" w14:textId="77777777" w:rsidTr="00054C0D">
        <w:tc>
          <w:tcPr>
            <w:tcW w:w="0" w:type="auto"/>
            <w:tcMar>
              <w:top w:w="90" w:type="dxa"/>
              <w:left w:w="195" w:type="dxa"/>
              <w:bottom w:w="90" w:type="dxa"/>
              <w:right w:w="195" w:type="dxa"/>
            </w:tcMar>
            <w:vAlign w:val="center"/>
            <w:hideMark/>
          </w:tcPr>
          <w:p w14:paraId="10A0D9EF" w14:textId="77777777" w:rsidR="000B08B7" w:rsidRPr="000B08B7" w:rsidRDefault="000B08B7" w:rsidP="00995F6B">
            <w:pPr>
              <w:pStyle w:val="NoSpacing"/>
            </w:pPr>
            <w:r w:rsidRPr="000B08B7">
              <w:t>download_uuid</w:t>
            </w:r>
          </w:p>
        </w:tc>
        <w:tc>
          <w:tcPr>
            <w:tcW w:w="0" w:type="auto"/>
            <w:tcMar>
              <w:top w:w="90" w:type="dxa"/>
              <w:left w:w="195" w:type="dxa"/>
              <w:bottom w:w="90" w:type="dxa"/>
              <w:right w:w="195" w:type="dxa"/>
            </w:tcMar>
            <w:vAlign w:val="center"/>
            <w:hideMark/>
          </w:tcPr>
          <w:p w14:paraId="05D571CE" w14:textId="77777777" w:rsidR="000B08B7" w:rsidRPr="000B08B7" w:rsidRDefault="000B08B7" w:rsidP="00995F6B">
            <w:pPr>
              <w:pStyle w:val="NoSpacing"/>
            </w:pPr>
            <w:r w:rsidRPr="000B08B7">
              <w:t>varchar(32)</w:t>
            </w:r>
          </w:p>
        </w:tc>
        <w:tc>
          <w:tcPr>
            <w:tcW w:w="0" w:type="auto"/>
            <w:tcMar>
              <w:top w:w="90" w:type="dxa"/>
              <w:left w:w="195" w:type="dxa"/>
              <w:bottom w:w="90" w:type="dxa"/>
              <w:right w:w="195" w:type="dxa"/>
            </w:tcMar>
            <w:vAlign w:val="center"/>
            <w:hideMark/>
          </w:tcPr>
          <w:p w14:paraId="687BA65A"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6AA9C593"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0E0D9469"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3A034B39" w14:textId="77777777" w:rsidR="000B08B7" w:rsidRPr="000B08B7" w:rsidRDefault="000B08B7" w:rsidP="00995F6B">
            <w:pPr>
              <w:pStyle w:val="NoSpacing"/>
            </w:pPr>
            <w:r w:rsidRPr="000B08B7">
              <w:t> </w:t>
            </w:r>
          </w:p>
        </w:tc>
      </w:tr>
      <w:tr w:rsidR="000B08B7" w:rsidRPr="000B08B7" w14:paraId="4B3225BC" w14:textId="77777777" w:rsidTr="00054C0D">
        <w:tc>
          <w:tcPr>
            <w:tcW w:w="0" w:type="auto"/>
            <w:tcMar>
              <w:top w:w="90" w:type="dxa"/>
              <w:left w:w="195" w:type="dxa"/>
              <w:bottom w:w="90" w:type="dxa"/>
              <w:right w:w="195" w:type="dxa"/>
            </w:tcMar>
            <w:vAlign w:val="center"/>
            <w:hideMark/>
          </w:tcPr>
          <w:p w14:paraId="0EB9C347" w14:textId="77777777" w:rsidR="000B08B7" w:rsidRPr="000B08B7" w:rsidRDefault="000B08B7" w:rsidP="00995F6B">
            <w:pPr>
              <w:pStyle w:val="NoSpacing"/>
            </w:pPr>
            <w:r w:rsidRPr="000B08B7">
              <w:t>name</w:t>
            </w:r>
          </w:p>
        </w:tc>
        <w:tc>
          <w:tcPr>
            <w:tcW w:w="0" w:type="auto"/>
            <w:tcMar>
              <w:top w:w="90" w:type="dxa"/>
              <w:left w:w="195" w:type="dxa"/>
              <w:bottom w:w="90" w:type="dxa"/>
              <w:right w:w="195" w:type="dxa"/>
            </w:tcMar>
            <w:vAlign w:val="center"/>
            <w:hideMark/>
          </w:tcPr>
          <w:p w14:paraId="07852595" w14:textId="77777777" w:rsidR="000B08B7" w:rsidRPr="000B08B7" w:rsidRDefault="000B08B7" w:rsidP="00995F6B">
            <w:pPr>
              <w:pStyle w:val="NoSpacing"/>
            </w:pPr>
            <w:r w:rsidRPr="000B08B7">
              <w:t>varchar(255)</w:t>
            </w:r>
          </w:p>
        </w:tc>
        <w:tc>
          <w:tcPr>
            <w:tcW w:w="0" w:type="auto"/>
            <w:tcMar>
              <w:top w:w="90" w:type="dxa"/>
              <w:left w:w="195" w:type="dxa"/>
              <w:bottom w:w="90" w:type="dxa"/>
              <w:right w:w="195" w:type="dxa"/>
            </w:tcMar>
            <w:vAlign w:val="center"/>
            <w:hideMark/>
          </w:tcPr>
          <w:p w14:paraId="19FF6DBE"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7721D6BB"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6837B36D"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3BEB413A" w14:textId="77777777" w:rsidR="000B08B7" w:rsidRPr="000B08B7" w:rsidRDefault="000B08B7" w:rsidP="00995F6B">
            <w:pPr>
              <w:pStyle w:val="NoSpacing"/>
            </w:pPr>
            <w:r w:rsidRPr="000B08B7">
              <w:t> </w:t>
            </w:r>
          </w:p>
        </w:tc>
      </w:tr>
      <w:tr w:rsidR="000B08B7" w:rsidRPr="000B08B7" w14:paraId="20A49788" w14:textId="77777777" w:rsidTr="00054C0D">
        <w:tc>
          <w:tcPr>
            <w:tcW w:w="0" w:type="auto"/>
            <w:tcMar>
              <w:top w:w="90" w:type="dxa"/>
              <w:left w:w="195" w:type="dxa"/>
              <w:bottom w:w="90" w:type="dxa"/>
              <w:right w:w="195" w:type="dxa"/>
            </w:tcMar>
            <w:vAlign w:val="center"/>
            <w:hideMark/>
          </w:tcPr>
          <w:p w14:paraId="5DDE8B11" w14:textId="77777777" w:rsidR="000B08B7" w:rsidRPr="000B08B7" w:rsidRDefault="000B08B7" w:rsidP="00995F6B">
            <w:pPr>
              <w:pStyle w:val="NoSpacing"/>
            </w:pPr>
            <w:r w:rsidRPr="000B08B7">
              <w:t>created_date</w:t>
            </w:r>
          </w:p>
        </w:tc>
        <w:tc>
          <w:tcPr>
            <w:tcW w:w="0" w:type="auto"/>
            <w:tcMar>
              <w:top w:w="90" w:type="dxa"/>
              <w:left w:w="195" w:type="dxa"/>
              <w:bottom w:w="90" w:type="dxa"/>
              <w:right w:w="195" w:type="dxa"/>
            </w:tcMar>
            <w:vAlign w:val="center"/>
            <w:hideMark/>
          </w:tcPr>
          <w:p w14:paraId="3D89E8FD" w14:textId="77777777" w:rsidR="000B08B7" w:rsidRPr="000B08B7" w:rsidRDefault="000B08B7" w:rsidP="00995F6B">
            <w:pPr>
              <w:pStyle w:val="NoSpacing"/>
            </w:pPr>
            <w:r w:rsidRPr="000B08B7">
              <w:t>datetime</w:t>
            </w:r>
          </w:p>
        </w:tc>
        <w:tc>
          <w:tcPr>
            <w:tcW w:w="0" w:type="auto"/>
            <w:tcMar>
              <w:top w:w="90" w:type="dxa"/>
              <w:left w:w="195" w:type="dxa"/>
              <w:bottom w:w="90" w:type="dxa"/>
              <w:right w:w="195" w:type="dxa"/>
            </w:tcMar>
            <w:vAlign w:val="center"/>
            <w:hideMark/>
          </w:tcPr>
          <w:p w14:paraId="6EBBF545"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3BBD3D38"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65E26F93"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3ADF3943" w14:textId="77777777" w:rsidR="000B08B7" w:rsidRPr="000B08B7" w:rsidRDefault="000B08B7" w:rsidP="00995F6B">
            <w:pPr>
              <w:pStyle w:val="NoSpacing"/>
            </w:pPr>
            <w:r w:rsidRPr="000B08B7">
              <w:t> </w:t>
            </w:r>
          </w:p>
        </w:tc>
      </w:tr>
      <w:tr w:rsidR="000B08B7" w:rsidRPr="000B08B7" w14:paraId="545D13DF" w14:textId="77777777" w:rsidTr="00054C0D">
        <w:tc>
          <w:tcPr>
            <w:tcW w:w="0" w:type="auto"/>
            <w:tcMar>
              <w:top w:w="90" w:type="dxa"/>
              <w:left w:w="195" w:type="dxa"/>
              <w:bottom w:w="90" w:type="dxa"/>
              <w:right w:w="195" w:type="dxa"/>
            </w:tcMar>
            <w:vAlign w:val="center"/>
            <w:hideMark/>
          </w:tcPr>
          <w:p w14:paraId="65560E3A" w14:textId="77777777" w:rsidR="000B08B7" w:rsidRPr="000B08B7" w:rsidRDefault="000B08B7" w:rsidP="00995F6B">
            <w:pPr>
              <w:pStyle w:val="NoSpacing"/>
            </w:pPr>
            <w:r w:rsidRPr="000B08B7">
              <w:t>modified_date</w:t>
            </w:r>
          </w:p>
        </w:tc>
        <w:tc>
          <w:tcPr>
            <w:tcW w:w="0" w:type="auto"/>
            <w:tcMar>
              <w:top w:w="90" w:type="dxa"/>
              <w:left w:w="195" w:type="dxa"/>
              <w:bottom w:w="90" w:type="dxa"/>
              <w:right w:w="195" w:type="dxa"/>
            </w:tcMar>
            <w:vAlign w:val="center"/>
            <w:hideMark/>
          </w:tcPr>
          <w:p w14:paraId="316CAE66" w14:textId="77777777" w:rsidR="000B08B7" w:rsidRPr="000B08B7" w:rsidRDefault="000B08B7" w:rsidP="00995F6B">
            <w:pPr>
              <w:pStyle w:val="NoSpacing"/>
            </w:pPr>
            <w:r w:rsidRPr="000B08B7">
              <w:t>datetime</w:t>
            </w:r>
          </w:p>
        </w:tc>
        <w:tc>
          <w:tcPr>
            <w:tcW w:w="0" w:type="auto"/>
            <w:tcMar>
              <w:top w:w="90" w:type="dxa"/>
              <w:left w:w="195" w:type="dxa"/>
              <w:bottom w:w="90" w:type="dxa"/>
              <w:right w:w="195" w:type="dxa"/>
            </w:tcMar>
            <w:vAlign w:val="center"/>
            <w:hideMark/>
          </w:tcPr>
          <w:p w14:paraId="316B450A"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7B445D22"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08B5CCA7"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4178DA57" w14:textId="77777777" w:rsidR="000B08B7" w:rsidRPr="000B08B7" w:rsidRDefault="000B08B7" w:rsidP="00995F6B">
            <w:pPr>
              <w:pStyle w:val="NoSpacing"/>
            </w:pPr>
            <w:r w:rsidRPr="000B08B7">
              <w:t> </w:t>
            </w:r>
          </w:p>
        </w:tc>
      </w:tr>
      <w:tr w:rsidR="000B08B7" w:rsidRPr="000B08B7" w14:paraId="437AB654" w14:textId="77777777" w:rsidTr="00054C0D">
        <w:tc>
          <w:tcPr>
            <w:tcW w:w="0" w:type="auto"/>
            <w:tcMar>
              <w:top w:w="90" w:type="dxa"/>
              <w:left w:w="195" w:type="dxa"/>
              <w:bottom w:w="90" w:type="dxa"/>
              <w:right w:w="195" w:type="dxa"/>
            </w:tcMar>
            <w:vAlign w:val="center"/>
            <w:hideMark/>
          </w:tcPr>
          <w:p w14:paraId="11D02ACE" w14:textId="77777777" w:rsidR="000B08B7" w:rsidRPr="000B08B7" w:rsidRDefault="000B08B7" w:rsidP="00995F6B">
            <w:pPr>
              <w:pStyle w:val="NoSpacing"/>
            </w:pPr>
            <w:r w:rsidRPr="000B08B7">
              <w:t>error_reason</w:t>
            </w:r>
          </w:p>
        </w:tc>
        <w:tc>
          <w:tcPr>
            <w:tcW w:w="0" w:type="auto"/>
            <w:tcMar>
              <w:top w:w="90" w:type="dxa"/>
              <w:left w:w="195" w:type="dxa"/>
              <w:bottom w:w="90" w:type="dxa"/>
              <w:right w:w="195" w:type="dxa"/>
            </w:tcMar>
            <w:vAlign w:val="center"/>
            <w:hideMark/>
          </w:tcPr>
          <w:p w14:paraId="7A06DDAD" w14:textId="77777777" w:rsidR="000B08B7" w:rsidRPr="000B08B7" w:rsidRDefault="000B08B7" w:rsidP="00995F6B">
            <w:pPr>
              <w:pStyle w:val="NoSpacing"/>
            </w:pPr>
            <w:r w:rsidRPr="000B08B7">
              <w:t>varchar(512)</w:t>
            </w:r>
          </w:p>
        </w:tc>
        <w:tc>
          <w:tcPr>
            <w:tcW w:w="0" w:type="auto"/>
            <w:tcMar>
              <w:top w:w="90" w:type="dxa"/>
              <w:left w:w="195" w:type="dxa"/>
              <w:bottom w:w="90" w:type="dxa"/>
              <w:right w:w="195" w:type="dxa"/>
            </w:tcMar>
            <w:vAlign w:val="center"/>
            <w:hideMark/>
          </w:tcPr>
          <w:p w14:paraId="74732291"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00020419"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6863EA74"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5C2646E5" w14:textId="77777777" w:rsidR="000B08B7" w:rsidRPr="000B08B7" w:rsidRDefault="000B08B7" w:rsidP="00995F6B">
            <w:pPr>
              <w:pStyle w:val="NoSpacing"/>
            </w:pPr>
            <w:r w:rsidRPr="000B08B7">
              <w:t> </w:t>
            </w:r>
          </w:p>
        </w:tc>
      </w:tr>
      <w:tr w:rsidR="000B08B7" w:rsidRPr="000B08B7" w14:paraId="05B623EE" w14:textId="77777777" w:rsidTr="00054C0D">
        <w:tc>
          <w:tcPr>
            <w:tcW w:w="0" w:type="auto"/>
            <w:tcMar>
              <w:top w:w="90" w:type="dxa"/>
              <w:left w:w="195" w:type="dxa"/>
              <w:bottom w:w="90" w:type="dxa"/>
              <w:right w:w="195" w:type="dxa"/>
            </w:tcMar>
            <w:vAlign w:val="center"/>
            <w:hideMark/>
          </w:tcPr>
          <w:p w14:paraId="55B18703" w14:textId="77777777" w:rsidR="000B08B7" w:rsidRPr="000B08B7" w:rsidRDefault="000B08B7" w:rsidP="00995F6B">
            <w:pPr>
              <w:pStyle w:val="NoSpacing"/>
            </w:pPr>
            <w:r w:rsidRPr="000B08B7">
              <w:t>mode</w:t>
            </w:r>
          </w:p>
        </w:tc>
        <w:tc>
          <w:tcPr>
            <w:tcW w:w="0" w:type="auto"/>
            <w:tcMar>
              <w:top w:w="90" w:type="dxa"/>
              <w:left w:w="195" w:type="dxa"/>
              <w:bottom w:w="90" w:type="dxa"/>
              <w:right w:w="195" w:type="dxa"/>
            </w:tcMar>
            <w:vAlign w:val="center"/>
            <w:hideMark/>
          </w:tcPr>
          <w:p w14:paraId="16955768" w14:textId="77777777" w:rsidR="000B08B7" w:rsidRPr="000B08B7" w:rsidRDefault="000B08B7" w:rsidP="00995F6B">
            <w:pPr>
              <w:pStyle w:val="NoSpacing"/>
            </w:pPr>
            <w:r w:rsidRPr="000B08B7">
              <w:t>varchar(32)</w:t>
            </w:r>
          </w:p>
        </w:tc>
        <w:tc>
          <w:tcPr>
            <w:tcW w:w="0" w:type="auto"/>
            <w:tcMar>
              <w:top w:w="90" w:type="dxa"/>
              <w:left w:w="195" w:type="dxa"/>
              <w:bottom w:w="90" w:type="dxa"/>
              <w:right w:w="195" w:type="dxa"/>
            </w:tcMar>
            <w:vAlign w:val="center"/>
            <w:hideMark/>
          </w:tcPr>
          <w:p w14:paraId="7A46F809"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0FA66782"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7DDDB1FA"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3D01B629" w14:textId="77777777" w:rsidR="000B08B7" w:rsidRPr="000B08B7" w:rsidRDefault="000B08B7" w:rsidP="00995F6B">
            <w:pPr>
              <w:pStyle w:val="NoSpacing"/>
              <w:keepNext/>
            </w:pPr>
            <w:r w:rsidRPr="000B08B7">
              <w:t> </w:t>
            </w:r>
          </w:p>
        </w:tc>
      </w:tr>
    </w:tbl>
    <w:p w14:paraId="1814B535" w14:textId="29FC19DE" w:rsidR="009C2392" w:rsidRPr="009C2392" w:rsidRDefault="009C2392" w:rsidP="00BE4833">
      <w:pPr>
        <w:shd w:val="clear" w:color="auto" w:fill="FFFFFF"/>
        <w:spacing w:before="240" w:line="360" w:lineRule="auto"/>
        <w:ind w:firstLine="720"/>
        <w:rPr>
          <w:b/>
          <w:bCs/>
          <w:i/>
          <w:iCs/>
          <w:szCs w:val="26"/>
        </w:rPr>
      </w:pPr>
      <w:r w:rsidRPr="009C2392">
        <w:rPr>
          <w:b/>
          <w:bCs/>
          <w:i/>
          <w:iCs/>
          <w:szCs w:val="26"/>
        </w:rPr>
        <w:t>Mô tả các thuộc tính:</w:t>
      </w:r>
    </w:p>
    <w:p w14:paraId="3BB39DFD" w14:textId="72E09A33" w:rsidR="000B08B7" w:rsidRPr="009C2392" w:rsidRDefault="009C2392" w:rsidP="009C2392">
      <w:pPr>
        <w:shd w:val="clear" w:color="auto" w:fill="FFFFFF"/>
        <w:spacing w:line="360" w:lineRule="auto"/>
        <w:ind w:firstLine="720"/>
        <w:jc w:val="both"/>
        <w:rPr>
          <w:i/>
          <w:iCs/>
          <w:szCs w:val="26"/>
        </w:rPr>
      </w:pPr>
      <w:r w:rsidRPr="009C2392">
        <w:rPr>
          <w:i/>
          <w:iCs/>
          <w:szCs w:val="26"/>
        </w:rPr>
        <w:t xml:space="preserve">Thuộc tính </w:t>
      </w:r>
      <w:r w:rsidR="000B08B7" w:rsidRPr="009C2392">
        <w:rPr>
          <w:i/>
          <w:iCs/>
          <w:szCs w:val="26"/>
        </w:rPr>
        <w:t>id</w:t>
      </w:r>
      <w:r>
        <w:rPr>
          <w:i/>
          <w:iCs/>
          <w:szCs w:val="26"/>
        </w:rPr>
        <w:t xml:space="preserve">: </w:t>
      </w:r>
      <w:r w:rsidR="000B08B7" w:rsidRPr="005377A9">
        <w:rPr>
          <w:szCs w:val="26"/>
        </w:rPr>
        <w:t>Khóa chính.</w:t>
      </w:r>
    </w:p>
    <w:p w14:paraId="21622B9C" w14:textId="4CD0352F" w:rsidR="000B08B7" w:rsidRPr="009C2392" w:rsidRDefault="009C2392" w:rsidP="009C2392">
      <w:pPr>
        <w:shd w:val="clear" w:color="auto" w:fill="FFFFFF"/>
        <w:spacing w:line="360" w:lineRule="auto"/>
        <w:ind w:firstLine="720"/>
        <w:jc w:val="both"/>
        <w:rPr>
          <w:i/>
          <w:iCs/>
          <w:szCs w:val="26"/>
        </w:rPr>
      </w:pPr>
      <w:r w:rsidRPr="009C2392">
        <w:rPr>
          <w:i/>
          <w:iCs/>
          <w:szCs w:val="26"/>
        </w:rPr>
        <w:t xml:space="preserve">Thuộc tính </w:t>
      </w:r>
      <w:r w:rsidR="000B08B7" w:rsidRPr="009C2392">
        <w:rPr>
          <w:i/>
          <w:iCs/>
          <w:szCs w:val="26"/>
        </w:rPr>
        <w:t>user_id, course_id</w:t>
      </w:r>
      <w:r>
        <w:rPr>
          <w:i/>
          <w:iCs/>
          <w:szCs w:val="26"/>
        </w:rPr>
        <w:t xml:space="preserve">: </w:t>
      </w:r>
      <w:r w:rsidR="000B08B7" w:rsidRPr="005377A9">
        <w:rPr>
          <w:szCs w:val="26"/>
        </w:rPr>
        <w:t xml:space="preserve">Bảng được lập chỉ mục theo </w:t>
      </w:r>
      <w:r w:rsidR="00E70246">
        <w:rPr>
          <w:szCs w:val="26"/>
        </w:rPr>
        <w:t>người</w:t>
      </w:r>
      <w:r w:rsidR="00F37029">
        <w:rPr>
          <w:szCs w:val="26"/>
        </w:rPr>
        <w:t xml:space="preserve"> học</w:t>
      </w:r>
      <w:r w:rsidR="000B08B7" w:rsidRPr="005377A9">
        <w:rPr>
          <w:szCs w:val="26"/>
        </w:rPr>
        <w:t xml:space="preserve"> và khóa học.</w:t>
      </w:r>
    </w:p>
    <w:p w14:paraId="176B854E" w14:textId="61CDDF6B" w:rsidR="000B08B7" w:rsidRPr="009C2392" w:rsidRDefault="009C2392" w:rsidP="009C2392">
      <w:pPr>
        <w:shd w:val="clear" w:color="auto" w:fill="FFFFFF"/>
        <w:spacing w:line="360" w:lineRule="auto"/>
        <w:ind w:firstLine="720"/>
        <w:jc w:val="both"/>
        <w:rPr>
          <w:i/>
          <w:iCs/>
          <w:szCs w:val="26"/>
        </w:rPr>
      </w:pPr>
      <w:r w:rsidRPr="009C2392">
        <w:rPr>
          <w:i/>
          <w:iCs/>
          <w:szCs w:val="26"/>
        </w:rPr>
        <w:t xml:space="preserve">Thuộc tính </w:t>
      </w:r>
      <w:r w:rsidR="000B08B7" w:rsidRPr="009C2392">
        <w:rPr>
          <w:i/>
          <w:iCs/>
          <w:szCs w:val="26"/>
        </w:rPr>
        <w:t>download_url</w:t>
      </w:r>
      <w:r>
        <w:rPr>
          <w:i/>
          <w:iCs/>
          <w:szCs w:val="26"/>
        </w:rPr>
        <w:t xml:space="preserve">: </w:t>
      </w:r>
      <w:r w:rsidR="000B08B7" w:rsidRPr="005377A9">
        <w:rPr>
          <w:szCs w:val="26"/>
        </w:rPr>
        <w:t>Chỉ được sử dụng nội bộ.</w:t>
      </w:r>
    </w:p>
    <w:p w14:paraId="154FF375" w14:textId="4872FC1D" w:rsidR="000B08B7" w:rsidRPr="005377A9" w:rsidRDefault="009C2392" w:rsidP="009C2392">
      <w:pPr>
        <w:shd w:val="clear" w:color="auto" w:fill="FFFFFF"/>
        <w:spacing w:line="360" w:lineRule="auto"/>
        <w:ind w:firstLine="720"/>
        <w:jc w:val="both"/>
        <w:rPr>
          <w:szCs w:val="26"/>
        </w:rPr>
      </w:pPr>
      <w:r w:rsidRPr="009C2392">
        <w:rPr>
          <w:i/>
          <w:iCs/>
          <w:szCs w:val="26"/>
        </w:rPr>
        <w:t xml:space="preserve">Thuộc tính </w:t>
      </w:r>
      <w:r w:rsidR="000B08B7" w:rsidRPr="009C2392">
        <w:rPr>
          <w:i/>
          <w:iCs/>
          <w:szCs w:val="26"/>
        </w:rPr>
        <w:t>grade</w:t>
      </w:r>
      <w:r w:rsidRPr="009C2392">
        <w:rPr>
          <w:i/>
          <w:iCs/>
          <w:szCs w:val="26"/>
        </w:rPr>
        <w:t>:</w:t>
      </w:r>
      <w:r>
        <w:rPr>
          <w:szCs w:val="26"/>
        </w:rPr>
        <w:t xml:space="preserve"> </w:t>
      </w:r>
      <w:r w:rsidR="000B08B7" w:rsidRPr="005377A9">
        <w:rPr>
          <w:szCs w:val="26"/>
        </w:rPr>
        <w:t>Điểm được tính toán tại thời điểm tạo chứng chỉ.</w:t>
      </w:r>
    </w:p>
    <w:p w14:paraId="00E32B72" w14:textId="57F9A129" w:rsidR="000B08B7" w:rsidRPr="005377A9" w:rsidRDefault="009C2392" w:rsidP="009C2392">
      <w:pPr>
        <w:shd w:val="clear" w:color="auto" w:fill="FFFFFF"/>
        <w:spacing w:line="360" w:lineRule="auto"/>
        <w:ind w:firstLine="720"/>
        <w:jc w:val="both"/>
        <w:rPr>
          <w:szCs w:val="26"/>
        </w:rPr>
      </w:pPr>
      <w:r w:rsidRPr="009C2392">
        <w:rPr>
          <w:i/>
          <w:iCs/>
          <w:szCs w:val="26"/>
        </w:rPr>
        <w:t xml:space="preserve">Thuộc tính </w:t>
      </w:r>
      <w:r w:rsidR="000B08B7" w:rsidRPr="009C2392">
        <w:rPr>
          <w:i/>
          <w:iCs/>
          <w:szCs w:val="26"/>
        </w:rPr>
        <w:t>key</w:t>
      </w:r>
      <w:r>
        <w:rPr>
          <w:szCs w:val="26"/>
        </w:rPr>
        <w:t xml:space="preserve">: </w:t>
      </w:r>
      <w:r w:rsidR="000B08B7" w:rsidRPr="005377A9">
        <w:rPr>
          <w:szCs w:val="26"/>
        </w:rPr>
        <w:t>Chỉ được sử dụng nội bộ.</w:t>
      </w:r>
    </w:p>
    <w:p w14:paraId="5F959E72" w14:textId="5E42DDB8" w:rsidR="000B08B7" w:rsidRPr="005377A9" w:rsidRDefault="009C2392" w:rsidP="009C2392">
      <w:pPr>
        <w:shd w:val="clear" w:color="auto" w:fill="FFFFFF"/>
        <w:spacing w:line="360" w:lineRule="auto"/>
        <w:ind w:firstLine="720"/>
        <w:jc w:val="both"/>
        <w:rPr>
          <w:szCs w:val="26"/>
        </w:rPr>
      </w:pPr>
      <w:r w:rsidRPr="009C2392">
        <w:rPr>
          <w:i/>
          <w:iCs/>
          <w:szCs w:val="26"/>
        </w:rPr>
        <w:t xml:space="preserve">Thuộc tính </w:t>
      </w:r>
      <w:r w:rsidR="000B08B7" w:rsidRPr="009C2392">
        <w:rPr>
          <w:i/>
          <w:iCs/>
          <w:szCs w:val="26"/>
        </w:rPr>
        <w:t>difference</w:t>
      </w:r>
      <w:r>
        <w:rPr>
          <w:szCs w:val="26"/>
        </w:rPr>
        <w:t xml:space="preserve">: </w:t>
      </w:r>
      <w:r w:rsidR="000B08B7" w:rsidRPr="005377A9">
        <w:rPr>
          <w:szCs w:val="26"/>
        </w:rPr>
        <w:t>Không được sử dụng.</w:t>
      </w:r>
    </w:p>
    <w:p w14:paraId="4CC4147C" w14:textId="77777777" w:rsidR="00BE4833" w:rsidRDefault="009C2392" w:rsidP="00BE4833">
      <w:pPr>
        <w:pStyle w:val="Caption"/>
        <w:jc w:val="both"/>
      </w:pPr>
      <w:r w:rsidRPr="009C2392">
        <w:rPr>
          <w:i/>
          <w:iCs w:val="0"/>
          <w:szCs w:val="26"/>
        </w:rPr>
        <w:lastRenderedPageBreak/>
        <w:t xml:space="preserve">Thuộc tính </w:t>
      </w:r>
      <w:r w:rsidR="000B08B7" w:rsidRPr="009C2392">
        <w:rPr>
          <w:i/>
          <w:iCs w:val="0"/>
        </w:rPr>
        <w:t>status</w:t>
      </w:r>
      <w:r>
        <w:rPr>
          <w:i/>
          <w:iCs w:val="0"/>
        </w:rPr>
        <w:t xml:space="preserve">: </w:t>
      </w:r>
      <w:r w:rsidRPr="009C2392">
        <w:rPr>
          <w:szCs w:val="26"/>
        </w:rPr>
        <w:t>Sau khi chứng chỉ được cấp, trạng thái sẽ là một trong những trạng thái sau</w:t>
      </w:r>
      <w:r>
        <w:rPr>
          <w:szCs w:val="26"/>
        </w:rPr>
        <w:t>:</w:t>
      </w:r>
      <w:bookmarkStart w:id="194" w:name="_Toc179871980"/>
      <w:r w:rsidR="00BE4833" w:rsidRPr="00BE4833">
        <w:t xml:space="preserve"> </w:t>
      </w:r>
    </w:p>
    <w:p w14:paraId="4EFA8D6F" w14:textId="258B3F0F" w:rsidR="000B08B7" w:rsidRPr="00BE4833" w:rsidRDefault="00BE4833" w:rsidP="00BE4833">
      <w:pPr>
        <w:pStyle w:val="Caption"/>
        <w:jc w:val="both"/>
        <w:rPr>
          <w:szCs w:val="26"/>
        </w:rPr>
      </w:pPr>
      <w:r>
        <w:t xml:space="preserve">Bảng </w:t>
      </w:r>
      <w:fldSimple w:instr=" STYLEREF 1 \s ">
        <w:r w:rsidR="000C09B3">
          <w:rPr>
            <w:noProof/>
          </w:rPr>
          <w:t>3</w:t>
        </w:r>
      </w:fldSimple>
      <w:r>
        <w:t>.</w:t>
      </w:r>
      <w:fldSimple w:instr=" SEQ Bảng \* ARABIC \s 1 ">
        <w:r w:rsidR="000C09B3">
          <w:rPr>
            <w:noProof/>
          </w:rPr>
          <w:t>22</w:t>
        </w:r>
      </w:fldSimple>
      <w:r>
        <w:t xml:space="preserve"> Các trạng thái thuộc tính status bảng </w:t>
      </w:r>
      <w:r w:rsidRPr="000B08B7">
        <w:rPr>
          <w:color w:val="1F2328"/>
          <w:szCs w:val="26"/>
        </w:rPr>
        <w:t>certificates_generatedcertificate</w:t>
      </w:r>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3"/>
        <w:gridCol w:w="7192"/>
      </w:tblGrid>
      <w:tr w:rsidR="000B08B7" w:rsidRPr="000B08B7" w14:paraId="23144391" w14:textId="77777777" w:rsidTr="000B08B7">
        <w:trPr>
          <w:tblHeader/>
        </w:trPr>
        <w:tc>
          <w:tcPr>
            <w:tcW w:w="0" w:type="auto"/>
            <w:tcMar>
              <w:top w:w="90" w:type="dxa"/>
              <w:left w:w="195" w:type="dxa"/>
              <w:bottom w:w="90" w:type="dxa"/>
              <w:right w:w="195" w:type="dxa"/>
            </w:tcMar>
            <w:vAlign w:val="center"/>
            <w:hideMark/>
          </w:tcPr>
          <w:p w14:paraId="7D10ADD1" w14:textId="59E362AA" w:rsidR="000B08B7" w:rsidRPr="000B08B7" w:rsidRDefault="009C2392" w:rsidP="005377A9">
            <w:pPr>
              <w:shd w:val="clear" w:color="auto" w:fill="FFFFFF"/>
              <w:spacing w:line="360" w:lineRule="auto"/>
              <w:rPr>
                <w:b/>
                <w:bCs/>
                <w:szCs w:val="26"/>
              </w:rPr>
            </w:pPr>
            <w:r>
              <w:rPr>
                <w:b/>
                <w:bCs/>
                <w:szCs w:val="26"/>
              </w:rPr>
              <w:t>Trạng thái</w:t>
            </w:r>
            <w:r w:rsidR="006E2BCE">
              <w:rPr>
                <w:b/>
                <w:bCs/>
                <w:szCs w:val="26"/>
              </w:rPr>
              <w:t xml:space="preserve"> </w:t>
            </w:r>
          </w:p>
        </w:tc>
        <w:tc>
          <w:tcPr>
            <w:tcW w:w="0" w:type="auto"/>
            <w:tcMar>
              <w:top w:w="90" w:type="dxa"/>
              <w:left w:w="195" w:type="dxa"/>
              <w:bottom w:w="90" w:type="dxa"/>
              <w:right w:w="195" w:type="dxa"/>
            </w:tcMar>
            <w:vAlign w:val="center"/>
            <w:hideMark/>
          </w:tcPr>
          <w:p w14:paraId="03E92A9C" w14:textId="682ECB4B" w:rsidR="000B08B7" w:rsidRPr="000B08B7" w:rsidRDefault="006E2BCE" w:rsidP="005377A9">
            <w:pPr>
              <w:shd w:val="clear" w:color="auto" w:fill="FFFFFF"/>
              <w:spacing w:line="360" w:lineRule="auto"/>
              <w:rPr>
                <w:b/>
                <w:bCs/>
                <w:szCs w:val="26"/>
              </w:rPr>
            </w:pPr>
            <w:r>
              <w:rPr>
                <w:b/>
                <w:bCs/>
                <w:szCs w:val="26"/>
              </w:rPr>
              <w:t>Mô tả</w:t>
            </w:r>
          </w:p>
        </w:tc>
      </w:tr>
      <w:tr w:rsidR="000B08B7" w:rsidRPr="000B08B7" w14:paraId="0044E80F" w14:textId="77777777" w:rsidTr="009C2392">
        <w:tc>
          <w:tcPr>
            <w:tcW w:w="0" w:type="auto"/>
            <w:tcMar>
              <w:top w:w="90" w:type="dxa"/>
              <w:left w:w="195" w:type="dxa"/>
              <w:bottom w:w="90" w:type="dxa"/>
              <w:right w:w="195" w:type="dxa"/>
            </w:tcMar>
            <w:vAlign w:val="center"/>
            <w:hideMark/>
          </w:tcPr>
          <w:p w14:paraId="5B70E18C" w14:textId="77777777" w:rsidR="000B08B7" w:rsidRPr="000B08B7" w:rsidRDefault="000B08B7" w:rsidP="005377A9">
            <w:pPr>
              <w:shd w:val="clear" w:color="auto" w:fill="FFFFFF"/>
              <w:spacing w:line="360" w:lineRule="auto"/>
              <w:rPr>
                <w:szCs w:val="26"/>
              </w:rPr>
            </w:pPr>
            <w:r w:rsidRPr="000B08B7">
              <w:rPr>
                <w:szCs w:val="26"/>
              </w:rPr>
              <w:t>audit_notpassing</w:t>
            </w:r>
          </w:p>
        </w:tc>
        <w:tc>
          <w:tcPr>
            <w:tcW w:w="0" w:type="auto"/>
            <w:tcMar>
              <w:top w:w="90" w:type="dxa"/>
              <w:left w:w="195" w:type="dxa"/>
              <w:bottom w:w="90" w:type="dxa"/>
              <w:right w:w="195" w:type="dxa"/>
            </w:tcMar>
            <w:vAlign w:val="center"/>
          </w:tcPr>
          <w:p w14:paraId="1489A9D4" w14:textId="73BCE19A" w:rsidR="000B08B7" w:rsidRPr="000B08B7" w:rsidRDefault="00E70246" w:rsidP="005377A9">
            <w:pPr>
              <w:shd w:val="clear" w:color="auto" w:fill="FFFFFF"/>
              <w:spacing w:line="360" w:lineRule="auto"/>
              <w:rPr>
                <w:szCs w:val="26"/>
              </w:rPr>
            </w:pPr>
            <w:r>
              <w:rPr>
                <w:szCs w:val="26"/>
              </w:rPr>
              <w:t>Người</w:t>
            </w:r>
            <w:r w:rsidR="00F37029">
              <w:rPr>
                <w:szCs w:val="26"/>
              </w:rPr>
              <w:t xml:space="preserve"> học</w:t>
            </w:r>
            <w:r w:rsidR="009C2392" w:rsidRPr="009C2392">
              <w:rPr>
                <w:szCs w:val="26"/>
              </w:rPr>
              <w:t xml:space="preserve"> đang trong quá trình kiểm tra và chưa đạt điểm đậu</w:t>
            </w:r>
            <w:r>
              <w:rPr>
                <w:szCs w:val="26"/>
              </w:rPr>
              <w:t>.</w:t>
            </w:r>
          </w:p>
        </w:tc>
      </w:tr>
      <w:tr w:rsidR="000B08B7" w:rsidRPr="000B08B7" w14:paraId="6C723A09" w14:textId="77777777" w:rsidTr="000B08B7">
        <w:tc>
          <w:tcPr>
            <w:tcW w:w="0" w:type="auto"/>
            <w:tcMar>
              <w:top w:w="90" w:type="dxa"/>
              <w:left w:w="195" w:type="dxa"/>
              <w:bottom w:w="90" w:type="dxa"/>
              <w:right w:w="195" w:type="dxa"/>
            </w:tcMar>
            <w:vAlign w:val="center"/>
            <w:hideMark/>
          </w:tcPr>
          <w:p w14:paraId="6E874A35" w14:textId="77777777" w:rsidR="000B08B7" w:rsidRPr="000B08B7" w:rsidRDefault="000B08B7" w:rsidP="005377A9">
            <w:pPr>
              <w:shd w:val="clear" w:color="auto" w:fill="FFFFFF"/>
              <w:spacing w:line="360" w:lineRule="auto"/>
              <w:rPr>
                <w:szCs w:val="26"/>
              </w:rPr>
            </w:pPr>
            <w:r w:rsidRPr="000B08B7">
              <w:rPr>
                <w:szCs w:val="26"/>
              </w:rPr>
              <w:t>audit_passing</w:t>
            </w:r>
          </w:p>
        </w:tc>
        <w:tc>
          <w:tcPr>
            <w:tcW w:w="0" w:type="auto"/>
            <w:tcMar>
              <w:top w:w="90" w:type="dxa"/>
              <w:left w:w="195" w:type="dxa"/>
              <w:bottom w:w="90" w:type="dxa"/>
              <w:right w:w="195" w:type="dxa"/>
            </w:tcMar>
            <w:vAlign w:val="center"/>
            <w:hideMark/>
          </w:tcPr>
          <w:p w14:paraId="5736CD63" w14:textId="709D0531" w:rsidR="000B08B7" w:rsidRPr="000B08B7" w:rsidRDefault="00E70246" w:rsidP="005377A9">
            <w:pPr>
              <w:shd w:val="clear" w:color="auto" w:fill="FFFFFF"/>
              <w:spacing w:line="360" w:lineRule="auto"/>
              <w:rPr>
                <w:szCs w:val="26"/>
              </w:rPr>
            </w:pPr>
            <w:r>
              <w:rPr>
                <w:szCs w:val="26"/>
              </w:rPr>
              <w:t>Người</w:t>
            </w:r>
            <w:r w:rsidR="00F37029">
              <w:rPr>
                <w:szCs w:val="26"/>
              </w:rPr>
              <w:t xml:space="preserve"> học</w:t>
            </w:r>
            <w:r w:rsidR="009C2392" w:rsidRPr="009C2392">
              <w:rPr>
                <w:szCs w:val="26"/>
              </w:rPr>
              <w:t xml:space="preserve"> đang trong quá trình kiểm tra và đã đạt điểm đậu</w:t>
            </w:r>
            <w:r>
              <w:rPr>
                <w:szCs w:val="26"/>
              </w:rPr>
              <w:t>.</w:t>
            </w:r>
          </w:p>
        </w:tc>
      </w:tr>
      <w:tr w:rsidR="000B08B7" w:rsidRPr="000B08B7" w14:paraId="64A30655" w14:textId="77777777" w:rsidTr="000B08B7">
        <w:tc>
          <w:tcPr>
            <w:tcW w:w="0" w:type="auto"/>
            <w:tcMar>
              <w:top w:w="90" w:type="dxa"/>
              <w:left w:w="195" w:type="dxa"/>
              <w:bottom w:w="90" w:type="dxa"/>
              <w:right w:w="195" w:type="dxa"/>
            </w:tcMar>
            <w:vAlign w:val="center"/>
            <w:hideMark/>
          </w:tcPr>
          <w:p w14:paraId="75295AC3" w14:textId="77777777" w:rsidR="000B08B7" w:rsidRPr="000B08B7" w:rsidRDefault="000B08B7" w:rsidP="005377A9">
            <w:pPr>
              <w:shd w:val="clear" w:color="auto" w:fill="FFFFFF"/>
              <w:spacing w:line="360" w:lineRule="auto"/>
              <w:rPr>
                <w:szCs w:val="26"/>
              </w:rPr>
            </w:pPr>
            <w:r w:rsidRPr="000B08B7">
              <w:rPr>
                <w:szCs w:val="26"/>
              </w:rPr>
              <w:t>deleted</w:t>
            </w:r>
          </w:p>
        </w:tc>
        <w:tc>
          <w:tcPr>
            <w:tcW w:w="0" w:type="auto"/>
            <w:tcMar>
              <w:top w:w="90" w:type="dxa"/>
              <w:left w:w="195" w:type="dxa"/>
              <w:bottom w:w="90" w:type="dxa"/>
              <w:right w:w="195" w:type="dxa"/>
            </w:tcMar>
            <w:vAlign w:val="center"/>
            <w:hideMark/>
          </w:tcPr>
          <w:p w14:paraId="4E8BCF78" w14:textId="3BF00009" w:rsidR="000B08B7" w:rsidRPr="000B08B7" w:rsidRDefault="009C2392" w:rsidP="005377A9">
            <w:pPr>
              <w:shd w:val="clear" w:color="auto" w:fill="FFFFFF"/>
              <w:spacing w:line="360" w:lineRule="auto"/>
              <w:rPr>
                <w:szCs w:val="26"/>
              </w:rPr>
            </w:pPr>
            <w:r w:rsidRPr="009C2392">
              <w:rPr>
                <w:szCs w:val="26"/>
              </w:rPr>
              <w:t>Chứng chỉ đã bị xóa</w:t>
            </w:r>
            <w:r w:rsidR="00E70246">
              <w:rPr>
                <w:szCs w:val="26"/>
              </w:rPr>
              <w:t>.</w:t>
            </w:r>
          </w:p>
        </w:tc>
      </w:tr>
      <w:tr w:rsidR="000B08B7" w:rsidRPr="000B08B7" w14:paraId="77175816" w14:textId="77777777" w:rsidTr="000B08B7">
        <w:tc>
          <w:tcPr>
            <w:tcW w:w="0" w:type="auto"/>
            <w:tcMar>
              <w:top w:w="90" w:type="dxa"/>
              <w:left w:w="195" w:type="dxa"/>
              <w:bottom w:w="90" w:type="dxa"/>
              <w:right w:w="195" w:type="dxa"/>
            </w:tcMar>
            <w:vAlign w:val="center"/>
            <w:hideMark/>
          </w:tcPr>
          <w:p w14:paraId="5D36DF9E" w14:textId="77777777" w:rsidR="000B08B7" w:rsidRPr="000B08B7" w:rsidRDefault="000B08B7" w:rsidP="005377A9">
            <w:pPr>
              <w:shd w:val="clear" w:color="auto" w:fill="FFFFFF"/>
              <w:spacing w:line="360" w:lineRule="auto"/>
              <w:rPr>
                <w:szCs w:val="26"/>
              </w:rPr>
            </w:pPr>
            <w:r w:rsidRPr="000B08B7">
              <w:rPr>
                <w:szCs w:val="26"/>
              </w:rPr>
              <w:t>deleting</w:t>
            </w:r>
          </w:p>
        </w:tc>
        <w:tc>
          <w:tcPr>
            <w:tcW w:w="0" w:type="auto"/>
            <w:tcMar>
              <w:top w:w="90" w:type="dxa"/>
              <w:left w:w="195" w:type="dxa"/>
              <w:bottom w:w="90" w:type="dxa"/>
              <w:right w:w="195" w:type="dxa"/>
            </w:tcMar>
            <w:vAlign w:val="center"/>
            <w:hideMark/>
          </w:tcPr>
          <w:p w14:paraId="1D2D8A17" w14:textId="4705BF88" w:rsidR="000B08B7" w:rsidRPr="000B08B7" w:rsidRDefault="009C2392" w:rsidP="005377A9">
            <w:pPr>
              <w:shd w:val="clear" w:color="auto" w:fill="FFFFFF"/>
              <w:spacing w:line="360" w:lineRule="auto"/>
              <w:rPr>
                <w:szCs w:val="26"/>
              </w:rPr>
            </w:pPr>
            <w:r w:rsidRPr="009C2392">
              <w:rPr>
                <w:szCs w:val="26"/>
              </w:rPr>
              <w:t>Đã có yêu cầu xóa chứng chỉ</w:t>
            </w:r>
            <w:r w:rsidR="00E70246">
              <w:rPr>
                <w:szCs w:val="26"/>
              </w:rPr>
              <w:t>.</w:t>
            </w:r>
          </w:p>
        </w:tc>
      </w:tr>
      <w:tr w:rsidR="000B08B7" w:rsidRPr="000B08B7" w14:paraId="5601E6A1" w14:textId="77777777" w:rsidTr="000B08B7">
        <w:tc>
          <w:tcPr>
            <w:tcW w:w="0" w:type="auto"/>
            <w:tcMar>
              <w:top w:w="90" w:type="dxa"/>
              <w:left w:w="195" w:type="dxa"/>
              <w:bottom w:w="90" w:type="dxa"/>
              <w:right w:w="195" w:type="dxa"/>
            </w:tcMar>
            <w:vAlign w:val="center"/>
            <w:hideMark/>
          </w:tcPr>
          <w:p w14:paraId="559B4BFC" w14:textId="77777777" w:rsidR="000B08B7" w:rsidRPr="000B08B7" w:rsidRDefault="000B08B7" w:rsidP="005377A9">
            <w:pPr>
              <w:shd w:val="clear" w:color="auto" w:fill="FFFFFF"/>
              <w:spacing w:line="360" w:lineRule="auto"/>
              <w:rPr>
                <w:szCs w:val="26"/>
              </w:rPr>
            </w:pPr>
            <w:r w:rsidRPr="000B08B7">
              <w:rPr>
                <w:szCs w:val="26"/>
              </w:rPr>
              <w:t>downloadable</w:t>
            </w:r>
          </w:p>
        </w:tc>
        <w:tc>
          <w:tcPr>
            <w:tcW w:w="0" w:type="auto"/>
            <w:tcMar>
              <w:top w:w="90" w:type="dxa"/>
              <w:left w:w="195" w:type="dxa"/>
              <w:bottom w:w="90" w:type="dxa"/>
              <w:right w:w="195" w:type="dxa"/>
            </w:tcMar>
            <w:vAlign w:val="center"/>
            <w:hideMark/>
          </w:tcPr>
          <w:p w14:paraId="41BEF676" w14:textId="21720B67" w:rsidR="000B08B7" w:rsidRPr="000B08B7" w:rsidRDefault="00E70246" w:rsidP="005377A9">
            <w:pPr>
              <w:shd w:val="clear" w:color="auto" w:fill="FFFFFF"/>
              <w:spacing w:line="360" w:lineRule="auto"/>
              <w:rPr>
                <w:szCs w:val="26"/>
              </w:rPr>
            </w:pPr>
            <w:r>
              <w:rPr>
                <w:szCs w:val="26"/>
              </w:rPr>
              <w:t>Người</w:t>
            </w:r>
            <w:r w:rsidR="00F37029">
              <w:rPr>
                <w:szCs w:val="26"/>
              </w:rPr>
              <w:t xml:space="preserve"> học</w:t>
            </w:r>
            <w:r w:rsidR="009C2392" w:rsidRPr="009C2392">
              <w:rPr>
                <w:szCs w:val="26"/>
              </w:rPr>
              <w:t xml:space="preserve"> đã được cấp chứng chỉ này và chứng chỉ đã sẵn sàng và có sẵn</w:t>
            </w:r>
            <w:r>
              <w:rPr>
                <w:szCs w:val="26"/>
              </w:rPr>
              <w:t>.</w:t>
            </w:r>
          </w:p>
        </w:tc>
      </w:tr>
      <w:tr w:rsidR="000B08B7" w:rsidRPr="000B08B7" w14:paraId="2056D4EF" w14:textId="77777777" w:rsidTr="000B08B7">
        <w:tc>
          <w:tcPr>
            <w:tcW w:w="0" w:type="auto"/>
            <w:tcMar>
              <w:top w:w="90" w:type="dxa"/>
              <w:left w:w="195" w:type="dxa"/>
              <w:bottom w:w="90" w:type="dxa"/>
              <w:right w:w="195" w:type="dxa"/>
            </w:tcMar>
            <w:vAlign w:val="center"/>
            <w:hideMark/>
          </w:tcPr>
          <w:p w14:paraId="21F99F8F" w14:textId="77777777" w:rsidR="000B08B7" w:rsidRPr="000B08B7" w:rsidRDefault="000B08B7" w:rsidP="005377A9">
            <w:pPr>
              <w:shd w:val="clear" w:color="auto" w:fill="FFFFFF"/>
              <w:spacing w:line="360" w:lineRule="auto"/>
              <w:rPr>
                <w:szCs w:val="26"/>
              </w:rPr>
            </w:pPr>
            <w:r w:rsidRPr="000B08B7">
              <w:rPr>
                <w:szCs w:val="26"/>
              </w:rPr>
              <w:t>error</w:t>
            </w:r>
          </w:p>
        </w:tc>
        <w:tc>
          <w:tcPr>
            <w:tcW w:w="0" w:type="auto"/>
            <w:tcMar>
              <w:top w:w="90" w:type="dxa"/>
              <w:left w:w="195" w:type="dxa"/>
              <w:bottom w:w="90" w:type="dxa"/>
              <w:right w:w="195" w:type="dxa"/>
            </w:tcMar>
            <w:vAlign w:val="center"/>
            <w:hideMark/>
          </w:tcPr>
          <w:p w14:paraId="006AE81A" w14:textId="7F4E3A51" w:rsidR="000B08B7" w:rsidRPr="000B08B7" w:rsidRDefault="009C2392" w:rsidP="005377A9">
            <w:pPr>
              <w:shd w:val="clear" w:color="auto" w:fill="FFFFFF"/>
              <w:spacing w:line="360" w:lineRule="auto"/>
              <w:rPr>
                <w:szCs w:val="26"/>
              </w:rPr>
            </w:pPr>
            <w:r w:rsidRPr="009C2392">
              <w:rPr>
                <w:szCs w:val="26"/>
              </w:rPr>
              <w:t>Đã xảy ra lỗi trong quá trình tạo chứng chỉ</w:t>
            </w:r>
            <w:r w:rsidR="00E70246">
              <w:rPr>
                <w:szCs w:val="26"/>
              </w:rPr>
              <w:t>.</w:t>
            </w:r>
          </w:p>
        </w:tc>
      </w:tr>
      <w:tr w:rsidR="000B08B7" w:rsidRPr="000B08B7" w14:paraId="3C231BF4" w14:textId="77777777" w:rsidTr="000B08B7">
        <w:tc>
          <w:tcPr>
            <w:tcW w:w="0" w:type="auto"/>
            <w:tcMar>
              <w:top w:w="90" w:type="dxa"/>
              <w:left w:w="195" w:type="dxa"/>
              <w:bottom w:w="90" w:type="dxa"/>
              <w:right w:w="195" w:type="dxa"/>
            </w:tcMar>
            <w:vAlign w:val="center"/>
            <w:hideMark/>
          </w:tcPr>
          <w:p w14:paraId="3E33A41A" w14:textId="77777777" w:rsidR="000B08B7" w:rsidRPr="000B08B7" w:rsidRDefault="000B08B7" w:rsidP="005377A9">
            <w:pPr>
              <w:shd w:val="clear" w:color="auto" w:fill="FFFFFF"/>
              <w:spacing w:line="360" w:lineRule="auto"/>
              <w:rPr>
                <w:szCs w:val="26"/>
              </w:rPr>
            </w:pPr>
            <w:r w:rsidRPr="000B08B7">
              <w:rPr>
                <w:szCs w:val="26"/>
              </w:rPr>
              <w:t>generating</w:t>
            </w:r>
          </w:p>
        </w:tc>
        <w:tc>
          <w:tcPr>
            <w:tcW w:w="0" w:type="auto"/>
            <w:tcMar>
              <w:top w:w="90" w:type="dxa"/>
              <w:left w:w="195" w:type="dxa"/>
              <w:bottom w:w="90" w:type="dxa"/>
              <w:right w:w="195" w:type="dxa"/>
            </w:tcMar>
            <w:vAlign w:val="center"/>
            <w:hideMark/>
          </w:tcPr>
          <w:p w14:paraId="5E2B3F2A" w14:textId="15559E6A" w:rsidR="000B08B7" w:rsidRPr="000B08B7" w:rsidRDefault="009C2392" w:rsidP="005377A9">
            <w:pPr>
              <w:shd w:val="clear" w:color="auto" w:fill="FFFFFF"/>
              <w:spacing w:line="360" w:lineRule="auto"/>
              <w:rPr>
                <w:szCs w:val="26"/>
              </w:rPr>
            </w:pPr>
            <w:r w:rsidRPr="009C2392">
              <w:rPr>
                <w:szCs w:val="26"/>
              </w:rPr>
              <w:t>Đã có yêu cầu tạo chứng chỉ nhưng vẫn chưa được tạo</w:t>
            </w:r>
            <w:r w:rsidR="00E70246">
              <w:rPr>
                <w:szCs w:val="26"/>
              </w:rPr>
              <w:t>.</w:t>
            </w:r>
          </w:p>
        </w:tc>
      </w:tr>
      <w:tr w:rsidR="000B08B7" w:rsidRPr="000B08B7" w14:paraId="23C9F1D3" w14:textId="77777777" w:rsidTr="000B08B7">
        <w:tc>
          <w:tcPr>
            <w:tcW w:w="0" w:type="auto"/>
            <w:tcMar>
              <w:top w:w="90" w:type="dxa"/>
              <w:left w:w="195" w:type="dxa"/>
              <w:bottom w:w="90" w:type="dxa"/>
              <w:right w:w="195" w:type="dxa"/>
            </w:tcMar>
            <w:vAlign w:val="center"/>
            <w:hideMark/>
          </w:tcPr>
          <w:p w14:paraId="29F4367C" w14:textId="77777777" w:rsidR="000B08B7" w:rsidRPr="000B08B7" w:rsidRDefault="000B08B7" w:rsidP="005377A9">
            <w:pPr>
              <w:shd w:val="clear" w:color="auto" w:fill="FFFFFF"/>
              <w:spacing w:line="360" w:lineRule="auto"/>
              <w:rPr>
                <w:szCs w:val="26"/>
              </w:rPr>
            </w:pPr>
            <w:r w:rsidRPr="000B08B7">
              <w:rPr>
                <w:szCs w:val="26"/>
              </w:rPr>
              <w:t>notpassing</w:t>
            </w:r>
          </w:p>
        </w:tc>
        <w:tc>
          <w:tcPr>
            <w:tcW w:w="0" w:type="auto"/>
            <w:tcMar>
              <w:top w:w="90" w:type="dxa"/>
              <w:left w:w="195" w:type="dxa"/>
              <w:bottom w:w="90" w:type="dxa"/>
              <w:right w:w="195" w:type="dxa"/>
            </w:tcMar>
            <w:vAlign w:val="center"/>
            <w:hideMark/>
          </w:tcPr>
          <w:p w14:paraId="18DAFA88" w14:textId="00F24269" w:rsidR="000B08B7" w:rsidRPr="000B08B7" w:rsidRDefault="00E70246" w:rsidP="005377A9">
            <w:pPr>
              <w:shd w:val="clear" w:color="auto" w:fill="FFFFFF"/>
              <w:spacing w:line="360" w:lineRule="auto"/>
              <w:rPr>
                <w:szCs w:val="26"/>
              </w:rPr>
            </w:pPr>
            <w:r>
              <w:rPr>
                <w:szCs w:val="26"/>
              </w:rPr>
              <w:t>Người</w:t>
            </w:r>
            <w:r w:rsidR="00F37029">
              <w:rPr>
                <w:szCs w:val="26"/>
              </w:rPr>
              <w:t xml:space="preserve"> học</w:t>
            </w:r>
            <w:r w:rsidR="009C2392" w:rsidRPr="009C2392">
              <w:rPr>
                <w:szCs w:val="26"/>
              </w:rPr>
              <w:t xml:space="preserve"> chưa đạt được điểm đậu</w:t>
            </w:r>
            <w:r>
              <w:rPr>
                <w:szCs w:val="26"/>
              </w:rPr>
              <w:t>.</w:t>
            </w:r>
          </w:p>
        </w:tc>
      </w:tr>
      <w:tr w:rsidR="000B08B7" w:rsidRPr="000B08B7" w14:paraId="0B4B0B9F" w14:textId="77777777" w:rsidTr="000B08B7">
        <w:tc>
          <w:tcPr>
            <w:tcW w:w="0" w:type="auto"/>
            <w:tcMar>
              <w:top w:w="90" w:type="dxa"/>
              <w:left w:w="195" w:type="dxa"/>
              <w:bottom w:w="90" w:type="dxa"/>
              <w:right w:w="195" w:type="dxa"/>
            </w:tcMar>
            <w:vAlign w:val="center"/>
            <w:hideMark/>
          </w:tcPr>
          <w:p w14:paraId="154EEAE5" w14:textId="77777777" w:rsidR="000B08B7" w:rsidRPr="000B08B7" w:rsidRDefault="000B08B7" w:rsidP="005377A9">
            <w:pPr>
              <w:shd w:val="clear" w:color="auto" w:fill="FFFFFF"/>
              <w:spacing w:line="360" w:lineRule="auto"/>
              <w:rPr>
                <w:szCs w:val="26"/>
              </w:rPr>
            </w:pPr>
            <w:r w:rsidRPr="000B08B7">
              <w:rPr>
                <w:szCs w:val="26"/>
              </w:rPr>
              <w:t>restricted</w:t>
            </w:r>
          </w:p>
        </w:tc>
        <w:tc>
          <w:tcPr>
            <w:tcW w:w="0" w:type="auto"/>
            <w:tcMar>
              <w:top w:w="90" w:type="dxa"/>
              <w:left w:w="195" w:type="dxa"/>
              <w:bottom w:w="90" w:type="dxa"/>
              <w:right w:w="195" w:type="dxa"/>
            </w:tcMar>
            <w:vAlign w:val="center"/>
            <w:hideMark/>
          </w:tcPr>
          <w:p w14:paraId="0F96125C" w14:textId="61A5A537" w:rsidR="000B08B7" w:rsidRPr="000B08B7" w:rsidRDefault="009C2392" w:rsidP="005377A9">
            <w:pPr>
              <w:shd w:val="clear" w:color="auto" w:fill="FFFFFF"/>
              <w:spacing w:line="360" w:lineRule="auto"/>
              <w:rPr>
                <w:szCs w:val="26"/>
              </w:rPr>
            </w:pPr>
            <w:r w:rsidRPr="009C2392">
              <w:rPr>
                <w:szCs w:val="26"/>
              </w:rPr>
              <w:t>Không còn sử dụng nữa</w:t>
            </w:r>
            <w:r w:rsidR="00E70246">
              <w:rPr>
                <w:szCs w:val="26"/>
              </w:rPr>
              <w:t>.</w:t>
            </w:r>
          </w:p>
        </w:tc>
      </w:tr>
      <w:tr w:rsidR="000B08B7" w:rsidRPr="000B08B7" w14:paraId="7361CADD" w14:textId="77777777" w:rsidTr="000B08B7">
        <w:tc>
          <w:tcPr>
            <w:tcW w:w="0" w:type="auto"/>
            <w:tcMar>
              <w:top w:w="90" w:type="dxa"/>
              <w:left w:w="195" w:type="dxa"/>
              <w:bottom w:w="90" w:type="dxa"/>
              <w:right w:w="195" w:type="dxa"/>
            </w:tcMar>
            <w:vAlign w:val="center"/>
            <w:hideMark/>
          </w:tcPr>
          <w:p w14:paraId="59098F14" w14:textId="77777777" w:rsidR="000B08B7" w:rsidRPr="000B08B7" w:rsidRDefault="000B08B7" w:rsidP="005377A9">
            <w:pPr>
              <w:shd w:val="clear" w:color="auto" w:fill="FFFFFF"/>
              <w:spacing w:line="360" w:lineRule="auto"/>
              <w:rPr>
                <w:szCs w:val="26"/>
              </w:rPr>
            </w:pPr>
            <w:r w:rsidRPr="000B08B7">
              <w:rPr>
                <w:szCs w:val="26"/>
              </w:rPr>
              <w:t>unavailable</w:t>
            </w:r>
          </w:p>
        </w:tc>
        <w:tc>
          <w:tcPr>
            <w:tcW w:w="0" w:type="auto"/>
            <w:tcMar>
              <w:top w:w="90" w:type="dxa"/>
              <w:left w:w="195" w:type="dxa"/>
              <w:bottom w:w="90" w:type="dxa"/>
              <w:right w:w="195" w:type="dxa"/>
            </w:tcMar>
            <w:vAlign w:val="center"/>
            <w:hideMark/>
          </w:tcPr>
          <w:p w14:paraId="5EC2D492" w14:textId="146F4AAA" w:rsidR="000B08B7" w:rsidRPr="000B08B7" w:rsidRDefault="009C2392" w:rsidP="005377A9">
            <w:pPr>
              <w:shd w:val="clear" w:color="auto" w:fill="FFFFFF"/>
              <w:spacing w:line="360" w:lineRule="auto"/>
              <w:rPr>
                <w:szCs w:val="26"/>
              </w:rPr>
            </w:pPr>
            <w:r w:rsidRPr="009C2392">
              <w:rPr>
                <w:szCs w:val="26"/>
              </w:rPr>
              <w:t>Giấy chứng nhận đã bị vô hiệu</w:t>
            </w:r>
            <w:r w:rsidR="00E70246">
              <w:rPr>
                <w:szCs w:val="26"/>
              </w:rPr>
              <w:t>.</w:t>
            </w:r>
          </w:p>
        </w:tc>
      </w:tr>
      <w:tr w:rsidR="000B08B7" w:rsidRPr="000B08B7" w14:paraId="63609E2D" w14:textId="77777777" w:rsidTr="000B08B7">
        <w:tc>
          <w:tcPr>
            <w:tcW w:w="0" w:type="auto"/>
            <w:tcMar>
              <w:top w:w="90" w:type="dxa"/>
              <w:left w:w="195" w:type="dxa"/>
              <w:bottom w:w="90" w:type="dxa"/>
              <w:right w:w="195" w:type="dxa"/>
            </w:tcMar>
            <w:vAlign w:val="center"/>
            <w:hideMark/>
          </w:tcPr>
          <w:p w14:paraId="09B07AB9" w14:textId="77777777" w:rsidR="000B08B7" w:rsidRPr="000B08B7" w:rsidRDefault="000B08B7" w:rsidP="005377A9">
            <w:pPr>
              <w:shd w:val="clear" w:color="auto" w:fill="FFFFFF"/>
              <w:spacing w:line="360" w:lineRule="auto"/>
              <w:rPr>
                <w:szCs w:val="26"/>
              </w:rPr>
            </w:pPr>
            <w:r w:rsidRPr="000B08B7">
              <w:rPr>
                <w:szCs w:val="26"/>
              </w:rPr>
              <w:t>unverified</w:t>
            </w:r>
          </w:p>
        </w:tc>
        <w:tc>
          <w:tcPr>
            <w:tcW w:w="0" w:type="auto"/>
            <w:tcMar>
              <w:top w:w="90" w:type="dxa"/>
              <w:left w:w="195" w:type="dxa"/>
              <w:bottom w:w="90" w:type="dxa"/>
              <w:right w:w="195" w:type="dxa"/>
            </w:tcMar>
            <w:vAlign w:val="center"/>
            <w:hideMark/>
          </w:tcPr>
          <w:p w14:paraId="5260B730" w14:textId="65B5FFAC" w:rsidR="000B08B7" w:rsidRPr="000B08B7" w:rsidRDefault="00E70246" w:rsidP="009C2392">
            <w:pPr>
              <w:keepNext/>
              <w:shd w:val="clear" w:color="auto" w:fill="FFFFFF"/>
              <w:spacing w:line="360" w:lineRule="auto"/>
              <w:rPr>
                <w:szCs w:val="26"/>
              </w:rPr>
            </w:pPr>
            <w:r>
              <w:rPr>
                <w:szCs w:val="26"/>
              </w:rPr>
              <w:t>Người</w:t>
            </w:r>
            <w:r w:rsidR="00F37029">
              <w:rPr>
                <w:szCs w:val="26"/>
              </w:rPr>
              <w:t xml:space="preserve"> học</w:t>
            </w:r>
            <w:r w:rsidR="009C2392" w:rsidRPr="009C2392">
              <w:rPr>
                <w:szCs w:val="26"/>
              </w:rPr>
              <w:t xml:space="preserve"> không có xác minh danh tính đã được phê duyệt và chưa hết hạn</w:t>
            </w:r>
            <w:r>
              <w:rPr>
                <w:szCs w:val="26"/>
              </w:rPr>
              <w:t>.</w:t>
            </w:r>
          </w:p>
        </w:tc>
      </w:tr>
    </w:tbl>
    <w:p w14:paraId="6EF4DE5F" w14:textId="703A9FDD" w:rsidR="000B08B7" w:rsidRPr="009C2392" w:rsidRDefault="009C2392" w:rsidP="00BE4833">
      <w:pPr>
        <w:pStyle w:val="NoSpacing"/>
        <w:spacing w:before="240"/>
        <w:ind w:firstLine="720"/>
        <w:rPr>
          <w:i/>
          <w:iCs/>
        </w:rPr>
      </w:pPr>
      <w:r w:rsidRPr="009C2392">
        <w:rPr>
          <w:i/>
          <w:iCs/>
        </w:rPr>
        <w:t xml:space="preserve">Thuộc tính </w:t>
      </w:r>
      <w:r w:rsidR="000B08B7" w:rsidRPr="009C2392">
        <w:rPr>
          <w:i/>
          <w:iCs/>
        </w:rPr>
        <w:t>verify_uuid</w:t>
      </w:r>
      <w:r>
        <w:rPr>
          <w:i/>
          <w:iCs/>
        </w:rPr>
        <w:t xml:space="preserve">: </w:t>
      </w:r>
      <w:r w:rsidR="000B08B7" w:rsidRPr="005377A9">
        <w:t>Mã băm xác minh tính hợp lệ của chứng chỉ. Được bao gồm trong chính chứng chỉ như một phần của URL.</w:t>
      </w:r>
    </w:p>
    <w:p w14:paraId="03184688" w14:textId="4D877E35" w:rsidR="000B08B7" w:rsidRPr="009C2392" w:rsidRDefault="009C2392" w:rsidP="009C2392">
      <w:pPr>
        <w:pStyle w:val="NoSpacing"/>
        <w:ind w:firstLine="720"/>
        <w:rPr>
          <w:i/>
          <w:iCs/>
        </w:rPr>
      </w:pPr>
      <w:r w:rsidRPr="009C2392">
        <w:rPr>
          <w:i/>
          <w:iCs/>
        </w:rPr>
        <w:t xml:space="preserve">Thuộc tính </w:t>
      </w:r>
      <w:r w:rsidR="000B08B7" w:rsidRPr="009C2392">
        <w:rPr>
          <w:i/>
          <w:iCs/>
        </w:rPr>
        <w:t>download_uuid</w:t>
      </w:r>
      <w:r>
        <w:rPr>
          <w:i/>
          <w:iCs/>
        </w:rPr>
        <w:t xml:space="preserve">: </w:t>
      </w:r>
      <w:r w:rsidR="000B08B7" w:rsidRPr="005377A9">
        <w:t>Chỉ được sử dụng nội bộ.</w:t>
      </w:r>
    </w:p>
    <w:p w14:paraId="70C2E279" w14:textId="59AD3123" w:rsidR="000B08B7" w:rsidRPr="009C2392" w:rsidRDefault="009C2392" w:rsidP="009C2392">
      <w:pPr>
        <w:pStyle w:val="NoSpacing"/>
        <w:ind w:firstLine="720"/>
        <w:rPr>
          <w:i/>
          <w:iCs/>
        </w:rPr>
      </w:pPr>
      <w:r w:rsidRPr="009C2392">
        <w:rPr>
          <w:i/>
          <w:iCs/>
        </w:rPr>
        <w:t xml:space="preserve">Thuộc tính </w:t>
      </w:r>
      <w:r w:rsidR="000B08B7" w:rsidRPr="009C2392">
        <w:rPr>
          <w:i/>
          <w:iCs/>
        </w:rPr>
        <w:t>name</w:t>
      </w:r>
      <w:r>
        <w:rPr>
          <w:i/>
          <w:iCs/>
        </w:rPr>
        <w:t xml:space="preserve">: </w:t>
      </w:r>
      <w:r w:rsidR="000B08B7" w:rsidRPr="005377A9">
        <w:t xml:space="preserve">Cột này ghi lại tên của </w:t>
      </w:r>
      <w:r w:rsidR="00E70246">
        <w:t>n</w:t>
      </w:r>
      <w:r w:rsidR="007D7EDE">
        <w:t>gười học</w:t>
      </w:r>
      <w:r w:rsidR="000B08B7" w:rsidRPr="005377A9">
        <w:t xml:space="preserve"> được đặt tại thời điểm chứng chỉ được tạo.</w:t>
      </w:r>
    </w:p>
    <w:p w14:paraId="1CE6FBA9" w14:textId="3331E3C9" w:rsidR="000B08B7" w:rsidRPr="009C2392" w:rsidRDefault="009C2392" w:rsidP="009C2392">
      <w:pPr>
        <w:pStyle w:val="NoSpacing"/>
        <w:ind w:firstLine="720"/>
        <w:rPr>
          <w:i/>
          <w:iCs/>
        </w:rPr>
      </w:pPr>
      <w:r w:rsidRPr="009C2392">
        <w:rPr>
          <w:i/>
          <w:iCs/>
        </w:rPr>
        <w:t xml:space="preserve">Thuộc tính </w:t>
      </w:r>
      <w:r w:rsidR="000B08B7" w:rsidRPr="009C2392">
        <w:rPr>
          <w:i/>
          <w:iCs/>
        </w:rPr>
        <w:t>created_date</w:t>
      </w:r>
      <w:r>
        <w:rPr>
          <w:i/>
          <w:iCs/>
        </w:rPr>
        <w:t xml:space="preserve">: </w:t>
      </w:r>
      <w:r w:rsidR="000B08B7" w:rsidRPr="005377A9">
        <w:t>Ngày tạo hàng này trong cơ sở dữ liệu.</w:t>
      </w:r>
    </w:p>
    <w:p w14:paraId="1CAEA51D" w14:textId="128583B7" w:rsidR="000B08B7" w:rsidRPr="009C2392" w:rsidRDefault="009C2392" w:rsidP="009C2392">
      <w:pPr>
        <w:pStyle w:val="NoSpacing"/>
        <w:ind w:firstLine="720"/>
        <w:rPr>
          <w:i/>
          <w:iCs/>
        </w:rPr>
      </w:pPr>
      <w:r w:rsidRPr="009C2392">
        <w:rPr>
          <w:i/>
          <w:iCs/>
        </w:rPr>
        <w:t xml:space="preserve">Thuộc tính </w:t>
      </w:r>
      <w:r w:rsidR="000B08B7" w:rsidRPr="009C2392">
        <w:rPr>
          <w:i/>
          <w:iCs/>
        </w:rPr>
        <w:t>modified_date</w:t>
      </w:r>
      <w:r>
        <w:rPr>
          <w:i/>
          <w:iCs/>
        </w:rPr>
        <w:t xml:space="preserve">: </w:t>
      </w:r>
      <w:r w:rsidR="000B08B7" w:rsidRPr="005377A9">
        <w:t>Ngày sửa đổi hàng này trong cơ sở dữ liệu.</w:t>
      </w:r>
    </w:p>
    <w:p w14:paraId="0B4A077C" w14:textId="2C7450A9" w:rsidR="000B08B7" w:rsidRPr="009C2392" w:rsidRDefault="009C2392" w:rsidP="009C2392">
      <w:pPr>
        <w:pStyle w:val="NoSpacing"/>
        <w:ind w:firstLine="720"/>
        <w:rPr>
          <w:i/>
          <w:iCs/>
        </w:rPr>
      </w:pPr>
      <w:r w:rsidRPr="009C2392">
        <w:rPr>
          <w:i/>
          <w:iCs/>
        </w:rPr>
        <w:t xml:space="preserve">Thuộc tính </w:t>
      </w:r>
      <w:r w:rsidR="000B08B7" w:rsidRPr="009C2392">
        <w:rPr>
          <w:i/>
          <w:iCs/>
        </w:rPr>
        <w:t>error_reason</w:t>
      </w:r>
      <w:r>
        <w:rPr>
          <w:i/>
          <w:iCs/>
        </w:rPr>
        <w:t xml:space="preserve">: </w:t>
      </w:r>
      <w:r w:rsidR="000B08B7" w:rsidRPr="005377A9">
        <w:t>Chỉ được sử dụng nội bộ.</w:t>
      </w:r>
    </w:p>
    <w:p w14:paraId="5A54EC26" w14:textId="0878D2DF" w:rsidR="000B08B7" w:rsidRPr="009C2392" w:rsidRDefault="009C2392" w:rsidP="009C2392">
      <w:pPr>
        <w:pStyle w:val="NoSpacing"/>
        <w:ind w:firstLine="720"/>
        <w:rPr>
          <w:i/>
          <w:iCs/>
        </w:rPr>
      </w:pPr>
      <w:r w:rsidRPr="009C2392">
        <w:rPr>
          <w:i/>
          <w:iCs/>
        </w:rPr>
        <w:lastRenderedPageBreak/>
        <w:t xml:space="preserve">Thuộc tính </w:t>
      </w:r>
      <w:r w:rsidR="000B08B7" w:rsidRPr="009C2392">
        <w:rPr>
          <w:i/>
          <w:iCs/>
        </w:rPr>
        <w:t>mode</w:t>
      </w:r>
      <w:r>
        <w:rPr>
          <w:i/>
          <w:iCs/>
        </w:rPr>
        <w:t xml:space="preserve">: </w:t>
      </w:r>
      <w:r w:rsidR="000B08B7" w:rsidRPr="005377A9">
        <w:t xml:space="preserve">Chứa </w:t>
      </w:r>
      <w:r>
        <w:t xml:space="preserve">các </w:t>
      </w:r>
      <w:r w:rsidR="000B08B7" w:rsidRPr="005377A9">
        <w:t xml:space="preserve">giá trị được tìm thấy trong trường student_courseenrollment.mode cho </w:t>
      </w:r>
      <w:r w:rsidR="00E70246">
        <w:t>n</w:t>
      </w:r>
      <w:r w:rsidR="007D7EDE">
        <w:t>gười học</w:t>
      </w:r>
      <w:r w:rsidR="000B08B7" w:rsidRPr="005377A9">
        <w:t xml:space="preserve"> và khóa học tại thời điểm chứng chỉ được tạo.</w:t>
      </w:r>
    </w:p>
    <w:p w14:paraId="06F4617F" w14:textId="77777777" w:rsidR="000B08B7" w:rsidRPr="009C2392" w:rsidRDefault="000B08B7" w:rsidP="001A0CBA">
      <w:pPr>
        <w:pStyle w:val="Heading3"/>
      </w:pPr>
      <w:hyperlink r:id="rId56" w:anchor="id103" w:history="1">
        <w:bookmarkStart w:id="195" w:name="_Toc181215552"/>
        <w:r w:rsidRPr="009C2392">
          <w:t>Credit Eligibility Data</w:t>
        </w:r>
        <w:bookmarkEnd w:id="195"/>
      </w:hyperlink>
    </w:p>
    <w:p w14:paraId="684D09FE" w14:textId="5700F7A9" w:rsidR="000B08B7" w:rsidRPr="005377A9" w:rsidRDefault="009C2392" w:rsidP="00794D58">
      <w:pPr>
        <w:pStyle w:val="Heading4"/>
        <w:numPr>
          <w:ilvl w:val="0"/>
          <w:numId w:val="32"/>
        </w:numPr>
      </w:pPr>
      <w:bookmarkStart w:id="196" w:name="user-content-columns-in-the-credit-credi"/>
      <w:bookmarkEnd w:id="196"/>
      <w:r>
        <w:t>Bảng</w:t>
      </w:r>
      <w:r w:rsidR="000B08B7" w:rsidRPr="005377A9">
        <w:t> credit_crediteligibility </w:t>
      </w:r>
    </w:p>
    <w:p w14:paraId="6DE33192" w14:textId="5B3467A3" w:rsidR="009C2392" w:rsidRDefault="000B08B7" w:rsidP="009C2392">
      <w:pPr>
        <w:pStyle w:val="NoSpacing"/>
        <w:ind w:firstLine="360"/>
        <w:rPr>
          <w:color w:val="1F2328"/>
          <w:szCs w:val="26"/>
        </w:rPr>
      </w:pPr>
      <w:r w:rsidRPr="005377A9">
        <w:t xml:space="preserve">Bảng credit_crediteligibility cung cấp dữ liệu về những </w:t>
      </w:r>
      <w:r w:rsidR="00E70246">
        <w:t>n</w:t>
      </w:r>
      <w:r w:rsidR="007D7EDE">
        <w:t>gười học</w:t>
      </w:r>
      <w:r w:rsidRPr="005377A9">
        <w:t xml:space="preserve"> đủ điều kiện nhận tín chỉ khóa học.</w:t>
      </w:r>
      <w:r w:rsidR="009C2392">
        <w:t xml:space="preserve"> </w:t>
      </w:r>
      <w:r w:rsidRPr="005377A9">
        <w:t>Bảng này chỉ có dữ liệu cho các tổ chức cung cấp tín chỉ khóa học. Đối với hầu hết các tổ chức, bảng này để trống.</w:t>
      </w:r>
      <w:r w:rsidR="009C2392">
        <w:t xml:space="preserve"> </w:t>
      </w:r>
      <w:r w:rsidR="009C2392" w:rsidRPr="009C2392">
        <w:rPr>
          <w:color w:val="1F2328"/>
          <w:szCs w:val="26"/>
        </w:rPr>
        <w:t xml:space="preserve">Sau đây là </w:t>
      </w:r>
      <w:r w:rsidR="009C2392">
        <w:rPr>
          <w:color w:val="1F2328"/>
          <w:szCs w:val="26"/>
        </w:rPr>
        <w:t>ví dụ</w:t>
      </w:r>
      <w:r w:rsidR="009C2392" w:rsidRPr="009C2392">
        <w:rPr>
          <w:color w:val="1F2328"/>
          <w:szCs w:val="26"/>
        </w:rPr>
        <w:t xml:space="preserve"> dữ liệu trong bảng</w:t>
      </w:r>
      <w:r w:rsidR="009C2392">
        <w:rPr>
          <w:color w:val="1F2328"/>
          <w:szCs w:val="26"/>
        </w:rPr>
        <w:t>:</w:t>
      </w:r>
    </w:p>
    <w:p w14:paraId="6C96516C" w14:textId="77777777" w:rsidR="009C2392" w:rsidRDefault="009C2392" w:rsidP="009C2392">
      <w:pPr>
        <w:keepNext/>
        <w:shd w:val="clear" w:color="auto" w:fill="FFFFFF"/>
        <w:spacing w:afterAutospacing="1"/>
      </w:pPr>
      <w:r w:rsidRPr="009C2392">
        <w:rPr>
          <w:noProof/>
          <w:color w:val="1F2328"/>
          <w:szCs w:val="26"/>
        </w:rPr>
        <w:drawing>
          <wp:inline distT="0" distB="0" distL="0" distR="0" wp14:anchorId="4B979CE6" wp14:editId="1C457AA3">
            <wp:extent cx="5940425" cy="1480185"/>
            <wp:effectExtent l="0" t="0" r="3175" b="5715"/>
            <wp:docPr id="1386887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87684" name="Picture 1" descr="A screen shot of a computer&#10;&#10;Description automatically generated"/>
                    <pic:cNvPicPr/>
                  </pic:nvPicPr>
                  <pic:blipFill>
                    <a:blip r:embed="rId57"/>
                    <a:stretch>
                      <a:fillRect/>
                    </a:stretch>
                  </pic:blipFill>
                  <pic:spPr>
                    <a:xfrm>
                      <a:off x="0" y="0"/>
                      <a:ext cx="5940425" cy="1480185"/>
                    </a:xfrm>
                    <a:prstGeom prst="rect">
                      <a:avLst/>
                    </a:prstGeom>
                  </pic:spPr>
                </pic:pic>
              </a:graphicData>
            </a:graphic>
          </wp:inline>
        </w:drawing>
      </w:r>
    </w:p>
    <w:p w14:paraId="63BD1042" w14:textId="1F70DD6B" w:rsidR="00395221" w:rsidRPr="00E70246" w:rsidRDefault="00C3316B" w:rsidP="00E70246">
      <w:pPr>
        <w:pStyle w:val="Caption"/>
        <w:rPr>
          <w:color w:val="1F2328"/>
          <w:szCs w:val="26"/>
        </w:rPr>
      </w:pPr>
      <w:bookmarkStart w:id="197" w:name="_Toc179881153"/>
      <w:r>
        <w:t xml:space="preserve">Hình </w:t>
      </w:r>
      <w:fldSimple w:instr=" STYLEREF 1 \s ">
        <w:r w:rsidR="000C09B3">
          <w:rPr>
            <w:noProof/>
          </w:rPr>
          <w:t>3</w:t>
        </w:r>
      </w:fldSimple>
      <w:r w:rsidR="00922610">
        <w:t>.</w:t>
      </w:r>
      <w:fldSimple w:instr=" SEQ Hình \* ARABIC \s 1 ">
        <w:r w:rsidR="000C09B3">
          <w:rPr>
            <w:noProof/>
          </w:rPr>
          <w:t>15</w:t>
        </w:r>
      </w:fldSimple>
      <w:r w:rsidRPr="00C3316B">
        <w:t xml:space="preserve"> </w:t>
      </w:r>
      <w:r>
        <w:t xml:space="preserve">Ví dụ về </w:t>
      </w:r>
      <w:r w:rsidR="00EE5511">
        <w:t>câu hỏi</w:t>
      </w:r>
      <w:r>
        <w:t xml:space="preserve"> kéo thả</w:t>
      </w:r>
      <w:bookmarkEnd w:id="197"/>
    </w:p>
    <w:p w14:paraId="255978C1" w14:textId="77777777" w:rsidR="00BE4833" w:rsidRDefault="009C2392" w:rsidP="00BE4833">
      <w:pPr>
        <w:pStyle w:val="Caption"/>
        <w:spacing w:before="240"/>
        <w:jc w:val="both"/>
      </w:pPr>
      <w:r>
        <w:rPr>
          <w:color w:val="1F2328"/>
          <w:szCs w:val="26"/>
        </w:rPr>
        <w:t>Bảng</w:t>
      </w:r>
      <w:r w:rsidR="000B08B7" w:rsidRPr="000B08B7">
        <w:rPr>
          <w:color w:val="1F2328"/>
          <w:szCs w:val="26"/>
        </w:rPr>
        <w:t> credit_crediteligibility </w:t>
      </w:r>
      <w:r>
        <w:rPr>
          <w:color w:val="1F2328"/>
          <w:szCs w:val="26"/>
        </w:rPr>
        <w:t>chứa các thuộc tính sau:</w:t>
      </w:r>
      <w:bookmarkStart w:id="198" w:name="_Toc179871981"/>
      <w:r w:rsidR="00BE4833" w:rsidRPr="00BE4833">
        <w:t xml:space="preserve"> </w:t>
      </w:r>
    </w:p>
    <w:p w14:paraId="25D73073" w14:textId="04151296" w:rsidR="000B08B7" w:rsidRPr="00BE4833" w:rsidRDefault="00BE4833" w:rsidP="00BE4833">
      <w:pPr>
        <w:pStyle w:val="Caption"/>
        <w:jc w:val="both"/>
      </w:pPr>
      <w:r>
        <w:t xml:space="preserve">Bảng </w:t>
      </w:r>
      <w:fldSimple w:instr=" STYLEREF 1 \s ">
        <w:r w:rsidR="000C09B3">
          <w:rPr>
            <w:noProof/>
          </w:rPr>
          <w:t>3</w:t>
        </w:r>
      </w:fldSimple>
      <w:r>
        <w:t>.</w:t>
      </w:r>
      <w:fldSimple w:instr=" SEQ Bảng \* ARABIC \s 1 ">
        <w:r w:rsidR="000C09B3">
          <w:rPr>
            <w:noProof/>
          </w:rPr>
          <w:t>23</w:t>
        </w:r>
      </w:fldSimple>
      <w:r>
        <w:t xml:space="preserve"> Mô tả các thuộc tính bảng </w:t>
      </w:r>
      <w:r w:rsidRPr="000B08B7">
        <w:rPr>
          <w:color w:val="1F2328"/>
          <w:szCs w:val="26"/>
        </w:rPr>
        <w:t>credit_crediteligibility</w:t>
      </w:r>
      <w:bookmarkEnd w:id="198"/>
      <w:r w:rsidRPr="000B08B7">
        <w:rPr>
          <w:color w:val="1F2328"/>
          <w:szCs w:val="26"/>
        </w:rPr>
        <w:t> </w:t>
      </w:r>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2"/>
        <w:gridCol w:w="1760"/>
        <w:gridCol w:w="867"/>
        <w:gridCol w:w="838"/>
        <w:gridCol w:w="1452"/>
        <w:gridCol w:w="2916"/>
      </w:tblGrid>
      <w:tr w:rsidR="000B08B7" w:rsidRPr="009C2392" w14:paraId="1388F70D" w14:textId="77777777" w:rsidTr="00054C0D">
        <w:trPr>
          <w:tblHeader/>
          <w:jc w:val="center"/>
        </w:trPr>
        <w:tc>
          <w:tcPr>
            <w:tcW w:w="0" w:type="auto"/>
            <w:tcMar>
              <w:top w:w="90" w:type="dxa"/>
              <w:left w:w="195" w:type="dxa"/>
              <w:bottom w:w="90" w:type="dxa"/>
              <w:right w:w="195" w:type="dxa"/>
            </w:tcMar>
            <w:vAlign w:val="center"/>
            <w:hideMark/>
          </w:tcPr>
          <w:p w14:paraId="4B6A67B8" w14:textId="4388B1B3" w:rsidR="000B08B7" w:rsidRPr="009C2392" w:rsidRDefault="009C2392" w:rsidP="009C2392">
            <w:pPr>
              <w:pStyle w:val="NoSpacing"/>
              <w:rPr>
                <w:b/>
                <w:bCs/>
              </w:rPr>
            </w:pPr>
            <w:r>
              <w:rPr>
                <w:b/>
                <w:bCs/>
              </w:rPr>
              <w:t>Thuộc tính</w:t>
            </w:r>
          </w:p>
        </w:tc>
        <w:tc>
          <w:tcPr>
            <w:tcW w:w="0" w:type="auto"/>
            <w:tcMar>
              <w:top w:w="90" w:type="dxa"/>
              <w:left w:w="195" w:type="dxa"/>
              <w:bottom w:w="90" w:type="dxa"/>
              <w:right w:w="195" w:type="dxa"/>
            </w:tcMar>
            <w:vAlign w:val="center"/>
            <w:hideMark/>
          </w:tcPr>
          <w:p w14:paraId="4C19E3AC" w14:textId="03295878" w:rsidR="000B08B7" w:rsidRPr="009C2392" w:rsidRDefault="009C2392" w:rsidP="009C2392">
            <w:pPr>
              <w:pStyle w:val="NoSpacing"/>
              <w:rPr>
                <w:b/>
                <w:bCs/>
              </w:rPr>
            </w:pPr>
            <w:r>
              <w:rPr>
                <w:b/>
                <w:bCs/>
              </w:rPr>
              <w:t>Kiểu dữ liệu</w:t>
            </w:r>
          </w:p>
        </w:tc>
        <w:tc>
          <w:tcPr>
            <w:tcW w:w="0" w:type="auto"/>
            <w:tcMar>
              <w:top w:w="90" w:type="dxa"/>
              <w:left w:w="195" w:type="dxa"/>
              <w:bottom w:w="90" w:type="dxa"/>
              <w:right w:w="195" w:type="dxa"/>
            </w:tcMar>
            <w:vAlign w:val="center"/>
            <w:hideMark/>
          </w:tcPr>
          <w:p w14:paraId="1840118F" w14:textId="77777777" w:rsidR="000B08B7" w:rsidRPr="009C2392" w:rsidRDefault="000B08B7" w:rsidP="009C2392">
            <w:pPr>
              <w:pStyle w:val="NoSpacing"/>
              <w:rPr>
                <w:b/>
                <w:bCs/>
              </w:rPr>
            </w:pPr>
            <w:r w:rsidRPr="009C2392">
              <w:rPr>
                <w:b/>
                <w:bCs/>
              </w:rPr>
              <w:t>Null</w:t>
            </w:r>
          </w:p>
        </w:tc>
        <w:tc>
          <w:tcPr>
            <w:tcW w:w="0" w:type="auto"/>
            <w:tcMar>
              <w:top w:w="90" w:type="dxa"/>
              <w:left w:w="195" w:type="dxa"/>
              <w:bottom w:w="90" w:type="dxa"/>
              <w:right w:w="195" w:type="dxa"/>
            </w:tcMar>
            <w:vAlign w:val="center"/>
            <w:hideMark/>
          </w:tcPr>
          <w:p w14:paraId="6CEE46C8" w14:textId="77777777" w:rsidR="000B08B7" w:rsidRPr="009C2392" w:rsidRDefault="000B08B7" w:rsidP="009C2392">
            <w:pPr>
              <w:pStyle w:val="NoSpacing"/>
              <w:rPr>
                <w:b/>
                <w:bCs/>
              </w:rPr>
            </w:pPr>
            <w:r w:rsidRPr="009C2392">
              <w:rPr>
                <w:b/>
                <w:bCs/>
              </w:rPr>
              <w:t>Key</w:t>
            </w:r>
          </w:p>
        </w:tc>
        <w:tc>
          <w:tcPr>
            <w:tcW w:w="0" w:type="auto"/>
            <w:tcMar>
              <w:top w:w="90" w:type="dxa"/>
              <w:left w:w="195" w:type="dxa"/>
              <w:bottom w:w="90" w:type="dxa"/>
              <w:right w:w="195" w:type="dxa"/>
            </w:tcMar>
            <w:vAlign w:val="center"/>
            <w:hideMark/>
          </w:tcPr>
          <w:p w14:paraId="0C1E4A77" w14:textId="6CC8ED05" w:rsidR="000B08B7" w:rsidRPr="009C2392" w:rsidRDefault="009C2392" w:rsidP="009C2392">
            <w:pPr>
              <w:pStyle w:val="NoSpacing"/>
              <w:rPr>
                <w:b/>
                <w:bCs/>
              </w:rPr>
            </w:pPr>
            <w:r>
              <w:rPr>
                <w:b/>
                <w:bCs/>
              </w:rPr>
              <w:t>Mặc định</w:t>
            </w:r>
          </w:p>
        </w:tc>
        <w:tc>
          <w:tcPr>
            <w:tcW w:w="2916" w:type="dxa"/>
            <w:tcMar>
              <w:top w:w="90" w:type="dxa"/>
              <w:left w:w="195" w:type="dxa"/>
              <w:bottom w:w="90" w:type="dxa"/>
              <w:right w:w="195" w:type="dxa"/>
            </w:tcMar>
            <w:vAlign w:val="center"/>
            <w:hideMark/>
          </w:tcPr>
          <w:p w14:paraId="011B689D" w14:textId="21F88F2B" w:rsidR="000B08B7" w:rsidRPr="009C2392" w:rsidRDefault="009C2392" w:rsidP="009C2392">
            <w:pPr>
              <w:pStyle w:val="NoSpacing"/>
              <w:rPr>
                <w:b/>
                <w:bCs/>
              </w:rPr>
            </w:pPr>
            <w:r>
              <w:rPr>
                <w:b/>
                <w:bCs/>
              </w:rPr>
              <w:t>Chú thích</w:t>
            </w:r>
          </w:p>
        </w:tc>
      </w:tr>
      <w:tr w:rsidR="000B08B7" w:rsidRPr="000B08B7" w14:paraId="48C48872" w14:textId="77777777" w:rsidTr="00395221">
        <w:trPr>
          <w:trHeight w:val="422"/>
          <w:jc w:val="center"/>
        </w:trPr>
        <w:tc>
          <w:tcPr>
            <w:tcW w:w="0" w:type="auto"/>
            <w:tcMar>
              <w:top w:w="90" w:type="dxa"/>
              <w:left w:w="195" w:type="dxa"/>
              <w:bottom w:w="90" w:type="dxa"/>
              <w:right w:w="195" w:type="dxa"/>
            </w:tcMar>
            <w:vAlign w:val="center"/>
            <w:hideMark/>
          </w:tcPr>
          <w:p w14:paraId="087A610E" w14:textId="77777777" w:rsidR="000B08B7" w:rsidRPr="000B08B7" w:rsidRDefault="000B08B7" w:rsidP="009C2392">
            <w:pPr>
              <w:pStyle w:val="NoSpacing"/>
              <w:rPr>
                <w:szCs w:val="26"/>
              </w:rPr>
            </w:pPr>
            <w:r w:rsidRPr="000B08B7">
              <w:rPr>
                <w:szCs w:val="26"/>
              </w:rPr>
              <w:t>id</w:t>
            </w:r>
          </w:p>
        </w:tc>
        <w:tc>
          <w:tcPr>
            <w:tcW w:w="0" w:type="auto"/>
            <w:tcMar>
              <w:top w:w="90" w:type="dxa"/>
              <w:left w:w="195" w:type="dxa"/>
              <w:bottom w:w="90" w:type="dxa"/>
              <w:right w:w="195" w:type="dxa"/>
            </w:tcMar>
            <w:vAlign w:val="center"/>
            <w:hideMark/>
          </w:tcPr>
          <w:p w14:paraId="59E9FEF5" w14:textId="77777777" w:rsidR="000B08B7" w:rsidRPr="000B08B7" w:rsidRDefault="000B08B7" w:rsidP="009C2392">
            <w:pPr>
              <w:pStyle w:val="NoSpacing"/>
              <w:rPr>
                <w:szCs w:val="26"/>
              </w:rPr>
            </w:pPr>
            <w:r w:rsidRPr="000B08B7">
              <w:rPr>
                <w:szCs w:val="26"/>
              </w:rPr>
              <w:t>int(11)</w:t>
            </w:r>
          </w:p>
        </w:tc>
        <w:tc>
          <w:tcPr>
            <w:tcW w:w="0" w:type="auto"/>
            <w:tcMar>
              <w:top w:w="90" w:type="dxa"/>
              <w:left w:w="195" w:type="dxa"/>
              <w:bottom w:w="90" w:type="dxa"/>
              <w:right w:w="195" w:type="dxa"/>
            </w:tcMar>
            <w:vAlign w:val="center"/>
            <w:hideMark/>
          </w:tcPr>
          <w:p w14:paraId="00E6ED4A"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3629D772" w14:textId="77777777" w:rsidR="000B08B7" w:rsidRPr="000B08B7" w:rsidRDefault="000B08B7" w:rsidP="009C2392">
            <w:pPr>
              <w:pStyle w:val="NoSpacing"/>
              <w:rPr>
                <w:szCs w:val="26"/>
              </w:rPr>
            </w:pPr>
            <w:r w:rsidRPr="000B08B7">
              <w:rPr>
                <w:szCs w:val="26"/>
              </w:rPr>
              <w:t>PRI</w:t>
            </w:r>
          </w:p>
        </w:tc>
        <w:tc>
          <w:tcPr>
            <w:tcW w:w="0" w:type="auto"/>
            <w:tcMar>
              <w:top w:w="90" w:type="dxa"/>
              <w:left w:w="195" w:type="dxa"/>
              <w:bottom w:w="90" w:type="dxa"/>
              <w:right w:w="195" w:type="dxa"/>
            </w:tcMar>
            <w:vAlign w:val="center"/>
            <w:hideMark/>
          </w:tcPr>
          <w:p w14:paraId="7E3B06A7"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397B42F5" w14:textId="77777777" w:rsidR="000B08B7" w:rsidRPr="000B08B7" w:rsidRDefault="000B08B7" w:rsidP="009C2392">
            <w:pPr>
              <w:pStyle w:val="NoSpacing"/>
              <w:rPr>
                <w:szCs w:val="26"/>
              </w:rPr>
            </w:pPr>
            <w:r w:rsidRPr="000B08B7">
              <w:rPr>
                <w:szCs w:val="26"/>
              </w:rPr>
              <w:t>auto_increment</w:t>
            </w:r>
          </w:p>
        </w:tc>
      </w:tr>
      <w:tr w:rsidR="000B08B7" w:rsidRPr="000B08B7" w14:paraId="0939057B" w14:textId="77777777" w:rsidTr="00054C0D">
        <w:trPr>
          <w:jc w:val="center"/>
        </w:trPr>
        <w:tc>
          <w:tcPr>
            <w:tcW w:w="0" w:type="auto"/>
            <w:tcMar>
              <w:top w:w="90" w:type="dxa"/>
              <w:left w:w="195" w:type="dxa"/>
              <w:bottom w:w="90" w:type="dxa"/>
              <w:right w:w="195" w:type="dxa"/>
            </w:tcMar>
            <w:vAlign w:val="center"/>
            <w:hideMark/>
          </w:tcPr>
          <w:p w14:paraId="36B35648" w14:textId="77777777" w:rsidR="000B08B7" w:rsidRPr="000B08B7" w:rsidRDefault="000B08B7" w:rsidP="009C2392">
            <w:pPr>
              <w:pStyle w:val="NoSpacing"/>
              <w:rPr>
                <w:szCs w:val="26"/>
              </w:rPr>
            </w:pPr>
            <w:r w:rsidRPr="000B08B7">
              <w:rPr>
                <w:szCs w:val="26"/>
              </w:rPr>
              <w:t>username</w:t>
            </w:r>
          </w:p>
        </w:tc>
        <w:tc>
          <w:tcPr>
            <w:tcW w:w="0" w:type="auto"/>
            <w:tcMar>
              <w:top w:w="90" w:type="dxa"/>
              <w:left w:w="195" w:type="dxa"/>
              <w:bottom w:w="90" w:type="dxa"/>
              <w:right w:w="195" w:type="dxa"/>
            </w:tcMar>
            <w:vAlign w:val="center"/>
            <w:hideMark/>
          </w:tcPr>
          <w:p w14:paraId="1901CBF8" w14:textId="77777777" w:rsidR="000B08B7" w:rsidRPr="000B08B7" w:rsidRDefault="000B08B7" w:rsidP="009C2392">
            <w:pPr>
              <w:pStyle w:val="NoSpacing"/>
              <w:rPr>
                <w:szCs w:val="26"/>
              </w:rPr>
            </w:pPr>
            <w:r w:rsidRPr="000B08B7">
              <w:rPr>
                <w:szCs w:val="26"/>
              </w:rPr>
              <w:t>varchar(255)</w:t>
            </w:r>
          </w:p>
        </w:tc>
        <w:tc>
          <w:tcPr>
            <w:tcW w:w="0" w:type="auto"/>
            <w:tcMar>
              <w:top w:w="90" w:type="dxa"/>
              <w:left w:w="195" w:type="dxa"/>
              <w:bottom w:w="90" w:type="dxa"/>
              <w:right w:w="195" w:type="dxa"/>
            </w:tcMar>
            <w:vAlign w:val="center"/>
            <w:hideMark/>
          </w:tcPr>
          <w:p w14:paraId="74FAAB54"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4F8BA53C" w14:textId="77777777" w:rsidR="000B08B7" w:rsidRPr="000B08B7" w:rsidRDefault="000B08B7" w:rsidP="009C2392">
            <w:pPr>
              <w:pStyle w:val="NoSpacing"/>
              <w:rPr>
                <w:szCs w:val="26"/>
              </w:rPr>
            </w:pPr>
            <w:r w:rsidRPr="000B08B7">
              <w:rPr>
                <w:szCs w:val="26"/>
              </w:rPr>
              <w:t> </w:t>
            </w:r>
          </w:p>
        </w:tc>
        <w:tc>
          <w:tcPr>
            <w:tcW w:w="0" w:type="auto"/>
            <w:tcMar>
              <w:top w:w="90" w:type="dxa"/>
              <w:left w:w="195" w:type="dxa"/>
              <w:bottom w:w="90" w:type="dxa"/>
              <w:right w:w="195" w:type="dxa"/>
            </w:tcMar>
            <w:vAlign w:val="center"/>
            <w:hideMark/>
          </w:tcPr>
          <w:p w14:paraId="3B4EC20B"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5776F244" w14:textId="77777777" w:rsidR="000B08B7" w:rsidRPr="000B08B7" w:rsidRDefault="000B08B7" w:rsidP="009C2392">
            <w:pPr>
              <w:pStyle w:val="NoSpacing"/>
              <w:rPr>
                <w:szCs w:val="26"/>
              </w:rPr>
            </w:pPr>
            <w:r w:rsidRPr="000B08B7">
              <w:rPr>
                <w:szCs w:val="26"/>
              </w:rPr>
              <w:t> </w:t>
            </w:r>
          </w:p>
        </w:tc>
      </w:tr>
      <w:tr w:rsidR="000B08B7" w:rsidRPr="000B08B7" w14:paraId="5E977594" w14:textId="77777777" w:rsidTr="00054C0D">
        <w:trPr>
          <w:jc w:val="center"/>
        </w:trPr>
        <w:tc>
          <w:tcPr>
            <w:tcW w:w="0" w:type="auto"/>
            <w:tcMar>
              <w:top w:w="90" w:type="dxa"/>
              <w:left w:w="195" w:type="dxa"/>
              <w:bottom w:w="90" w:type="dxa"/>
              <w:right w:w="195" w:type="dxa"/>
            </w:tcMar>
            <w:vAlign w:val="center"/>
            <w:hideMark/>
          </w:tcPr>
          <w:p w14:paraId="6B93ECF0" w14:textId="77777777" w:rsidR="000B08B7" w:rsidRPr="000B08B7" w:rsidRDefault="000B08B7" w:rsidP="009C2392">
            <w:pPr>
              <w:pStyle w:val="NoSpacing"/>
              <w:rPr>
                <w:szCs w:val="26"/>
              </w:rPr>
            </w:pPr>
            <w:r w:rsidRPr="000B08B7">
              <w:rPr>
                <w:szCs w:val="26"/>
              </w:rPr>
              <w:t>deadline</w:t>
            </w:r>
          </w:p>
        </w:tc>
        <w:tc>
          <w:tcPr>
            <w:tcW w:w="0" w:type="auto"/>
            <w:tcMar>
              <w:top w:w="90" w:type="dxa"/>
              <w:left w:w="195" w:type="dxa"/>
              <w:bottom w:w="90" w:type="dxa"/>
              <w:right w:w="195" w:type="dxa"/>
            </w:tcMar>
            <w:vAlign w:val="center"/>
            <w:hideMark/>
          </w:tcPr>
          <w:p w14:paraId="24F5A84D" w14:textId="77777777" w:rsidR="000B08B7" w:rsidRPr="000B08B7" w:rsidRDefault="000B08B7" w:rsidP="009C2392">
            <w:pPr>
              <w:pStyle w:val="NoSpacing"/>
              <w:rPr>
                <w:szCs w:val="26"/>
              </w:rPr>
            </w:pPr>
            <w:r w:rsidRPr="000B08B7">
              <w:rPr>
                <w:szCs w:val="26"/>
              </w:rPr>
              <w:t>datetime</w:t>
            </w:r>
          </w:p>
        </w:tc>
        <w:tc>
          <w:tcPr>
            <w:tcW w:w="0" w:type="auto"/>
            <w:tcMar>
              <w:top w:w="90" w:type="dxa"/>
              <w:left w:w="195" w:type="dxa"/>
              <w:bottom w:w="90" w:type="dxa"/>
              <w:right w:w="195" w:type="dxa"/>
            </w:tcMar>
            <w:vAlign w:val="center"/>
            <w:hideMark/>
          </w:tcPr>
          <w:p w14:paraId="7F466836"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4B18E271" w14:textId="77777777" w:rsidR="000B08B7" w:rsidRPr="000B08B7" w:rsidRDefault="000B08B7" w:rsidP="009C2392">
            <w:pPr>
              <w:pStyle w:val="NoSpacing"/>
              <w:rPr>
                <w:szCs w:val="26"/>
              </w:rPr>
            </w:pPr>
            <w:r w:rsidRPr="000B08B7">
              <w:rPr>
                <w:szCs w:val="26"/>
              </w:rPr>
              <w:t> </w:t>
            </w:r>
          </w:p>
        </w:tc>
        <w:tc>
          <w:tcPr>
            <w:tcW w:w="0" w:type="auto"/>
            <w:tcMar>
              <w:top w:w="90" w:type="dxa"/>
              <w:left w:w="195" w:type="dxa"/>
              <w:bottom w:w="90" w:type="dxa"/>
              <w:right w:w="195" w:type="dxa"/>
            </w:tcMar>
            <w:vAlign w:val="center"/>
            <w:hideMark/>
          </w:tcPr>
          <w:p w14:paraId="14B3E896"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54EE8CAC" w14:textId="77777777" w:rsidR="000B08B7" w:rsidRPr="000B08B7" w:rsidRDefault="000B08B7" w:rsidP="009C2392">
            <w:pPr>
              <w:pStyle w:val="NoSpacing"/>
              <w:rPr>
                <w:szCs w:val="26"/>
              </w:rPr>
            </w:pPr>
            <w:r w:rsidRPr="000B08B7">
              <w:rPr>
                <w:szCs w:val="26"/>
              </w:rPr>
              <w:t> </w:t>
            </w:r>
          </w:p>
        </w:tc>
      </w:tr>
      <w:tr w:rsidR="000B08B7" w:rsidRPr="000B08B7" w14:paraId="735BE95F" w14:textId="77777777" w:rsidTr="00054C0D">
        <w:trPr>
          <w:jc w:val="center"/>
        </w:trPr>
        <w:tc>
          <w:tcPr>
            <w:tcW w:w="0" w:type="auto"/>
            <w:tcMar>
              <w:top w:w="90" w:type="dxa"/>
              <w:left w:w="195" w:type="dxa"/>
              <w:bottom w:w="90" w:type="dxa"/>
              <w:right w:w="195" w:type="dxa"/>
            </w:tcMar>
            <w:vAlign w:val="center"/>
            <w:hideMark/>
          </w:tcPr>
          <w:p w14:paraId="73869976" w14:textId="77777777" w:rsidR="000B08B7" w:rsidRPr="000B08B7" w:rsidRDefault="000B08B7" w:rsidP="009C2392">
            <w:pPr>
              <w:pStyle w:val="NoSpacing"/>
              <w:rPr>
                <w:szCs w:val="26"/>
              </w:rPr>
            </w:pPr>
            <w:r w:rsidRPr="000B08B7">
              <w:rPr>
                <w:szCs w:val="26"/>
              </w:rPr>
              <w:t>created</w:t>
            </w:r>
          </w:p>
        </w:tc>
        <w:tc>
          <w:tcPr>
            <w:tcW w:w="0" w:type="auto"/>
            <w:tcMar>
              <w:top w:w="90" w:type="dxa"/>
              <w:left w:w="195" w:type="dxa"/>
              <w:bottom w:w="90" w:type="dxa"/>
              <w:right w:w="195" w:type="dxa"/>
            </w:tcMar>
            <w:vAlign w:val="center"/>
            <w:hideMark/>
          </w:tcPr>
          <w:p w14:paraId="0DBA36E3" w14:textId="77777777" w:rsidR="000B08B7" w:rsidRPr="000B08B7" w:rsidRDefault="000B08B7" w:rsidP="009C2392">
            <w:pPr>
              <w:pStyle w:val="NoSpacing"/>
              <w:rPr>
                <w:szCs w:val="26"/>
              </w:rPr>
            </w:pPr>
            <w:r w:rsidRPr="000B08B7">
              <w:rPr>
                <w:szCs w:val="26"/>
              </w:rPr>
              <w:t>datetime</w:t>
            </w:r>
          </w:p>
        </w:tc>
        <w:tc>
          <w:tcPr>
            <w:tcW w:w="0" w:type="auto"/>
            <w:tcMar>
              <w:top w:w="90" w:type="dxa"/>
              <w:left w:w="195" w:type="dxa"/>
              <w:bottom w:w="90" w:type="dxa"/>
              <w:right w:w="195" w:type="dxa"/>
            </w:tcMar>
            <w:vAlign w:val="center"/>
            <w:hideMark/>
          </w:tcPr>
          <w:p w14:paraId="3BD84F0C"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745D5C1E" w14:textId="77777777" w:rsidR="000B08B7" w:rsidRPr="000B08B7" w:rsidRDefault="000B08B7" w:rsidP="009C2392">
            <w:pPr>
              <w:pStyle w:val="NoSpacing"/>
              <w:rPr>
                <w:szCs w:val="26"/>
              </w:rPr>
            </w:pPr>
            <w:r w:rsidRPr="000B08B7">
              <w:rPr>
                <w:szCs w:val="26"/>
              </w:rPr>
              <w:t> </w:t>
            </w:r>
          </w:p>
        </w:tc>
        <w:tc>
          <w:tcPr>
            <w:tcW w:w="0" w:type="auto"/>
            <w:tcMar>
              <w:top w:w="90" w:type="dxa"/>
              <w:left w:w="195" w:type="dxa"/>
              <w:bottom w:w="90" w:type="dxa"/>
              <w:right w:w="195" w:type="dxa"/>
            </w:tcMar>
            <w:vAlign w:val="center"/>
            <w:hideMark/>
          </w:tcPr>
          <w:p w14:paraId="3CA3E628"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76C15EB9" w14:textId="77777777" w:rsidR="000B08B7" w:rsidRPr="000B08B7" w:rsidRDefault="000B08B7" w:rsidP="009C2392">
            <w:pPr>
              <w:pStyle w:val="NoSpacing"/>
              <w:rPr>
                <w:szCs w:val="26"/>
              </w:rPr>
            </w:pPr>
            <w:r w:rsidRPr="000B08B7">
              <w:rPr>
                <w:szCs w:val="26"/>
              </w:rPr>
              <w:t> </w:t>
            </w:r>
          </w:p>
        </w:tc>
      </w:tr>
      <w:tr w:rsidR="000B08B7" w:rsidRPr="000B08B7" w14:paraId="777601B2" w14:textId="77777777" w:rsidTr="00054C0D">
        <w:trPr>
          <w:jc w:val="center"/>
        </w:trPr>
        <w:tc>
          <w:tcPr>
            <w:tcW w:w="0" w:type="auto"/>
            <w:tcMar>
              <w:top w:w="90" w:type="dxa"/>
              <w:left w:w="195" w:type="dxa"/>
              <w:bottom w:w="90" w:type="dxa"/>
              <w:right w:w="195" w:type="dxa"/>
            </w:tcMar>
            <w:vAlign w:val="center"/>
            <w:hideMark/>
          </w:tcPr>
          <w:p w14:paraId="2814DF9E" w14:textId="77777777" w:rsidR="000B08B7" w:rsidRPr="000B08B7" w:rsidRDefault="000B08B7" w:rsidP="009C2392">
            <w:pPr>
              <w:pStyle w:val="NoSpacing"/>
              <w:rPr>
                <w:szCs w:val="26"/>
              </w:rPr>
            </w:pPr>
            <w:r w:rsidRPr="000B08B7">
              <w:rPr>
                <w:szCs w:val="26"/>
              </w:rPr>
              <w:t>modified</w:t>
            </w:r>
          </w:p>
        </w:tc>
        <w:tc>
          <w:tcPr>
            <w:tcW w:w="0" w:type="auto"/>
            <w:tcMar>
              <w:top w:w="90" w:type="dxa"/>
              <w:left w:w="195" w:type="dxa"/>
              <w:bottom w:w="90" w:type="dxa"/>
              <w:right w:w="195" w:type="dxa"/>
            </w:tcMar>
            <w:vAlign w:val="center"/>
            <w:hideMark/>
          </w:tcPr>
          <w:p w14:paraId="43D37ED9" w14:textId="77777777" w:rsidR="000B08B7" w:rsidRPr="000B08B7" w:rsidRDefault="000B08B7" w:rsidP="009C2392">
            <w:pPr>
              <w:pStyle w:val="NoSpacing"/>
              <w:rPr>
                <w:szCs w:val="26"/>
              </w:rPr>
            </w:pPr>
            <w:r w:rsidRPr="000B08B7">
              <w:rPr>
                <w:szCs w:val="26"/>
              </w:rPr>
              <w:t>datetime</w:t>
            </w:r>
          </w:p>
        </w:tc>
        <w:tc>
          <w:tcPr>
            <w:tcW w:w="0" w:type="auto"/>
            <w:tcMar>
              <w:top w:w="90" w:type="dxa"/>
              <w:left w:w="195" w:type="dxa"/>
              <w:bottom w:w="90" w:type="dxa"/>
              <w:right w:w="195" w:type="dxa"/>
            </w:tcMar>
            <w:vAlign w:val="center"/>
            <w:hideMark/>
          </w:tcPr>
          <w:p w14:paraId="23B62B7E"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1EAF4064" w14:textId="77777777" w:rsidR="000B08B7" w:rsidRPr="000B08B7" w:rsidRDefault="000B08B7" w:rsidP="009C2392">
            <w:pPr>
              <w:pStyle w:val="NoSpacing"/>
              <w:rPr>
                <w:szCs w:val="26"/>
              </w:rPr>
            </w:pPr>
            <w:r w:rsidRPr="000B08B7">
              <w:rPr>
                <w:szCs w:val="26"/>
              </w:rPr>
              <w:t> </w:t>
            </w:r>
          </w:p>
        </w:tc>
        <w:tc>
          <w:tcPr>
            <w:tcW w:w="0" w:type="auto"/>
            <w:tcMar>
              <w:top w:w="90" w:type="dxa"/>
              <w:left w:w="195" w:type="dxa"/>
              <w:bottom w:w="90" w:type="dxa"/>
              <w:right w:w="195" w:type="dxa"/>
            </w:tcMar>
            <w:vAlign w:val="center"/>
            <w:hideMark/>
          </w:tcPr>
          <w:p w14:paraId="4445F7F9"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4B46D569" w14:textId="77777777" w:rsidR="000B08B7" w:rsidRPr="000B08B7" w:rsidRDefault="000B08B7" w:rsidP="009C2392">
            <w:pPr>
              <w:pStyle w:val="NoSpacing"/>
              <w:rPr>
                <w:szCs w:val="26"/>
              </w:rPr>
            </w:pPr>
            <w:r w:rsidRPr="000B08B7">
              <w:rPr>
                <w:szCs w:val="26"/>
              </w:rPr>
              <w:t> </w:t>
            </w:r>
          </w:p>
        </w:tc>
      </w:tr>
      <w:tr w:rsidR="000B08B7" w:rsidRPr="000B08B7" w14:paraId="1DFD0EFE" w14:textId="77777777" w:rsidTr="00054C0D">
        <w:trPr>
          <w:jc w:val="center"/>
        </w:trPr>
        <w:tc>
          <w:tcPr>
            <w:tcW w:w="0" w:type="auto"/>
            <w:tcMar>
              <w:top w:w="90" w:type="dxa"/>
              <w:left w:w="195" w:type="dxa"/>
              <w:bottom w:w="90" w:type="dxa"/>
              <w:right w:w="195" w:type="dxa"/>
            </w:tcMar>
            <w:vAlign w:val="center"/>
            <w:hideMark/>
          </w:tcPr>
          <w:p w14:paraId="052C00BB" w14:textId="77777777" w:rsidR="000B08B7" w:rsidRPr="000B08B7" w:rsidRDefault="000B08B7" w:rsidP="009C2392">
            <w:pPr>
              <w:pStyle w:val="NoSpacing"/>
              <w:rPr>
                <w:szCs w:val="26"/>
              </w:rPr>
            </w:pPr>
            <w:r w:rsidRPr="000B08B7">
              <w:rPr>
                <w:szCs w:val="26"/>
              </w:rPr>
              <w:t>course_id</w:t>
            </w:r>
          </w:p>
        </w:tc>
        <w:tc>
          <w:tcPr>
            <w:tcW w:w="0" w:type="auto"/>
            <w:tcMar>
              <w:top w:w="90" w:type="dxa"/>
              <w:left w:w="195" w:type="dxa"/>
              <w:bottom w:w="90" w:type="dxa"/>
              <w:right w:w="195" w:type="dxa"/>
            </w:tcMar>
            <w:vAlign w:val="center"/>
            <w:hideMark/>
          </w:tcPr>
          <w:p w14:paraId="0424AB2D" w14:textId="77777777" w:rsidR="000B08B7" w:rsidRPr="000B08B7" w:rsidRDefault="000B08B7" w:rsidP="009C2392">
            <w:pPr>
              <w:pStyle w:val="NoSpacing"/>
              <w:rPr>
                <w:szCs w:val="26"/>
              </w:rPr>
            </w:pPr>
            <w:r w:rsidRPr="000B08B7">
              <w:rPr>
                <w:szCs w:val="26"/>
              </w:rPr>
              <w:t>varchar(255)</w:t>
            </w:r>
          </w:p>
        </w:tc>
        <w:tc>
          <w:tcPr>
            <w:tcW w:w="0" w:type="auto"/>
            <w:tcMar>
              <w:top w:w="90" w:type="dxa"/>
              <w:left w:w="195" w:type="dxa"/>
              <w:bottom w:w="90" w:type="dxa"/>
              <w:right w:w="195" w:type="dxa"/>
            </w:tcMar>
            <w:vAlign w:val="center"/>
            <w:hideMark/>
          </w:tcPr>
          <w:p w14:paraId="0DC79B64"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3DA10E17" w14:textId="77777777" w:rsidR="000B08B7" w:rsidRPr="000B08B7" w:rsidRDefault="000B08B7" w:rsidP="009C2392">
            <w:pPr>
              <w:pStyle w:val="NoSpacing"/>
              <w:rPr>
                <w:szCs w:val="26"/>
              </w:rPr>
            </w:pPr>
            <w:r w:rsidRPr="000B08B7">
              <w:rPr>
                <w:szCs w:val="26"/>
              </w:rPr>
              <w:t> </w:t>
            </w:r>
          </w:p>
        </w:tc>
        <w:tc>
          <w:tcPr>
            <w:tcW w:w="0" w:type="auto"/>
            <w:tcMar>
              <w:top w:w="90" w:type="dxa"/>
              <w:left w:w="195" w:type="dxa"/>
              <w:bottom w:w="90" w:type="dxa"/>
              <w:right w:w="195" w:type="dxa"/>
            </w:tcMar>
            <w:vAlign w:val="center"/>
            <w:hideMark/>
          </w:tcPr>
          <w:p w14:paraId="66A65C20"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17291450" w14:textId="77777777" w:rsidR="000B08B7" w:rsidRPr="000B08B7" w:rsidRDefault="000B08B7" w:rsidP="009C2392">
            <w:pPr>
              <w:pStyle w:val="NoSpacing"/>
              <w:keepNext/>
              <w:rPr>
                <w:szCs w:val="26"/>
              </w:rPr>
            </w:pPr>
            <w:r w:rsidRPr="000B08B7">
              <w:rPr>
                <w:szCs w:val="26"/>
              </w:rPr>
              <w:t> </w:t>
            </w:r>
          </w:p>
        </w:tc>
      </w:tr>
    </w:tbl>
    <w:p w14:paraId="3D1FCF9B" w14:textId="2DA547E2" w:rsidR="009C2392" w:rsidRPr="009C2392" w:rsidRDefault="009C2392" w:rsidP="00BE4833">
      <w:pPr>
        <w:shd w:val="clear" w:color="auto" w:fill="FFFFFF"/>
        <w:spacing w:before="240" w:line="360" w:lineRule="auto"/>
        <w:ind w:firstLine="720"/>
        <w:rPr>
          <w:b/>
          <w:bCs/>
          <w:i/>
          <w:iCs/>
          <w:szCs w:val="26"/>
        </w:rPr>
      </w:pPr>
      <w:r w:rsidRPr="009C2392">
        <w:rPr>
          <w:b/>
          <w:bCs/>
          <w:i/>
          <w:iCs/>
          <w:szCs w:val="26"/>
        </w:rPr>
        <w:t>Mô tả các thuộc tính:</w:t>
      </w:r>
    </w:p>
    <w:p w14:paraId="560872A1" w14:textId="1AB627AE" w:rsidR="000B08B7" w:rsidRPr="005377A9" w:rsidRDefault="009C2392" w:rsidP="009C2392">
      <w:pPr>
        <w:pStyle w:val="NoSpacing"/>
        <w:ind w:firstLine="720"/>
      </w:pPr>
      <w:r w:rsidRPr="009C2392">
        <w:rPr>
          <w:i/>
          <w:iCs/>
        </w:rPr>
        <w:t xml:space="preserve">Thuộc tính </w:t>
      </w:r>
      <w:r w:rsidR="000B08B7" w:rsidRPr="009C2392">
        <w:rPr>
          <w:i/>
          <w:iCs/>
        </w:rPr>
        <w:t>id</w:t>
      </w:r>
      <w:r w:rsidRPr="009C2392">
        <w:rPr>
          <w:i/>
          <w:iCs/>
        </w:rPr>
        <w:t>:</w:t>
      </w:r>
      <w:r>
        <w:t xml:space="preserve"> </w:t>
      </w:r>
      <w:r w:rsidR="000B08B7" w:rsidRPr="005377A9">
        <w:t>Mã định danh duy nhất và khóa chính.</w:t>
      </w:r>
    </w:p>
    <w:p w14:paraId="78EDF2BC" w14:textId="61B1C258" w:rsidR="000B08B7" w:rsidRPr="00537D10" w:rsidRDefault="009C2392" w:rsidP="00537D10">
      <w:pPr>
        <w:pStyle w:val="NoSpacing"/>
        <w:ind w:firstLine="720"/>
        <w:rPr>
          <w:i/>
          <w:iCs/>
        </w:rPr>
      </w:pPr>
      <w:r w:rsidRPr="009C2392">
        <w:rPr>
          <w:i/>
          <w:iCs/>
        </w:rPr>
        <w:t xml:space="preserve">Thuộc tính </w:t>
      </w:r>
      <w:r w:rsidR="000B08B7" w:rsidRPr="009C2392">
        <w:rPr>
          <w:i/>
          <w:iCs/>
        </w:rPr>
        <w:t>username</w:t>
      </w:r>
      <w:r>
        <w:rPr>
          <w:i/>
          <w:iCs/>
        </w:rPr>
        <w:t xml:space="preserve">: </w:t>
      </w:r>
      <w:r w:rsidR="000B08B7" w:rsidRPr="005377A9">
        <w:t xml:space="preserve">Tên </w:t>
      </w:r>
      <w:r w:rsidR="00E70246">
        <w:t>người học</w:t>
      </w:r>
      <w:r w:rsidR="000B08B7" w:rsidRPr="005377A9">
        <w:t xml:space="preserve"> duy nhất trong hệ thống edX. </w:t>
      </w:r>
    </w:p>
    <w:p w14:paraId="3EC444BB" w14:textId="2F6BA5C1" w:rsidR="000B08B7" w:rsidRPr="00537D10" w:rsidRDefault="009C2392" w:rsidP="00537D10">
      <w:pPr>
        <w:pStyle w:val="NoSpacing"/>
        <w:ind w:firstLine="720"/>
        <w:rPr>
          <w:i/>
          <w:iCs/>
        </w:rPr>
      </w:pPr>
      <w:r w:rsidRPr="00537D10">
        <w:rPr>
          <w:i/>
          <w:iCs/>
        </w:rPr>
        <w:lastRenderedPageBreak/>
        <w:t xml:space="preserve">Thuộc tính </w:t>
      </w:r>
      <w:r w:rsidR="000B08B7" w:rsidRPr="00537D10">
        <w:rPr>
          <w:i/>
          <w:iCs/>
        </w:rPr>
        <w:t>deadline</w:t>
      </w:r>
      <w:r w:rsidR="00537D10">
        <w:rPr>
          <w:i/>
          <w:iCs/>
        </w:rPr>
        <w:t xml:space="preserve">: </w:t>
      </w:r>
      <w:r w:rsidR="000B08B7" w:rsidRPr="00537D10">
        <w:t xml:space="preserve">Ngày cuối cùng </w:t>
      </w:r>
      <w:r w:rsidR="003F0E22">
        <w:t>n</w:t>
      </w:r>
      <w:r w:rsidR="007D7EDE">
        <w:t>gười học</w:t>
      </w:r>
      <w:r w:rsidR="000B08B7" w:rsidRPr="00537D10">
        <w:t xml:space="preserve"> đủ điều kiện để mua tín chỉ khóa học.</w:t>
      </w:r>
    </w:p>
    <w:p w14:paraId="75E373A8" w14:textId="71D23D24" w:rsidR="000B08B7" w:rsidRPr="00537D10" w:rsidRDefault="009C2392" w:rsidP="00537D10">
      <w:pPr>
        <w:pStyle w:val="NoSpacing"/>
        <w:ind w:firstLine="720"/>
        <w:rPr>
          <w:i/>
          <w:iCs/>
        </w:rPr>
      </w:pPr>
      <w:r w:rsidRPr="00537D10">
        <w:rPr>
          <w:i/>
          <w:iCs/>
        </w:rPr>
        <w:t xml:space="preserve">Thuộc tính </w:t>
      </w:r>
      <w:r w:rsidR="000B08B7" w:rsidRPr="00537D10">
        <w:rPr>
          <w:i/>
          <w:iCs/>
        </w:rPr>
        <w:t>created</w:t>
      </w:r>
      <w:r w:rsidR="00537D10">
        <w:rPr>
          <w:i/>
          <w:iCs/>
        </w:rPr>
        <w:t xml:space="preserve">: </w:t>
      </w:r>
      <w:r w:rsidR="000B08B7" w:rsidRPr="005377A9">
        <w:t xml:space="preserve">Ngày và giờ hàng này trong cơ sở dữ liệu được tạo, thường là thời điểm </w:t>
      </w:r>
      <w:r w:rsidR="003F0E22">
        <w:t>n</w:t>
      </w:r>
      <w:r w:rsidR="007D7EDE">
        <w:t>gười học</w:t>
      </w:r>
      <w:r w:rsidR="000B08B7" w:rsidRPr="005377A9">
        <w:t xml:space="preserve"> đủ điều kiện để nhận tín chỉ lần đầu.</w:t>
      </w:r>
    </w:p>
    <w:p w14:paraId="6AA2D907" w14:textId="2069AF3C" w:rsidR="000B08B7" w:rsidRPr="00537D10" w:rsidRDefault="009C2392" w:rsidP="00537D10">
      <w:pPr>
        <w:pStyle w:val="NoSpacing"/>
        <w:ind w:firstLine="720"/>
        <w:rPr>
          <w:i/>
          <w:iCs/>
        </w:rPr>
      </w:pPr>
      <w:r w:rsidRPr="00537D10">
        <w:rPr>
          <w:i/>
          <w:iCs/>
        </w:rPr>
        <w:t xml:space="preserve">Thuộc tính </w:t>
      </w:r>
      <w:r w:rsidR="000B08B7" w:rsidRPr="00537D10">
        <w:rPr>
          <w:i/>
          <w:iCs/>
        </w:rPr>
        <w:t>modified</w:t>
      </w:r>
      <w:r w:rsidR="00537D10">
        <w:rPr>
          <w:i/>
          <w:iCs/>
        </w:rPr>
        <w:t xml:space="preserve">: </w:t>
      </w:r>
      <w:r w:rsidR="000B08B7" w:rsidRPr="005377A9">
        <w:t xml:space="preserve">Đặt bằng với created at first. Thay đổi trong modified cho biết trạng thái thay đổi, thường là kết quả của hành động của nhân viên khóa học hoặc nhóm hỗ trợ </w:t>
      </w:r>
      <w:r w:rsidR="007D7EDE">
        <w:t>Người học</w:t>
      </w:r>
      <w:r w:rsidR="000B08B7" w:rsidRPr="005377A9">
        <w:t xml:space="preserve"> edX.</w:t>
      </w:r>
    </w:p>
    <w:p w14:paraId="4533AAD1" w14:textId="691F8069" w:rsidR="000B08B7" w:rsidRPr="00537D10" w:rsidRDefault="009C2392" w:rsidP="00537D10">
      <w:pPr>
        <w:pStyle w:val="NoSpacing"/>
        <w:ind w:firstLine="720"/>
        <w:rPr>
          <w:i/>
          <w:iCs/>
        </w:rPr>
      </w:pPr>
      <w:r w:rsidRPr="00537D10">
        <w:rPr>
          <w:i/>
          <w:iCs/>
        </w:rPr>
        <w:t xml:space="preserve">Thuộc tính </w:t>
      </w:r>
      <w:r w:rsidR="000B08B7" w:rsidRPr="00537D10">
        <w:rPr>
          <w:i/>
          <w:iCs/>
        </w:rPr>
        <w:t>course_id</w:t>
      </w:r>
      <w:r w:rsidR="00537D10">
        <w:rPr>
          <w:i/>
          <w:iCs/>
        </w:rPr>
        <w:t xml:space="preserve">: </w:t>
      </w:r>
      <w:r w:rsidR="000B08B7" w:rsidRPr="005377A9">
        <w:t xml:space="preserve">ID của khóa học mà </w:t>
      </w:r>
      <w:r w:rsidR="007D7EDE">
        <w:t>Người học</w:t>
      </w:r>
      <w:r w:rsidR="000B08B7" w:rsidRPr="005377A9">
        <w:t xml:space="preserve"> đã đăng ký, theo định dạng {key type}:{org}+{course}+{run}. Ví dụ: course-v1:edX+DemoX+Demo_2014.</w:t>
      </w:r>
    </w:p>
    <w:p w14:paraId="46CDA306" w14:textId="75803914" w:rsidR="00537D10" w:rsidRPr="00537D10" w:rsidRDefault="00537D10" w:rsidP="001A0CBA">
      <w:pPr>
        <w:pStyle w:val="Heading3"/>
      </w:pPr>
      <w:bookmarkStart w:id="199" w:name="_Toc181215553"/>
      <w:r w:rsidRPr="00537D10">
        <w:t>Dữ liệu thành viên nhóm</w:t>
      </w:r>
      <w:r>
        <w:t xml:space="preserve"> - </w:t>
      </w:r>
      <w:hyperlink r:id="rId58" w:anchor="id104" w:history="1">
        <w:r w:rsidR="000B08B7" w:rsidRPr="00537D10">
          <w:rPr>
            <w:rStyle w:val="Hyperlink"/>
            <w:color w:val="000000" w:themeColor="text1"/>
            <w:u w:val="none"/>
          </w:rPr>
          <w:t>Cohort Membership Data</w:t>
        </w:r>
        <w:bookmarkEnd w:id="199"/>
      </w:hyperlink>
    </w:p>
    <w:p w14:paraId="41EEF853" w14:textId="5367D585" w:rsidR="00537D10" w:rsidRDefault="00537D10" w:rsidP="00794D58">
      <w:pPr>
        <w:pStyle w:val="Heading4"/>
        <w:numPr>
          <w:ilvl w:val="0"/>
          <w:numId w:val="32"/>
        </w:numPr>
      </w:pPr>
      <w:r>
        <w:t xml:space="preserve">Bảng </w:t>
      </w:r>
      <w:r w:rsidRPr="00537D10">
        <w:t xml:space="preserve">cohort membership </w:t>
      </w:r>
    </w:p>
    <w:p w14:paraId="111C4961" w14:textId="476722E0" w:rsidR="000B08B7" w:rsidRPr="005377A9" w:rsidRDefault="000B08B7" w:rsidP="00537D10">
      <w:pPr>
        <w:pStyle w:val="NoSpacing"/>
        <w:ind w:firstLine="284"/>
      </w:pPr>
      <w:r w:rsidRPr="005377A9">
        <w:t xml:space="preserve">Dữ liệu </w:t>
      </w:r>
      <w:r w:rsidR="00537D10" w:rsidRPr="00537D10">
        <w:t xml:space="preserve">cohort membership </w:t>
      </w:r>
      <w:r w:rsidR="00BF3E74">
        <w:t>lưu trữ</w:t>
      </w:r>
      <w:r w:rsidRPr="005377A9">
        <w:t xml:space="preserve"> thông tin về các nhóm </w:t>
      </w:r>
      <w:r w:rsidR="003F0E22">
        <w:t>người</w:t>
      </w:r>
      <w:r w:rsidR="00F37029">
        <w:t xml:space="preserve"> học</w:t>
      </w:r>
      <w:r w:rsidRPr="005377A9">
        <w:t xml:space="preserve"> đã đăng ký khóa học</w:t>
      </w:r>
      <w:r w:rsidR="00537D10">
        <w:t>. Ví dụ:</w:t>
      </w:r>
    </w:p>
    <w:p w14:paraId="29C07E45" w14:textId="77777777" w:rsidR="00537D10" w:rsidRDefault="00537D10" w:rsidP="00537D10">
      <w:pPr>
        <w:pStyle w:val="NoSpacing"/>
        <w:keepNext/>
        <w:jc w:val="center"/>
      </w:pPr>
      <w:r w:rsidRPr="00537D10">
        <w:rPr>
          <w:noProof/>
        </w:rPr>
        <w:drawing>
          <wp:inline distT="0" distB="0" distL="0" distR="0" wp14:anchorId="7914535B" wp14:editId="35CA27D7">
            <wp:extent cx="4408413" cy="1006998"/>
            <wp:effectExtent l="0" t="0" r="0" b="3175"/>
            <wp:docPr id="159628790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7909" name="Picture 1" descr="A close-up of a computer code&#10;&#10;Description automatically generated"/>
                    <pic:cNvPicPr/>
                  </pic:nvPicPr>
                  <pic:blipFill>
                    <a:blip r:embed="rId59"/>
                    <a:stretch>
                      <a:fillRect/>
                    </a:stretch>
                  </pic:blipFill>
                  <pic:spPr>
                    <a:xfrm>
                      <a:off x="0" y="0"/>
                      <a:ext cx="4419436" cy="1009516"/>
                    </a:xfrm>
                    <a:prstGeom prst="rect">
                      <a:avLst/>
                    </a:prstGeom>
                  </pic:spPr>
                </pic:pic>
              </a:graphicData>
            </a:graphic>
          </wp:inline>
        </w:drawing>
      </w:r>
    </w:p>
    <w:p w14:paraId="5C3FE685" w14:textId="4A1057A6" w:rsidR="00537D10" w:rsidRDefault="00537D10" w:rsidP="00537D10">
      <w:pPr>
        <w:pStyle w:val="Caption"/>
      </w:pPr>
      <w:r>
        <w:t>Hình</w:t>
      </w:r>
      <w:r w:rsidR="00395221">
        <w:t xml:space="preserve"> 3.16</w:t>
      </w:r>
      <w:r>
        <w:t xml:space="preserve">. Ví dụ về dữ liệu bảng </w:t>
      </w:r>
      <w:r w:rsidRPr="00537D10">
        <w:t>cohort membership</w:t>
      </w:r>
    </w:p>
    <w:p w14:paraId="374F3F51" w14:textId="58F33530" w:rsidR="00537D10" w:rsidRPr="00537D10" w:rsidRDefault="00537D10" w:rsidP="00BE4833">
      <w:pPr>
        <w:pStyle w:val="NoSpacing"/>
        <w:ind w:firstLine="720"/>
        <w:rPr>
          <w:b/>
          <w:bCs/>
          <w:i/>
          <w:iCs/>
        </w:rPr>
      </w:pPr>
      <w:r w:rsidRPr="00537D10">
        <w:rPr>
          <w:b/>
          <w:bCs/>
          <w:i/>
          <w:iCs/>
        </w:rPr>
        <w:t>Mô tả các thuộc tính:</w:t>
      </w:r>
    </w:p>
    <w:p w14:paraId="2DBF1659" w14:textId="07B0EFFA" w:rsidR="000B08B7" w:rsidRPr="00537D10" w:rsidRDefault="00537D10" w:rsidP="00537D10">
      <w:pPr>
        <w:pStyle w:val="NoSpacing"/>
        <w:ind w:firstLine="720"/>
      </w:pPr>
      <w:r w:rsidRPr="00537D10">
        <w:rPr>
          <w:i/>
          <w:iCs/>
        </w:rPr>
        <w:t xml:space="preserve">Thuộc tính </w:t>
      </w:r>
      <w:r w:rsidR="000B08B7" w:rsidRPr="00537D10">
        <w:rPr>
          <w:i/>
          <w:iCs/>
        </w:rPr>
        <w:t>user_id</w:t>
      </w:r>
      <w:r w:rsidRPr="00537D10">
        <w:rPr>
          <w:i/>
          <w:iCs/>
        </w:rPr>
        <w:t>:</w:t>
      </w:r>
      <w:r>
        <w:t xml:space="preserve"> </w:t>
      </w:r>
      <w:r w:rsidR="000B08B7" w:rsidRPr="00537D10">
        <w:t xml:space="preserve">ID của </w:t>
      </w:r>
      <w:r w:rsidR="003F0E22">
        <w:t>n</w:t>
      </w:r>
      <w:r w:rsidR="007D7EDE">
        <w:t>gười học</w:t>
      </w:r>
      <w:r w:rsidR="000B08B7" w:rsidRPr="00537D10">
        <w:t xml:space="preserve"> trong auth_user.id.</w:t>
      </w:r>
    </w:p>
    <w:p w14:paraId="534C486E" w14:textId="682D479D" w:rsidR="00054C0D" w:rsidRDefault="00537D10" w:rsidP="00537D10">
      <w:pPr>
        <w:pStyle w:val="NoSpacing"/>
        <w:ind w:firstLine="720"/>
      </w:pPr>
      <w:r w:rsidRPr="00537D10">
        <w:rPr>
          <w:i/>
          <w:iCs/>
        </w:rPr>
        <w:t xml:space="preserve">Thuộc tính </w:t>
      </w:r>
      <w:r w:rsidR="000B08B7" w:rsidRPr="00537D10">
        <w:rPr>
          <w:i/>
          <w:iCs/>
        </w:rPr>
        <w:t>course_id</w:t>
      </w:r>
      <w:r>
        <w:t xml:space="preserve">: </w:t>
      </w:r>
      <w:r w:rsidR="000B08B7" w:rsidRPr="00537D10">
        <w:t xml:space="preserve">ID của khóa học mà </w:t>
      </w:r>
      <w:r w:rsidR="003F0E22">
        <w:t xml:space="preserve">người </w:t>
      </w:r>
      <w:r w:rsidR="00F37029">
        <w:t>học</w:t>
      </w:r>
      <w:r w:rsidR="000B08B7" w:rsidRPr="00537D10">
        <w:t xml:space="preserve"> đang đăng ký, theo định dạng {key type}:{org}+{course}+{run}. Ví dụ: course-v1:edX+DemoX+Demo_2014. </w:t>
      </w:r>
    </w:p>
    <w:p w14:paraId="5FEC80C9" w14:textId="296EED73" w:rsidR="00537D10" w:rsidRDefault="00054C0D" w:rsidP="00537D10">
      <w:pPr>
        <w:pStyle w:val="NoSpacing"/>
        <w:ind w:firstLine="720"/>
      </w:pPr>
      <w:r>
        <w:t xml:space="preserve"> </w:t>
      </w:r>
      <w:r w:rsidR="000B08B7" w:rsidRPr="00537D10">
        <w:t xml:space="preserve">Khi </w:t>
      </w:r>
      <w:r w:rsidR="003F0E22">
        <w:t xml:space="preserve">người </w:t>
      </w:r>
      <w:r w:rsidR="00F37029">
        <w:t>học</w:t>
      </w:r>
      <w:r w:rsidR="000B08B7" w:rsidRPr="00537D10">
        <w:t xml:space="preserve"> xem nội dung khóa học trong trình duyệt của mình, course_id sẽ xuất hiện dưới dạng một phần của URL. </w:t>
      </w:r>
    </w:p>
    <w:p w14:paraId="3DD7ECD9" w14:textId="1F642502" w:rsidR="000B08B7" w:rsidRPr="00537D10" w:rsidRDefault="000B08B7" w:rsidP="00537D10">
      <w:pPr>
        <w:pStyle w:val="NoSpacing"/>
        <w:ind w:firstLine="720"/>
      </w:pPr>
      <w:r w:rsidRPr="00537D10">
        <w:t>Ví dụ: http://www.edx.org/courses/course-v1:edX+DemoX+Demo_2014/info.</w:t>
      </w:r>
    </w:p>
    <w:p w14:paraId="42098DC7" w14:textId="5A193BCA" w:rsidR="000B08B7" w:rsidRPr="00537D10" w:rsidRDefault="00537D10" w:rsidP="00537D10">
      <w:pPr>
        <w:pStyle w:val="NoSpacing"/>
        <w:ind w:firstLine="720"/>
      </w:pPr>
      <w:r w:rsidRPr="00537D10">
        <w:rPr>
          <w:i/>
          <w:iCs/>
        </w:rPr>
        <w:t xml:space="preserve">Thuộc tính </w:t>
      </w:r>
      <w:r w:rsidR="000B08B7" w:rsidRPr="00537D10">
        <w:rPr>
          <w:i/>
          <w:iCs/>
        </w:rPr>
        <w:t>group_type</w:t>
      </w:r>
      <w:r>
        <w:t xml:space="preserve">: </w:t>
      </w:r>
      <w:r w:rsidR="000B08B7" w:rsidRPr="00537D10">
        <w:t>Loại nhóm. Loại nhóm duy nhất được xác định là "cohort".</w:t>
      </w:r>
    </w:p>
    <w:p w14:paraId="68AD5B48" w14:textId="46D14EAF" w:rsidR="000B08B7" w:rsidRPr="00537D10" w:rsidRDefault="00537D10" w:rsidP="00537D10">
      <w:pPr>
        <w:pStyle w:val="NoSpacing"/>
        <w:ind w:firstLine="720"/>
      </w:pPr>
      <w:r w:rsidRPr="00537D10">
        <w:rPr>
          <w:i/>
          <w:iCs/>
        </w:rPr>
        <w:t xml:space="preserve">Thuộc tính </w:t>
      </w:r>
      <w:r w:rsidR="000B08B7" w:rsidRPr="00537D10">
        <w:rPr>
          <w:i/>
          <w:iCs/>
        </w:rPr>
        <w:t>name</w:t>
      </w:r>
      <w:r w:rsidRPr="00537D10">
        <w:rPr>
          <w:i/>
          <w:iCs/>
        </w:rPr>
        <w:t>:</w:t>
      </w:r>
      <w:r w:rsidR="000B08B7" w:rsidRPr="00537D10">
        <w:t>Tên của nhóm.</w:t>
      </w:r>
    </w:p>
    <w:p w14:paraId="5D93BAC9" w14:textId="14A0BF30" w:rsidR="00AF4014" w:rsidRDefault="008D7F73" w:rsidP="006634DC">
      <w:pPr>
        <w:pStyle w:val="Heading2"/>
      </w:pPr>
      <w:bookmarkStart w:id="200" w:name="_Toc181215554"/>
      <w:r>
        <w:t>Mô tả về các định nghĩa</w:t>
      </w:r>
      <w:bookmarkEnd w:id="200"/>
      <w:r>
        <w:t xml:space="preserve"> </w:t>
      </w:r>
    </w:p>
    <w:p w14:paraId="078AEE07" w14:textId="77777777" w:rsidR="006634DC" w:rsidRPr="006634DC" w:rsidRDefault="006634DC" w:rsidP="00794D58">
      <w:pPr>
        <w:pStyle w:val="ListParagraph"/>
        <w:keepNext/>
        <w:keepLines/>
        <w:numPr>
          <w:ilvl w:val="0"/>
          <w:numId w:val="45"/>
        </w:numPr>
        <w:spacing w:line="360" w:lineRule="auto"/>
        <w:contextualSpacing w:val="0"/>
        <w:outlineLvl w:val="2"/>
        <w:rPr>
          <w:rFonts w:eastAsia="SimSun"/>
          <w:b/>
          <w:bCs/>
          <w:vanish/>
          <w:color w:val="000000" w:themeColor="text1"/>
        </w:rPr>
      </w:pPr>
      <w:bookmarkStart w:id="201" w:name="_Toc179664558"/>
      <w:bookmarkStart w:id="202" w:name="_Toc179777378"/>
      <w:bookmarkStart w:id="203" w:name="_Toc179777458"/>
      <w:bookmarkStart w:id="204" w:name="_Toc179777538"/>
      <w:bookmarkStart w:id="205" w:name="_Toc179781685"/>
      <w:bookmarkStart w:id="206" w:name="_Toc179781898"/>
      <w:bookmarkStart w:id="207" w:name="_Toc179837708"/>
      <w:bookmarkStart w:id="208" w:name="_Toc179866782"/>
      <w:bookmarkStart w:id="209" w:name="_Toc179866998"/>
      <w:bookmarkStart w:id="210" w:name="_Toc179867086"/>
      <w:bookmarkStart w:id="211" w:name="_Toc179867174"/>
      <w:bookmarkStart w:id="212" w:name="_Toc181214421"/>
      <w:bookmarkStart w:id="213" w:name="_Toc181215555"/>
      <w:bookmarkEnd w:id="201"/>
      <w:bookmarkEnd w:id="202"/>
      <w:bookmarkEnd w:id="203"/>
      <w:bookmarkEnd w:id="204"/>
      <w:bookmarkEnd w:id="205"/>
      <w:bookmarkEnd w:id="206"/>
      <w:bookmarkEnd w:id="207"/>
      <w:bookmarkEnd w:id="208"/>
      <w:bookmarkEnd w:id="209"/>
      <w:bookmarkEnd w:id="210"/>
      <w:bookmarkEnd w:id="211"/>
      <w:bookmarkEnd w:id="212"/>
      <w:bookmarkEnd w:id="213"/>
    </w:p>
    <w:p w14:paraId="08F853C2" w14:textId="77777777" w:rsidR="006634DC" w:rsidRPr="006634DC" w:rsidRDefault="006634DC" w:rsidP="00794D58">
      <w:pPr>
        <w:pStyle w:val="ListParagraph"/>
        <w:keepNext/>
        <w:keepLines/>
        <w:numPr>
          <w:ilvl w:val="0"/>
          <w:numId w:val="45"/>
        </w:numPr>
        <w:spacing w:line="360" w:lineRule="auto"/>
        <w:contextualSpacing w:val="0"/>
        <w:outlineLvl w:val="2"/>
        <w:rPr>
          <w:rFonts w:eastAsia="SimSun"/>
          <w:b/>
          <w:bCs/>
          <w:vanish/>
          <w:color w:val="000000" w:themeColor="text1"/>
        </w:rPr>
      </w:pPr>
      <w:bookmarkStart w:id="214" w:name="_Toc179664559"/>
      <w:bookmarkStart w:id="215" w:name="_Toc179777379"/>
      <w:bookmarkStart w:id="216" w:name="_Toc179777459"/>
      <w:bookmarkStart w:id="217" w:name="_Toc179777539"/>
      <w:bookmarkStart w:id="218" w:name="_Toc179781686"/>
      <w:bookmarkStart w:id="219" w:name="_Toc179781899"/>
      <w:bookmarkStart w:id="220" w:name="_Toc179837709"/>
      <w:bookmarkStart w:id="221" w:name="_Toc179866783"/>
      <w:bookmarkStart w:id="222" w:name="_Toc179866999"/>
      <w:bookmarkStart w:id="223" w:name="_Toc179867087"/>
      <w:bookmarkStart w:id="224" w:name="_Toc179867175"/>
      <w:bookmarkStart w:id="225" w:name="_Toc181214422"/>
      <w:bookmarkStart w:id="226" w:name="_Toc181215556"/>
      <w:bookmarkEnd w:id="214"/>
      <w:bookmarkEnd w:id="215"/>
      <w:bookmarkEnd w:id="216"/>
      <w:bookmarkEnd w:id="217"/>
      <w:bookmarkEnd w:id="218"/>
      <w:bookmarkEnd w:id="219"/>
      <w:bookmarkEnd w:id="220"/>
      <w:bookmarkEnd w:id="221"/>
      <w:bookmarkEnd w:id="222"/>
      <w:bookmarkEnd w:id="223"/>
      <w:bookmarkEnd w:id="224"/>
      <w:bookmarkEnd w:id="225"/>
      <w:bookmarkEnd w:id="226"/>
    </w:p>
    <w:p w14:paraId="7CEFBAE0" w14:textId="77777777" w:rsidR="006634DC" w:rsidRPr="006634DC" w:rsidRDefault="006634DC" w:rsidP="00794D58">
      <w:pPr>
        <w:pStyle w:val="ListParagraph"/>
        <w:keepNext/>
        <w:keepLines/>
        <w:numPr>
          <w:ilvl w:val="0"/>
          <w:numId w:val="45"/>
        </w:numPr>
        <w:spacing w:line="360" w:lineRule="auto"/>
        <w:contextualSpacing w:val="0"/>
        <w:outlineLvl w:val="2"/>
        <w:rPr>
          <w:rFonts w:eastAsia="SimSun"/>
          <w:b/>
          <w:bCs/>
          <w:vanish/>
          <w:color w:val="000000" w:themeColor="text1"/>
        </w:rPr>
      </w:pPr>
      <w:bookmarkStart w:id="227" w:name="_Toc179664560"/>
      <w:bookmarkStart w:id="228" w:name="_Toc179777380"/>
      <w:bookmarkStart w:id="229" w:name="_Toc179777460"/>
      <w:bookmarkStart w:id="230" w:name="_Toc179777540"/>
      <w:bookmarkStart w:id="231" w:name="_Toc179781687"/>
      <w:bookmarkStart w:id="232" w:name="_Toc179781900"/>
      <w:bookmarkStart w:id="233" w:name="_Toc179837710"/>
      <w:bookmarkStart w:id="234" w:name="_Toc179866784"/>
      <w:bookmarkStart w:id="235" w:name="_Toc179867000"/>
      <w:bookmarkStart w:id="236" w:name="_Toc179867088"/>
      <w:bookmarkStart w:id="237" w:name="_Toc179867176"/>
      <w:bookmarkStart w:id="238" w:name="_Toc181214423"/>
      <w:bookmarkStart w:id="239" w:name="_Toc181215557"/>
      <w:bookmarkEnd w:id="227"/>
      <w:bookmarkEnd w:id="228"/>
      <w:bookmarkEnd w:id="229"/>
      <w:bookmarkEnd w:id="230"/>
      <w:bookmarkEnd w:id="231"/>
      <w:bookmarkEnd w:id="232"/>
      <w:bookmarkEnd w:id="233"/>
      <w:bookmarkEnd w:id="234"/>
      <w:bookmarkEnd w:id="235"/>
      <w:bookmarkEnd w:id="236"/>
      <w:bookmarkEnd w:id="237"/>
      <w:bookmarkEnd w:id="238"/>
      <w:bookmarkEnd w:id="239"/>
    </w:p>
    <w:p w14:paraId="3C8F5400" w14:textId="77777777" w:rsidR="006634DC" w:rsidRPr="006634DC" w:rsidRDefault="006634DC" w:rsidP="00794D58">
      <w:pPr>
        <w:pStyle w:val="ListParagraph"/>
        <w:keepNext/>
        <w:keepLines/>
        <w:numPr>
          <w:ilvl w:val="1"/>
          <w:numId w:val="45"/>
        </w:numPr>
        <w:spacing w:line="360" w:lineRule="auto"/>
        <w:contextualSpacing w:val="0"/>
        <w:outlineLvl w:val="2"/>
        <w:rPr>
          <w:rFonts w:eastAsia="SimSun"/>
          <w:b/>
          <w:bCs/>
          <w:vanish/>
          <w:color w:val="000000" w:themeColor="text1"/>
        </w:rPr>
      </w:pPr>
      <w:bookmarkStart w:id="240" w:name="_Toc179664561"/>
      <w:bookmarkStart w:id="241" w:name="_Toc179777381"/>
      <w:bookmarkStart w:id="242" w:name="_Toc179777461"/>
      <w:bookmarkStart w:id="243" w:name="_Toc179777541"/>
      <w:bookmarkStart w:id="244" w:name="_Toc179781688"/>
      <w:bookmarkStart w:id="245" w:name="_Toc179781901"/>
      <w:bookmarkStart w:id="246" w:name="_Toc179837711"/>
      <w:bookmarkStart w:id="247" w:name="_Toc179866785"/>
      <w:bookmarkStart w:id="248" w:name="_Toc179867001"/>
      <w:bookmarkStart w:id="249" w:name="_Toc179867089"/>
      <w:bookmarkStart w:id="250" w:name="_Toc179867177"/>
      <w:bookmarkStart w:id="251" w:name="_Toc181214424"/>
      <w:bookmarkStart w:id="252" w:name="_Toc181215558"/>
      <w:bookmarkEnd w:id="240"/>
      <w:bookmarkEnd w:id="241"/>
      <w:bookmarkEnd w:id="242"/>
      <w:bookmarkEnd w:id="243"/>
      <w:bookmarkEnd w:id="244"/>
      <w:bookmarkEnd w:id="245"/>
      <w:bookmarkEnd w:id="246"/>
      <w:bookmarkEnd w:id="247"/>
      <w:bookmarkEnd w:id="248"/>
      <w:bookmarkEnd w:id="249"/>
      <w:bookmarkEnd w:id="250"/>
      <w:bookmarkEnd w:id="251"/>
      <w:bookmarkEnd w:id="252"/>
    </w:p>
    <w:p w14:paraId="5EA98926" w14:textId="77777777" w:rsidR="006634DC" w:rsidRPr="006634DC" w:rsidRDefault="006634DC" w:rsidP="00794D58">
      <w:pPr>
        <w:pStyle w:val="ListParagraph"/>
        <w:keepNext/>
        <w:keepLines/>
        <w:numPr>
          <w:ilvl w:val="1"/>
          <w:numId w:val="45"/>
        </w:numPr>
        <w:spacing w:line="360" w:lineRule="auto"/>
        <w:contextualSpacing w:val="0"/>
        <w:outlineLvl w:val="2"/>
        <w:rPr>
          <w:rFonts w:eastAsia="SimSun"/>
          <w:b/>
          <w:bCs/>
          <w:vanish/>
          <w:color w:val="000000" w:themeColor="text1"/>
        </w:rPr>
      </w:pPr>
      <w:bookmarkStart w:id="253" w:name="_Toc179664562"/>
      <w:bookmarkStart w:id="254" w:name="_Toc179777382"/>
      <w:bookmarkStart w:id="255" w:name="_Toc179777462"/>
      <w:bookmarkStart w:id="256" w:name="_Toc179777542"/>
      <w:bookmarkStart w:id="257" w:name="_Toc179781689"/>
      <w:bookmarkStart w:id="258" w:name="_Toc179781902"/>
      <w:bookmarkStart w:id="259" w:name="_Toc179837712"/>
      <w:bookmarkStart w:id="260" w:name="_Toc179866786"/>
      <w:bookmarkStart w:id="261" w:name="_Toc179867002"/>
      <w:bookmarkStart w:id="262" w:name="_Toc179867090"/>
      <w:bookmarkStart w:id="263" w:name="_Toc179867178"/>
      <w:bookmarkStart w:id="264" w:name="_Toc181214425"/>
      <w:bookmarkStart w:id="265" w:name="_Toc181215559"/>
      <w:bookmarkEnd w:id="253"/>
      <w:bookmarkEnd w:id="254"/>
      <w:bookmarkEnd w:id="255"/>
      <w:bookmarkEnd w:id="256"/>
      <w:bookmarkEnd w:id="257"/>
      <w:bookmarkEnd w:id="258"/>
      <w:bookmarkEnd w:id="259"/>
      <w:bookmarkEnd w:id="260"/>
      <w:bookmarkEnd w:id="261"/>
      <w:bookmarkEnd w:id="262"/>
      <w:bookmarkEnd w:id="263"/>
      <w:bookmarkEnd w:id="264"/>
      <w:bookmarkEnd w:id="265"/>
    </w:p>
    <w:p w14:paraId="690FD5B8" w14:textId="77777777" w:rsidR="006634DC" w:rsidRPr="006634DC" w:rsidRDefault="006634DC" w:rsidP="00794D58">
      <w:pPr>
        <w:pStyle w:val="ListParagraph"/>
        <w:keepNext/>
        <w:keepLines/>
        <w:numPr>
          <w:ilvl w:val="1"/>
          <w:numId w:val="45"/>
        </w:numPr>
        <w:spacing w:line="360" w:lineRule="auto"/>
        <w:contextualSpacing w:val="0"/>
        <w:outlineLvl w:val="2"/>
        <w:rPr>
          <w:rFonts w:eastAsia="SimSun"/>
          <w:b/>
          <w:bCs/>
          <w:vanish/>
          <w:color w:val="000000" w:themeColor="text1"/>
        </w:rPr>
      </w:pPr>
      <w:bookmarkStart w:id="266" w:name="_Toc179664563"/>
      <w:bookmarkStart w:id="267" w:name="_Toc179777383"/>
      <w:bookmarkStart w:id="268" w:name="_Toc179777463"/>
      <w:bookmarkStart w:id="269" w:name="_Toc179777543"/>
      <w:bookmarkStart w:id="270" w:name="_Toc179781690"/>
      <w:bookmarkStart w:id="271" w:name="_Toc179781903"/>
      <w:bookmarkStart w:id="272" w:name="_Toc179837713"/>
      <w:bookmarkStart w:id="273" w:name="_Toc179866787"/>
      <w:bookmarkStart w:id="274" w:name="_Toc179867003"/>
      <w:bookmarkStart w:id="275" w:name="_Toc179867091"/>
      <w:bookmarkStart w:id="276" w:name="_Toc179867179"/>
      <w:bookmarkStart w:id="277" w:name="_Toc181214426"/>
      <w:bookmarkStart w:id="278" w:name="_Toc181215560"/>
      <w:bookmarkEnd w:id="266"/>
      <w:bookmarkEnd w:id="267"/>
      <w:bookmarkEnd w:id="268"/>
      <w:bookmarkEnd w:id="269"/>
      <w:bookmarkEnd w:id="270"/>
      <w:bookmarkEnd w:id="271"/>
      <w:bookmarkEnd w:id="272"/>
      <w:bookmarkEnd w:id="273"/>
      <w:bookmarkEnd w:id="274"/>
      <w:bookmarkEnd w:id="275"/>
      <w:bookmarkEnd w:id="276"/>
      <w:bookmarkEnd w:id="277"/>
      <w:bookmarkEnd w:id="278"/>
    </w:p>
    <w:p w14:paraId="25F6CD59" w14:textId="28FF6699" w:rsidR="00854409" w:rsidRDefault="00854409" w:rsidP="00794D58">
      <w:pPr>
        <w:pStyle w:val="Heading3"/>
        <w:numPr>
          <w:ilvl w:val="2"/>
          <w:numId w:val="45"/>
        </w:numPr>
      </w:pPr>
      <w:bookmarkStart w:id="279" w:name="_Toc181215561"/>
      <w:r>
        <w:t>Studio</w:t>
      </w:r>
      <w:bookmarkEnd w:id="279"/>
    </w:p>
    <w:p w14:paraId="50456409" w14:textId="506A315B" w:rsidR="00854409" w:rsidRDefault="00854409" w:rsidP="00854409">
      <w:pPr>
        <w:pStyle w:val="NoSpacing"/>
        <w:ind w:firstLine="720"/>
      </w:pPr>
      <w:r>
        <w:t xml:space="preserve">Studio là công cụ edX mà </w:t>
      </w:r>
      <w:r w:rsidR="003F0E22">
        <w:t>người</w:t>
      </w:r>
      <w:r w:rsidR="00DE2286">
        <w:t xml:space="preserve"> quản lý khóa học</w:t>
      </w:r>
      <w:r w:rsidR="004A6F6A">
        <w:t xml:space="preserve"> </w:t>
      </w:r>
      <w:r>
        <w:t xml:space="preserve">(người giảng dạy) sử dụng để xây dựng các khóa học. </w:t>
      </w:r>
      <w:r w:rsidR="003F0E22">
        <w:t>Người quản lý</w:t>
      </w:r>
      <w:r>
        <w:t xml:space="preserve"> sử dụng Studio để tạo cấu trúc khóa học, sau đó </w:t>
      </w:r>
      <w:r>
        <w:lastRenderedPageBreak/>
        <w:t xml:space="preserve">thêm các </w:t>
      </w:r>
      <w:r w:rsidR="00EE5511">
        <w:t>câu hỏi</w:t>
      </w:r>
      <w:r>
        <w:t xml:space="preserve">, video và các tài nguyên khác cho </w:t>
      </w:r>
      <w:r w:rsidR="003F0E22">
        <w:t>n</w:t>
      </w:r>
      <w:r w:rsidR="007D7EDE">
        <w:t>gười học</w:t>
      </w:r>
      <w:r>
        <w:t xml:space="preserve">. </w:t>
      </w:r>
      <w:r w:rsidR="00DE2286">
        <w:t>Người quản lý khóa học</w:t>
      </w:r>
      <w:r>
        <w:t xml:space="preserve"> cũng có thể quản lý lịch trình khóa học, xác định thành viên của nhóm khóa học, thiết lập chính sách chấm điểm, xuất bản khóa học của mình, v.v.</w:t>
      </w:r>
    </w:p>
    <w:p w14:paraId="667D6094" w14:textId="77777777" w:rsidR="004A6F6A" w:rsidRDefault="004A6F6A" w:rsidP="004A6F6A">
      <w:pPr>
        <w:pStyle w:val="NoSpacing"/>
        <w:keepNext/>
        <w:rPr>
          <w:noProof/>
        </w:rPr>
      </w:pPr>
    </w:p>
    <w:p w14:paraId="0943587D" w14:textId="65256415" w:rsidR="004A6F6A" w:rsidRDefault="004A6F6A" w:rsidP="004A6F6A">
      <w:pPr>
        <w:pStyle w:val="NoSpacing"/>
        <w:keepNext/>
      </w:pPr>
      <w:r>
        <w:rPr>
          <w:noProof/>
        </w:rPr>
        <w:drawing>
          <wp:inline distT="0" distB="0" distL="0" distR="0" wp14:anchorId="1D69512A" wp14:editId="1C6140A2">
            <wp:extent cx="5940425" cy="2559050"/>
            <wp:effectExtent l="0" t="0" r="3175" b="0"/>
            <wp:docPr id="168059407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94073" name="Picture 17"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b="13501"/>
                    <a:stretch/>
                  </pic:blipFill>
                  <pic:spPr bwMode="auto">
                    <a:xfrm>
                      <a:off x="0" y="0"/>
                      <a:ext cx="5940425" cy="2559050"/>
                    </a:xfrm>
                    <a:prstGeom prst="rect">
                      <a:avLst/>
                    </a:prstGeom>
                    <a:ln>
                      <a:noFill/>
                    </a:ln>
                    <a:extLst>
                      <a:ext uri="{53640926-AAD7-44D8-BBD7-CCE9431645EC}">
                        <a14:shadowObscured xmlns:a14="http://schemas.microsoft.com/office/drawing/2010/main"/>
                      </a:ext>
                    </a:extLst>
                  </pic:spPr>
                </pic:pic>
              </a:graphicData>
            </a:graphic>
          </wp:inline>
        </w:drawing>
      </w:r>
    </w:p>
    <w:p w14:paraId="0B705BE6" w14:textId="05F768AF" w:rsidR="004A6F6A" w:rsidRDefault="004A6F6A" w:rsidP="004A6F6A">
      <w:pPr>
        <w:pStyle w:val="Caption"/>
      </w:pPr>
      <w:bookmarkStart w:id="280" w:name="_Toc179881154"/>
      <w:r>
        <w:t xml:space="preserve">Hình </w:t>
      </w:r>
      <w:fldSimple w:instr=" STYLEREF 1 \s ">
        <w:r w:rsidR="000C09B3">
          <w:rPr>
            <w:noProof/>
          </w:rPr>
          <w:t>3</w:t>
        </w:r>
      </w:fldSimple>
      <w:r w:rsidR="00922610">
        <w:t>.</w:t>
      </w:r>
      <w:fldSimple w:instr=" SEQ Hình \* ARABIC \s 1 ">
        <w:r w:rsidR="000C09B3">
          <w:rPr>
            <w:noProof/>
          </w:rPr>
          <w:t>16</w:t>
        </w:r>
      </w:fldSimple>
      <w:r>
        <w:t xml:space="preserve"> Giao diện Studio</w:t>
      </w:r>
      <w:bookmarkEnd w:id="280"/>
    </w:p>
    <w:p w14:paraId="0D03FDB5" w14:textId="2E3A2442" w:rsidR="00854409" w:rsidRPr="00854409" w:rsidRDefault="004A6F6A" w:rsidP="003F0E22">
      <w:pPr>
        <w:pStyle w:val="NoSpacing"/>
        <w:ind w:firstLine="720"/>
      </w:pPr>
      <w:r>
        <w:t>C</w:t>
      </w:r>
      <w:r w:rsidR="00854409">
        <w:t xml:space="preserve">hỉ có </w:t>
      </w:r>
      <w:r>
        <w:t xml:space="preserve">người dùng có vai trò </w:t>
      </w:r>
      <w:r w:rsidR="00854409">
        <w:t>nhân viên</w:t>
      </w:r>
      <w:r>
        <w:t xml:space="preserve"> – Staff</w:t>
      </w:r>
      <w:r w:rsidR="00854409">
        <w:t xml:space="preserve"> mới có thể tạo khóa học trong Studio</w:t>
      </w:r>
      <w:r>
        <w:t xml:space="preserve">, người dùng này là </w:t>
      </w:r>
      <w:r w:rsidR="00DE2286">
        <w:t>người quản lý khóa học</w:t>
      </w:r>
      <w:r w:rsidR="00854409">
        <w:t xml:space="preserve">. </w:t>
      </w:r>
      <w:r w:rsidR="00DE2286">
        <w:t>Người quản lý khóa học</w:t>
      </w:r>
      <w:r w:rsidR="00854409">
        <w:t xml:space="preserve"> sử dụng Studio trực tiếp thông qua trình duyệt của mình. </w:t>
      </w:r>
      <w:r w:rsidR="00DE2286">
        <w:t>Người quản lý khóa học</w:t>
      </w:r>
      <w:r w:rsidR="00854409">
        <w:t xml:space="preserve"> không cần bất kỳ phần mềm bổ sung nào.</w:t>
      </w:r>
    </w:p>
    <w:p w14:paraId="38220286" w14:textId="3EBDE1F2" w:rsidR="009E5EF9" w:rsidRPr="00854409" w:rsidRDefault="00854409" w:rsidP="00794D58">
      <w:pPr>
        <w:pStyle w:val="Heading3"/>
        <w:numPr>
          <w:ilvl w:val="2"/>
          <w:numId w:val="45"/>
        </w:numPr>
      </w:pPr>
      <w:bookmarkStart w:id="281" w:name="_Toc181215562"/>
      <w:commentRangeStart w:id="282"/>
      <w:r>
        <w:t>LMS -</w:t>
      </w:r>
      <w:r w:rsidRPr="00854409">
        <w:rPr>
          <w:rFonts w:ascii="Arial" w:eastAsia="Times New Roman" w:hAnsi="Arial" w:cs="Arial"/>
          <w:b w:val="0"/>
          <w:bCs w:val="0"/>
          <w:color w:val="4D5156"/>
          <w:sz w:val="21"/>
          <w:szCs w:val="21"/>
          <w:shd w:val="clear" w:color="auto" w:fill="FFFFFF"/>
        </w:rPr>
        <w:t xml:space="preserve"> </w:t>
      </w:r>
      <w:r w:rsidRPr="00854409">
        <w:t>Learning Management System</w:t>
      </w:r>
      <w:commentRangeEnd w:id="282"/>
      <w:r w:rsidR="00E60EEF">
        <w:rPr>
          <w:rStyle w:val="CommentReference"/>
          <w:rFonts w:eastAsia="Times New Roman"/>
          <w:b w:val="0"/>
          <w:bCs w:val="0"/>
          <w:color w:val="auto"/>
        </w:rPr>
        <w:commentReference w:id="282"/>
      </w:r>
      <w:bookmarkEnd w:id="281"/>
    </w:p>
    <w:p w14:paraId="07285604" w14:textId="65AB302D" w:rsidR="009E5EF9" w:rsidRDefault="009E5EF9" w:rsidP="00854409">
      <w:pPr>
        <w:spacing w:line="360" w:lineRule="auto"/>
        <w:ind w:firstLine="720"/>
      </w:pPr>
      <w:r>
        <w:t xml:space="preserve">LMS là công cụ dựa trên web nơi </w:t>
      </w:r>
      <w:r w:rsidR="00DE2286">
        <w:t>người quản lý khóa học</w:t>
      </w:r>
      <w:r>
        <w:t xml:space="preserve"> xem các khóa học đã tạo trong Studio.</w:t>
      </w:r>
      <w:r w:rsidR="00854409">
        <w:t xml:space="preserve"> </w:t>
      </w:r>
    </w:p>
    <w:p w14:paraId="44E6AD8D" w14:textId="495A7587" w:rsidR="005C7F29" w:rsidRDefault="005C7F29" w:rsidP="00794D58">
      <w:pPr>
        <w:pStyle w:val="Heading3"/>
        <w:numPr>
          <w:ilvl w:val="2"/>
          <w:numId w:val="45"/>
        </w:numPr>
      </w:pPr>
      <w:bookmarkStart w:id="283" w:name="_Toc181215563"/>
      <w:r>
        <w:t>Dashboard, Settings, Profile</w:t>
      </w:r>
      <w:bookmarkEnd w:id="283"/>
    </w:p>
    <w:p w14:paraId="0950A7E9" w14:textId="1405C2BD" w:rsidR="005C7F29" w:rsidRDefault="005C7F29" w:rsidP="004A573B">
      <w:pPr>
        <w:pStyle w:val="NoSpacing"/>
        <w:ind w:firstLine="720"/>
      </w:pPr>
      <w:r>
        <w:t xml:space="preserve">Khám phá </w:t>
      </w:r>
      <w:r w:rsidR="004A573B" w:rsidRPr="004A573B">
        <w:t>Dashboard, Settings, Profile</w:t>
      </w:r>
      <w:r w:rsidR="004A573B">
        <w:t xml:space="preserve"> </w:t>
      </w:r>
      <w:r>
        <w:t>của</w:t>
      </w:r>
      <w:r w:rsidR="004A6F6A">
        <w:t xml:space="preserve"> người học</w:t>
      </w:r>
      <w:r w:rsidR="004A573B">
        <w:t xml:space="preserve">: </w:t>
      </w:r>
      <w:r>
        <w:t xml:space="preserve">Sau khi tạo tài khoản edX, </w:t>
      </w:r>
      <w:r w:rsidR="004A6F6A">
        <w:t xml:space="preserve">người học </w:t>
      </w:r>
      <w:r>
        <w:t xml:space="preserve">có thể xem danh sách các khóa học hiện tại, thay đổi cài đặt tài khoản hoặc tạo hồ sơ. </w:t>
      </w:r>
      <w:r w:rsidR="004A6F6A">
        <w:t>Người</w:t>
      </w:r>
      <w:r w:rsidR="00F37029">
        <w:t xml:space="preserve"> học</w:t>
      </w:r>
      <w:r>
        <w:t xml:space="preserve"> có thể truy cập thông tin khóa học, tài khoản hoặc hồ sơ từ bất kỳ trang edX nào, cho dù </w:t>
      </w:r>
      <w:r w:rsidR="004A6F6A">
        <w:t>người học</w:t>
      </w:r>
      <w:r>
        <w:t xml:space="preserve"> đang tham gia khóa học hay đang duyệt danh mục khóa học.</w:t>
      </w:r>
    </w:p>
    <w:p w14:paraId="764642D3" w14:textId="2540CED0" w:rsidR="005C7F29" w:rsidRDefault="005C7F29" w:rsidP="003F0E22">
      <w:pPr>
        <w:spacing w:line="360" w:lineRule="auto"/>
        <w:ind w:firstLine="720"/>
        <w:jc w:val="both"/>
      </w:pPr>
      <w:r w:rsidRPr="004A573B">
        <w:rPr>
          <w:b/>
          <w:bCs/>
          <w:i/>
          <w:iCs/>
        </w:rPr>
        <w:t xml:space="preserve">Dashboard </w:t>
      </w:r>
      <w:r>
        <w:t xml:space="preserve">của </w:t>
      </w:r>
      <w:r w:rsidR="004A6F6A">
        <w:t xml:space="preserve">người </w:t>
      </w:r>
      <w:r w:rsidR="00F37029">
        <w:t>học</w:t>
      </w:r>
      <w:r>
        <w:t xml:space="preserve"> cho phép </w:t>
      </w:r>
      <w:r w:rsidR="00DE2286">
        <w:t>người quản lý khóa học</w:t>
      </w:r>
      <w:r>
        <w:t xml:space="preserve"> truy cập thông tin khóa học, chẳng hạn như ngày bắt đầu và kết thúc, cài đặt email và chứng chỉ. </w:t>
      </w:r>
    </w:p>
    <w:p w14:paraId="7A97CA9F" w14:textId="77777777" w:rsidR="006630E7" w:rsidRDefault="006630E7" w:rsidP="006630E7">
      <w:pPr>
        <w:pStyle w:val="NoSpacing"/>
        <w:keepNext/>
        <w:jc w:val="center"/>
      </w:pPr>
      <w:r>
        <w:rPr>
          <w:noProof/>
        </w:rPr>
        <w:lastRenderedPageBreak/>
        <w:drawing>
          <wp:inline distT="0" distB="0" distL="0" distR="0" wp14:anchorId="759EB421" wp14:editId="7556C219">
            <wp:extent cx="5940425" cy="3432175"/>
            <wp:effectExtent l="0" t="0" r="3175" b="0"/>
            <wp:docPr id="98966202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2022" name="Picture 18"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0425" cy="3432175"/>
                    </a:xfrm>
                    <a:prstGeom prst="rect">
                      <a:avLst/>
                    </a:prstGeom>
                  </pic:spPr>
                </pic:pic>
              </a:graphicData>
            </a:graphic>
          </wp:inline>
        </w:drawing>
      </w:r>
    </w:p>
    <w:p w14:paraId="32C31A52" w14:textId="1145BCC7" w:rsidR="006630E7" w:rsidRDefault="006630E7" w:rsidP="006630E7">
      <w:pPr>
        <w:pStyle w:val="Caption"/>
      </w:pPr>
      <w:bookmarkStart w:id="284" w:name="_Toc179881155"/>
      <w:r>
        <w:t xml:space="preserve">Hình </w:t>
      </w:r>
      <w:fldSimple w:instr=" STYLEREF 1 \s ">
        <w:r w:rsidR="000C09B3">
          <w:rPr>
            <w:noProof/>
          </w:rPr>
          <w:t>3</w:t>
        </w:r>
      </w:fldSimple>
      <w:r w:rsidR="00922610">
        <w:t>.</w:t>
      </w:r>
      <w:fldSimple w:instr=" SEQ Hình \* ARABIC \s 1 ">
        <w:r w:rsidR="000C09B3">
          <w:rPr>
            <w:noProof/>
          </w:rPr>
          <w:t>17</w:t>
        </w:r>
      </w:fldSimple>
      <w:r>
        <w:t xml:space="preserve"> Trang Dashboard trong LMS</w:t>
      </w:r>
      <w:bookmarkEnd w:id="284"/>
    </w:p>
    <w:p w14:paraId="007E86CD" w14:textId="37C0B39B" w:rsidR="005C7F29" w:rsidRDefault="005C7F29" w:rsidP="003F0E22">
      <w:pPr>
        <w:spacing w:line="360" w:lineRule="auto"/>
        <w:ind w:firstLine="720"/>
        <w:jc w:val="both"/>
      </w:pPr>
      <w:r w:rsidRPr="004A573B">
        <w:rPr>
          <w:b/>
          <w:bCs/>
          <w:i/>
          <w:iCs/>
        </w:rPr>
        <w:t>Trang</w:t>
      </w:r>
      <w:r w:rsidR="004A6F6A">
        <w:rPr>
          <w:b/>
          <w:bCs/>
          <w:i/>
          <w:iCs/>
        </w:rPr>
        <w:t xml:space="preserve"> Account</w:t>
      </w:r>
      <w:r w:rsidRPr="004A573B">
        <w:rPr>
          <w:b/>
          <w:bCs/>
          <w:i/>
          <w:iCs/>
        </w:rPr>
        <w:t xml:space="preserve"> Settings </w:t>
      </w:r>
      <w:r>
        <w:t xml:space="preserve">cho phép </w:t>
      </w:r>
      <w:r w:rsidR="004A6F6A">
        <w:t xml:space="preserve">người </w:t>
      </w:r>
      <w:r w:rsidR="00F37029">
        <w:t>học</w:t>
      </w:r>
      <w:r>
        <w:t xml:space="preserve"> thay đổi các cài đặt như địa chỉ email, trình độ học vấn và quốc gia hoặc khu vực của </w:t>
      </w:r>
      <w:r w:rsidR="004A6F6A">
        <w:t>bản thân</w:t>
      </w:r>
      <w:r>
        <w:t xml:space="preserve"> và liên kết tài khoản với tài khoản Facebook hoặc Google. </w:t>
      </w:r>
    </w:p>
    <w:p w14:paraId="7A1F937D" w14:textId="77777777" w:rsidR="006630E7" w:rsidRDefault="006630E7" w:rsidP="006630E7">
      <w:pPr>
        <w:keepNext/>
        <w:spacing w:line="360" w:lineRule="auto"/>
        <w:jc w:val="center"/>
      </w:pPr>
      <w:r>
        <w:rPr>
          <w:noProof/>
        </w:rPr>
        <w:drawing>
          <wp:inline distT="0" distB="0" distL="0" distR="0" wp14:anchorId="06D03CC4" wp14:editId="0109F05D">
            <wp:extent cx="5940425" cy="3432175"/>
            <wp:effectExtent l="0" t="0" r="3175" b="0"/>
            <wp:docPr id="371102029" name="Picture 1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02029" name="Picture 19" descr="A screenshot of a cha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3432175"/>
                    </a:xfrm>
                    <a:prstGeom prst="rect">
                      <a:avLst/>
                    </a:prstGeom>
                  </pic:spPr>
                </pic:pic>
              </a:graphicData>
            </a:graphic>
          </wp:inline>
        </w:drawing>
      </w:r>
    </w:p>
    <w:p w14:paraId="0808141C" w14:textId="5820C85D" w:rsidR="006630E7" w:rsidRDefault="006630E7" w:rsidP="006630E7">
      <w:pPr>
        <w:pStyle w:val="Caption"/>
      </w:pPr>
      <w:bookmarkStart w:id="285" w:name="_Toc179881156"/>
      <w:r>
        <w:t xml:space="preserve">Hình </w:t>
      </w:r>
      <w:fldSimple w:instr=" STYLEREF 1 \s ">
        <w:r w:rsidR="000C09B3">
          <w:rPr>
            <w:noProof/>
          </w:rPr>
          <w:t>3</w:t>
        </w:r>
      </w:fldSimple>
      <w:r w:rsidR="00922610">
        <w:t>.</w:t>
      </w:r>
      <w:fldSimple w:instr=" SEQ Hình \* ARABIC \s 1 ">
        <w:r w:rsidR="000C09B3">
          <w:rPr>
            <w:noProof/>
          </w:rPr>
          <w:t>18</w:t>
        </w:r>
      </w:fldSimple>
      <w:r>
        <w:t xml:space="preserve"> Trang Account Settings trong Dashboard</w:t>
      </w:r>
      <w:bookmarkEnd w:id="285"/>
    </w:p>
    <w:p w14:paraId="11061A8D" w14:textId="771D4065" w:rsidR="005C7F29" w:rsidRDefault="005C7F29" w:rsidP="005C7F29">
      <w:pPr>
        <w:spacing w:line="360" w:lineRule="auto"/>
        <w:ind w:firstLine="720"/>
      </w:pPr>
      <w:r w:rsidRPr="004A573B">
        <w:rPr>
          <w:b/>
          <w:bCs/>
          <w:i/>
          <w:iCs/>
        </w:rPr>
        <w:t>Trên trang Profile,</w:t>
      </w:r>
      <w:r>
        <w:t xml:space="preserve"> </w:t>
      </w:r>
      <w:r w:rsidR="006630E7">
        <w:t>người học</w:t>
      </w:r>
      <w:r>
        <w:t xml:space="preserve"> có thể tạo hồ sơ bao gồm hình ảnh và thông tin tiểu sử</w:t>
      </w:r>
      <w:r w:rsidR="003F0E22">
        <w:t xml:space="preserve"> cá nhân</w:t>
      </w:r>
      <w:r>
        <w:t>.</w:t>
      </w:r>
    </w:p>
    <w:p w14:paraId="3DB5BFA0" w14:textId="77777777" w:rsidR="006630E7" w:rsidRDefault="006630E7" w:rsidP="006630E7">
      <w:pPr>
        <w:keepNext/>
        <w:spacing w:line="360" w:lineRule="auto"/>
        <w:jc w:val="center"/>
      </w:pPr>
      <w:r>
        <w:rPr>
          <w:noProof/>
        </w:rPr>
        <w:lastRenderedPageBreak/>
        <w:drawing>
          <wp:inline distT="0" distB="0" distL="0" distR="0" wp14:anchorId="4F260917" wp14:editId="05E36E45">
            <wp:extent cx="5940425" cy="3432175"/>
            <wp:effectExtent l="0" t="0" r="3175" b="0"/>
            <wp:docPr id="75599223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92231" name="Picture 2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3432175"/>
                    </a:xfrm>
                    <a:prstGeom prst="rect">
                      <a:avLst/>
                    </a:prstGeom>
                  </pic:spPr>
                </pic:pic>
              </a:graphicData>
            </a:graphic>
          </wp:inline>
        </w:drawing>
      </w:r>
    </w:p>
    <w:p w14:paraId="74DAA2D8" w14:textId="54E2799A" w:rsidR="006630E7" w:rsidRPr="00020B0D" w:rsidRDefault="006630E7" w:rsidP="006630E7">
      <w:pPr>
        <w:pStyle w:val="Caption"/>
      </w:pPr>
      <w:bookmarkStart w:id="286" w:name="_Toc179881157"/>
      <w:r>
        <w:t xml:space="preserve">Hình </w:t>
      </w:r>
      <w:fldSimple w:instr=" STYLEREF 1 \s ">
        <w:r w:rsidR="000C09B3">
          <w:rPr>
            <w:noProof/>
          </w:rPr>
          <w:t>3</w:t>
        </w:r>
      </w:fldSimple>
      <w:r w:rsidR="00922610">
        <w:t>.</w:t>
      </w:r>
      <w:fldSimple w:instr=" SEQ Hình \* ARABIC \s 1 ">
        <w:r w:rsidR="000C09B3">
          <w:rPr>
            <w:noProof/>
          </w:rPr>
          <w:t>19</w:t>
        </w:r>
      </w:fldSimple>
      <w:r>
        <w:t xml:space="preserve"> Trang Profile trong LMS</w:t>
      </w:r>
      <w:bookmarkEnd w:id="286"/>
    </w:p>
    <w:p w14:paraId="74DE5312" w14:textId="00C50F5F" w:rsidR="00552760" w:rsidRPr="00552760" w:rsidRDefault="00552760" w:rsidP="00794D58">
      <w:pPr>
        <w:pStyle w:val="Heading3"/>
        <w:numPr>
          <w:ilvl w:val="2"/>
          <w:numId w:val="45"/>
        </w:numPr>
      </w:pPr>
      <w:bookmarkStart w:id="287" w:name="_Toc181215564"/>
      <w:r>
        <w:t xml:space="preserve">Chứng chỉ khóa học - </w:t>
      </w:r>
      <w:r w:rsidRPr="00552760">
        <w:t>Certificate</w:t>
      </w:r>
      <w:bookmarkEnd w:id="287"/>
    </w:p>
    <w:p w14:paraId="35AF7DA0" w14:textId="2DF568D6" w:rsidR="006630E7" w:rsidRDefault="00552760" w:rsidP="006630E7">
      <w:pPr>
        <w:pStyle w:val="NoSpacing"/>
        <w:ind w:firstLine="720"/>
      </w:pPr>
      <w:r w:rsidRPr="00552760">
        <w:t xml:space="preserve">Trong nền tảng </w:t>
      </w:r>
      <w:r w:rsidR="00F05C3B">
        <w:t>OpenedX</w:t>
      </w:r>
      <w:r w:rsidRPr="00552760">
        <w:t xml:space="preserve">, chứng chỉ học tập là các tài liệu chính thức xác nhận </w:t>
      </w:r>
      <w:r w:rsidR="003F0E22">
        <w:t>n</w:t>
      </w:r>
      <w:r w:rsidR="007D7EDE">
        <w:t>gười học</w:t>
      </w:r>
      <w:r w:rsidRPr="00552760">
        <w:t xml:space="preserve"> đã hoàn thành thành công một khóa học hoặc chương trình trực tuyến. Các chứng chỉ này đóng vai trò là bằng chứng về thành tích và có thể có giá trị cho sự phát triển chuyên môn và thăng tiến trong sự nghiệp của </w:t>
      </w:r>
      <w:r w:rsidR="003F0E22">
        <w:t>n</w:t>
      </w:r>
      <w:r w:rsidR="007D7EDE">
        <w:t>gười học</w:t>
      </w:r>
      <w:r w:rsidRPr="00552760">
        <w:t xml:space="preserve">. </w:t>
      </w:r>
    </w:p>
    <w:p w14:paraId="20EAB5D8" w14:textId="77777777" w:rsidR="006630E7" w:rsidRDefault="006630E7" w:rsidP="006630E7">
      <w:pPr>
        <w:pStyle w:val="NoSpacing"/>
        <w:keepNext/>
        <w:ind w:firstLine="720"/>
        <w:jc w:val="center"/>
      </w:pPr>
      <w:r>
        <w:rPr>
          <w:noProof/>
        </w:rPr>
        <w:drawing>
          <wp:inline distT="0" distB="0" distL="0" distR="0" wp14:anchorId="1E9DD71E" wp14:editId="7299807F">
            <wp:extent cx="4559935" cy="2808858"/>
            <wp:effectExtent l="0" t="0" r="0" b="0"/>
            <wp:docPr id="5999452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5232" name="Picture 21"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0417" t="31167" r="16730"/>
                    <a:stretch/>
                  </pic:blipFill>
                  <pic:spPr bwMode="auto">
                    <a:xfrm>
                      <a:off x="0" y="0"/>
                      <a:ext cx="4562903" cy="2810686"/>
                    </a:xfrm>
                    <a:prstGeom prst="rect">
                      <a:avLst/>
                    </a:prstGeom>
                    <a:ln>
                      <a:noFill/>
                    </a:ln>
                    <a:extLst>
                      <a:ext uri="{53640926-AAD7-44D8-BBD7-CCE9431645EC}">
                        <a14:shadowObscured xmlns:a14="http://schemas.microsoft.com/office/drawing/2010/main"/>
                      </a:ext>
                    </a:extLst>
                  </pic:spPr>
                </pic:pic>
              </a:graphicData>
            </a:graphic>
          </wp:inline>
        </w:drawing>
      </w:r>
    </w:p>
    <w:p w14:paraId="4270669F" w14:textId="6065E067" w:rsidR="006630E7" w:rsidRDefault="006630E7" w:rsidP="006630E7">
      <w:pPr>
        <w:pStyle w:val="Caption"/>
      </w:pPr>
      <w:bookmarkStart w:id="288" w:name="_Toc179881158"/>
      <w:r>
        <w:t xml:space="preserve">Hình </w:t>
      </w:r>
      <w:fldSimple w:instr=" STYLEREF 1 \s ">
        <w:r w:rsidR="000C09B3">
          <w:rPr>
            <w:noProof/>
          </w:rPr>
          <w:t>3</w:t>
        </w:r>
      </w:fldSimple>
      <w:r w:rsidR="00922610">
        <w:t>.</w:t>
      </w:r>
      <w:fldSimple w:instr=" SEQ Hình \* ARABIC \s 1 ">
        <w:r w:rsidR="000C09B3">
          <w:rPr>
            <w:noProof/>
          </w:rPr>
          <w:t>20</w:t>
        </w:r>
      </w:fldSimple>
      <w:r>
        <w:t xml:space="preserve"> Ví dụ về chứng chỉ khóa học</w:t>
      </w:r>
      <w:bookmarkEnd w:id="288"/>
    </w:p>
    <w:p w14:paraId="3A83BCB3" w14:textId="77777777" w:rsidR="000E57E8" w:rsidRDefault="000E57E8" w:rsidP="000E57E8"/>
    <w:p w14:paraId="70AF1787" w14:textId="77777777" w:rsidR="000E57E8" w:rsidRDefault="000E57E8" w:rsidP="000E57E8"/>
    <w:p w14:paraId="6346A5CA" w14:textId="77777777" w:rsidR="000E57E8" w:rsidRPr="000E57E8" w:rsidRDefault="000E57E8" w:rsidP="000E57E8"/>
    <w:p w14:paraId="56491407" w14:textId="77F6C1B7" w:rsidR="00552760" w:rsidRPr="00552760" w:rsidRDefault="00552760" w:rsidP="00552760">
      <w:pPr>
        <w:pStyle w:val="NoSpacing"/>
        <w:ind w:left="360"/>
        <w:rPr>
          <w:b/>
          <w:bCs/>
          <w:i/>
          <w:iCs/>
        </w:rPr>
      </w:pPr>
      <w:r w:rsidRPr="00552760">
        <w:rPr>
          <w:b/>
          <w:bCs/>
          <w:i/>
          <w:iCs/>
        </w:rPr>
        <w:lastRenderedPageBreak/>
        <w:t>Các loại chứng chỉ:</w:t>
      </w:r>
    </w:p>
    <w:p w14:paraId="1006609A" w14:textId="2978B517" w:rsidR="00552760" w:rsidRDefault="00552760" w:rsidP="00552760">
      <w:pPr>
        <w:pStyle w:val="NoSpacing"/>
        <w:ind w:firstLine="720"/>
      </w:pPr>
      <w:r w:rsidRPr="00552760">
        <w:rPr>
          <w:i/>
          <w:iCs/>
        </w:rPr>
        <w:t>Chứng chỉ hoàn thành</w:t>
      </w:r>
      <w:r>
        <w:rPr>
          <w:i/>
          <w:iCs/>
        </w:rPr>
        <w:t xml:space="preserve"> </w:t>
      </w:r>
      <w:r w:rsidRPr="00552760">
        <w:rPr>
          <w:i/>
          <w:iCs/>
        </w:rPr>
        <w:t>- Certificate of Completion:</w:t>
      </w:r>
      <w:r>
        <w:t xml:space="preserve"> Đây là chứng chỉ chuẩn được cấp cho những </w:t>
      </w:r>
      <w:r w:rsidR="003F0E22">
        <w:t>n</w:t>
      </w:r>
      <w:r w:rsidR="007D7EDE">
        <w:t>gười học</w:t>
      </w:r>
      <w:r>
        <w:t xml:space="preserve"> hoàn thành khóa học thành công. Chứng chỉ này ghi nhận nỗ lực của họ và cho biết họ đã đáp ứng các yêu cầu tối thiểu của khóa học.</w:t>
      </w:r>
    </w:p>
    <w:p w14:paraId="53D5D2C1" w14:textId="3D1517A4" w:rsidR="00552760" w:rsidRDefault="00552760" w:rsidP="00552760">
      <w:pPr>
        <w:pStyle w:val="NoSpacing"/>
        <w:ind w:firstLine="720"/>
      </w:pPr>
      <w:r w:rsidRPr="00552760">
        <w:rPr>
          <w:i/>
          <w:iCs/>
        </w:rPr>
        <w:t>Chứng chỉ đã xác minh</w:t>
      </w:r>
      <w:r>
        <w:rPr>
          <w:i/>
          <w:iCs/>
        </w:rPr>
        <w:t xml:space="preserve"> - </w:t>
      </w:r>
      <w:r w:rsidRPr="00552760">
        <w:rPr>
          <w:i/>
          <w:iCs/>
        </w:rPr>
        <w:t>Verified Certificate:</w:t>
      </w:r>
      <w:r>
        <w:t xml:space="preserve"> Chứng chỉ đã xác minh là tùy chọn trả phí, thường bao gồm xác minh danh tính. </w:t>
      </w:r>
      <w:r w:rsidR="007D7EDE">
        <w:t>Người học</w:t>
      </w:r>
      <w:r>
        <w:t xml:space="preserve"> có thể cần hoàn thành các bước xác minh, chẳng hạn như giấy tờ tùy thân có ảnh để đảm bảo tính xác thực của chứng chỉ.</w:t>
      </w:r>
    </w:p>
    <w:p w14:paraId="08292518" w14:textId="7F40EE47" w:rsidR="00552760" w:rsidRDefault="00552760" w:rsidP="00552760">
      <w:pPr>
        <w:pStyle w:val="NoSpacing"/>
        <w:ind w:firstLine="720"/>
      </w:pPr>
      <w:r w:rsidRPr="00552760">
        <w:rPr>
          <w:i/>
          <w:iCs/>
        </w:rPr>
        <w:t>Chứng chỉ chuyên nghiệp</w:t>
      </w:r>
      <w:r>
        <w:rPr>
          <w:i/>
          <w:iCs/>
        </w:rPr>
        <w:t xml:space="preserve"> - </w:t>
      </w:r>
      <w:r w:rsidRPr="00552760">
        <w:rPr>
          <w:i/>
          <w:iCs/>
        </w:rPr>
        <w:t>Professional Certificate:</w:t>
      </w:r>
      <w:r>
        <w:t xml:space="preserve"> Một số khóa học hoặc chương trình trực tuyến cung cấp chứng chỉ chuyên nghiệp chứng minh trình độ thành thạo trong một lĩnh vực hoặc kỹ năng cụ thể. Những chứng chỉ này có thể phù hợp hơn với một số doanh nghiệp nhất định và có thể cải thiện khả năng tuyển dụng của </w:t>
      </w:r>
      <w:r w:rsidR="003F0E22">
        <w:t>n</w:t>
      </w:r>
      <w:r w:rsidR="007D7EDE">
        <w:t>gười học</w:t>
      </w:r>
      <w:r>
        <w:t>.</w:t>
      </w:r>
    </w:p>
    <w:p w14:paraId="3F70F2A1" w14:textId="6956A45A" w:rsidR="00552760" w:rsidRDefault="00552760" w:rsidP="00552760">
      <w:pPr>
        <w:pStyle w:val="NoSpacing"/>
        <w:ind w:firstLine="720"/>
      </w:pPr>
      <w:r>
        <w:t xml:space="preserve">Việc cung cấp chứng chỉ như bằng chứng về việc học trong các khóa học trực tuyến có thể có nhiều tác động tích cực đến động lực và sự tham gia của </w:t>
      </w:r>
      <w:r w:rsidR="003F0E22">
        <w:t>n</w:t>
      </w:r>
      <w:r w:rsidR="007D7EDE">
        <w:t>gười học</w:t>
      </w:r>
      <w:r>
        <w:t>. Sau đây là một số lợi thế chính:</w:t>
      </w:r>
    </w:p>
    <w:p w14:paraId="3405074F" w14:textId="6E358365" w:rsidR="00552760" w:rsidRDefault="00552760" w:rsidP="00552760">
      <w:pPr>
        <w:pStyle w:val="NoSpacing"/>
        <w:ind w:firstLine="720"/>
      </w:pPr>
      <w:r w:rsidRPr="00552760">
        <w:rPr>
          <w:i/>
          <w:iCs/>
        </w:rPr>
        <w:t>Động lực và đặt mục tiêu</w:t>
      </w:r>
      <w:r>
        <w:t xml:space="preserve">: Chứng chỉ cung cấp cho </w:t>
      </w:r>
      <w:r w:rsidR="003F0E22">
        <w:t>n</w:t>
      </w:r>
      <w:r w:rsidR="007D7EDE">
        <w:t>gười học</w:t>
      </w:r>
      <w:r>
        <w:t xml:space="preserve"> các mục tiêu cụ thể để phấn đấu khi họ tiến bộ trong suốt khóa học. Lời hứa về chứng chỉ có thể thúc đẩy </w:t>
      </w:r>
      <w:r w:rsidR="003F0E22">
        <w:t>n</w:t>
      </w:r>
      <w:r w:rsidR="007D7EDE">
        <w:t>gười học</w:t>
      </w:r>
      <w:r>
        <w:t xml:space="preserve"> tích cực hơn, hoàn thành bài tập và nghiên cứu tài liệu khóa học chuyên sâu hơn.</w:t>
      </w:r>
    </w:p>
    <w:p w14:paraId="65A45FCD" w14:textId="79D706E5" w:rsidR="00552760" w:rsidRDefault="00552760" w:rsidP="00552760">
      <w:pPr>
        <w:pStyle w:val="NoSpacing"/>
        <w:ind w:firstLine="720"/>
      </w:pPr>
      <w:r w:rsidRPr="00552760">
        <w:rPr>
          <w:i/>
          <w:iCs/>
        </w:rPr>
        <w:t>Trải nghiệm học tập nâng cao</w:t>
      </w:r>
      <w:r>
        <w:t xml:space="preserve">: Như đã nói ở trên, việc kiếm được chứng chỉ có thể khuyến khích </w:t>
      </w:r>
      <w:r w:rsidR="003F0E22">
        <w:t>n</w:t>
      </w:r>
      <w:r w:rsidR="007D7EDE">
        <w:t>gười học</w:t>
      </w:r>
      <w:r>
        <w:t xml:space="preserve"> nghiêm túc hơn trong việc học và đầu tư thời gian và công sức vào quá trình học. Cam kết gia tăng này thường dẫn đến trải nghiệm học tập được nâng cao và duy trì kiến ​​thức bền vững.</w:t>
      </w:r>
      <w:r>
        <w:tab/>
      </w:r>
    </w:p>
    <w:p w14:paraId="7DD28CD0" w14:textId="06817DD3" w:rsidR="00552760" w:rsidRDefault="00552760" w:rsidP="00552760">
      <w:pPr>
        <w:pStyle w:val="NoSpacing"/>
        <w:ind w:firstLine="720"/>
      </w:pPr>
      <w:r w:rsidRPr="00552760">
        <w:rPr>
          <w:i/>
          <w:iCs/>
        </w:rPr>
        <w:t>Công nhận thành tích</w:t>
      </w:r>
      <w:r>
        <w:t xml:space="preserve">: Chứng chỉ đóng vai trò là sự công nhận chính thức về thành tích của </w:t>
      </w:r>
      <w:r w:rsidR="003F0E22">
        <w:t>n</w:t>
      </w:r>
      <w:r w:rsidR="007D7EDE">
        <w:t>gười học</w:t>
      </w:r>
      <w:r>
        <w:t>. Hoàn thành khóa học trực tuyến và nhận được chứng chỉ chứng tỏ mức độ tận tâm và năng lực.</w:t>
      </w:r>
    </w:p>
    <w:p w14:paraId="074CD9E3" w14:textId="1FBFC702" w:rsidR="00395221" w:rsidRDefault="00552760" w:rsidP="003F0E22">
      <w:pPr>
        <w:pStyle w:val="NoSpacing"/>
        <w:ind w:firstLine="720"/>
      </w:pPr>
      <w:r w:rsidRPr="00552760">
        <w:rPr>
          <w:i/>
          <w:iCs/>
        </w:rPr>
        <w:t>Phát triển chuyên môn và thăng tiến trong sự nghiệp</w:t>
      </w:r>
      <w:r>
        <w:t xml:space="preserve">: Chứng chỉ nhận được từ các tổ chức uy tín có thể nâng cao hồ sơ chuyên môn của </w:t>
      </w:r>
      <w:r w:rsidR="003F0E22">
        <w:t>n</w:t>
      </w:r>
      <w:r w:rsidR="007D7EDE">
        <w:t>gười học</w:t>
      </w:r>
      <w:r>
        <w:t>. Người sử dụng lao động thường coi trọng chứng chỉ khóa học trực tuyến như bằng chứng cho thấy việc học tập suốt đời liên tục và cam kết tự hoàn thiện.</w:t>
      </w:r>
    </w:p>
    <w:p w14:paraId="65E36AB2" w14:textId="68B93A04" w:rsidR="00552760" w:rsidRDefault="00552760" w:rsidP="00552760">
      <w:pPr>
        <w:pStyle w:val="NoSpacing"/>
        <w:ind w:firstLine="720"/>
      </w:pPr>
      <w:r w:rsidRPr="00552760">
        <w:rPr>
          <w:i/>
          <w:iCs/>
        </w:rPr>
        <w:t>Học tập suốt đời</w:t>
      </w:r>
      <w:r>
        <w:t xml:space="preserve">: Việc nhận được chứng chỉ khuyến khích </w:t>
      </w:r>
      <w:r w:rsidR="003F0E22">
        <w:t>n</w:t>
      </w:r>
      <w:r w:rsidR="007D7EDE">
        <w:t>gười học</w:t>
      </w:r>
      <w:r>
        <w:t xml:space="preserve"> áp dụng tư duy học tập suốt đời. Khi họ hoàn thành một khóa học và nhận được chứng chỉ được người sử dụng lao động công nhận, họ có thể có động lực để khám phá các môn học khác và tiếp tục học ở các lĩnh vực khác nhau.</w:t>
      </w:r>
    </w:p>
    <w:p w14:paraId="535AD593" w14:textId="321E7C1E" w:rsidR="00552760" w:rsidRDefault="00552760" w:rsidP="00552760">
      <w:pPr>
        <w:pStyle w:val="NoSpacing"/>
        <w:ind w:firstLine="720"/>
      </w:pPr>
      <w:r w:rsidRPr="00552760">
        <w:rPr>
          <w:i/>
          <w:iCs/>
        </w:rPr>
        <w:lastRenderedPageBreak/>
        <w:t>Thể hiện các kỹ năng học trực tuyến</w:t>
      </w:r>
      <w:r>
        <w:t>: Việc nhận được chứng chỉ từ các khóa học trực tuyến chứng tỏ rằng một người có thể phát triển mạnh trong môi trường học tập kỹ thuật số và học tập thành công trong quá trình tự học, một kỹ năng ngày càng cần thiết trong thế giới công nghệ ngày nay.</w:t>
      </w:r>
    </w:p>
    <w:p w14:paraId="1232A542" w14:textId="71658DDD" w:rsidR="00552760" w:rsidRDefault="00552760" w:rsidP="006630E7">
      <w:pPr>
        <w:pStyle w:val="NoSpacing"/>
        <w:ind w:firstLine="720"/>
      </w:pPr>
      <w:r w:rsidRPr="00552760">
        <w:rPr>
          <w:i/>
          <w:iCs/>
        </w:rPr>
        <w:t>Dữ liệu cho các tổ chức</w:t>
      </w:r>
      <w:r>
        <w:t xml:space="preserve">: Việc cung cấp chứng chỉ cung cấp cho các tổ chức dữ liệu về tỷ lệ hoàn thành khóa học và thành tích của </w:t>
      </w:r>
      <w:r w:rsidR="003F0E22">
        <w:t>n</w:t>
      </w:r>
      <w:r w:rsidR="007D7EDE">
        <w:t>gười học</w:t>
      </w:r>
      <w:r>
        <w:t>. Thông tin này có thể được sử dụng để cải thiện thiết kế khóa học và chiến lược giảng dạy.</w:t>
      </w:r>
    </w:p>
    <w:p w14:paraId="3BFA853B" w14:textId="7D60743E" w:rsidR="00552760" w:rsidRDefault="00552760" w:rsidP="00552760">
      <w:pPr>
        <w:pStyle w:val="NoSpacing"/>
        <w:ind w:firstLine="720"/>
      </w:pPr>
      <w:r>
        <w:t xml:space="preserve">Chứng chỉ như bằng chứng về việc học trong các khóa học trực tuyến </w:t>
      </w:r>
      <w:r w:rsidR="00F05C3B">
        <w:t>OpenedX</w:t>
      </w:r>
      <w:r>
        <w:t xml:space="preserve"> làm tăng giá trị cho trải nghiệm học tập bằng cách ghi nhận nỗ lực của </w:t>
      </w:r>
      <w:r w:rsidR="003F0E22">
        <w:t>n</w:t>
      </w:r>
      <w:r w:rsidR="007D7EDE">
        <w:t>gười học</w:t>
      </w:r>
      <w:r>
        <w:t>, xác nhận thành tích của họ và cung cấp cho họ một chứng chỉ hữu hình để thể hiện các kỹ năng và kiến ​​thức của họ, từ đó có thể nâng cao cơ hội nghề nghiệp. Nó cũng hỗ trợ các tổ chức bằng cách thúc đẩy văn hóa học tập liên tục và cải thiện chất lượng chung của giáo dục trực tuyến.</w:t>
      </w:r>
    </w:p>
    <w:p w14:paraId="33378E59" w14:textId="0808E9A6" w:rsidR="00552760" w:rsidRDefault="00552760" w:rsidP="00552760">
      <w:pPr>
        <w:pStyle w:val="NoSpacing"/>
        <w:ind w:firstLine="720"/>
      </w:pPr>
      <w:r w:rsidRPr="00E656C0">
        <w:t xml:space="preserve">Bằng cách sử dụng Studio, </w:t>
      </w:r>
      <w:r w:rsidR="00DE2286">
        <w:t>người quản lý khóa học</w:t>
      </w:r>
      <w:r w:rsidRPr="00E656C0">
        <w:t xml:space="preserve"> tạo và quản lý các chứng chỉ mà </w:t>
      </w:r>
      <w:r w:rsidR="003F0E22">
        <w:t>n</w:t>
      </w:r>
      <w:r w:rsidR="007D7EDE">
        <w:t>gười học</w:t>
      </w:r>
      <w:r w:rsidRPr="00E656C0">
        <w:t xml:space="preserve"> có thể đạt được trong khóa học của mình. Nền tảng có thể tự động tạo chứng chỉ khi mỗi </w:t>
      </w:r>
      <w:r w:rsidR="003F0E22">
        <w:t>n</w:t>
      </w:r>
      <w:r w:rsidR="007D7EDE">
        <w:t>gười học</w:t>
      </w:r>
      <w:r w:rsidRPr="00E656C0">
        <w:t xml:space="preserve"> vượt qua khóa học cho cả khóa học theo nhịp độ tự học và theo nhịp độ của</w:t>
      </w:r>
      <w:r>
        <w:t xml:space="preserve"> </w:t>
      </w:r>
      <w:r w:rsidRPr="00E656C0">
        <w:t>người hướng dẫn.</w:t>
      </w:r>
    </w:p>
    <w:p w14:paraId="67ED7323" w14:textId="5687FCFD" w:rsidR="00552760" w:rsidRPr="00E656C0" w:rsidRDefault="00552760" w:rsidP="00552760">
      <w:pPr>
        <w:pStyle w:val="NoSpacing"/>
        <w:ind w:firstLine="720"/>
      </w:pPr>
      <w:r w:rsidRPr="00E656C0">
        <w:t xml:space="preserve">Khi có chứng chỉ, các tùy chọn để </w:t>
      </w:r>
      <w:r w:rsidR="003F0E22">
        <w:t>n</w:t>
      </w:r>
      <w:r w:rsidR="007D7EDE">
        <w:t>gười học</w:t>
      </w:r>
      <w:r w:rsidRPr="00E656C0">
        <w:t xml:space="preserve"> xem chứng chỉ của họ sẽ có sẵn trên bảng điều khiển dành cho </w:t>
      </w:r>
      <w:r w:rsidR="003F0E22">
        <w:t>n</w:t>
      </w:r>
      <w:r w:rsidR="007D7EDE">
        <w:t>gười học</w:t>
      </w:r>
      <w:r w:rsidRPr="00E656C0">
        <w:t xml:space="preserve">, trang </w:t>
      </w:r>
      <w:r w:rsidR="003F0E22">
        <w:t>Profile</w:t>
      </w:r>
      <w:r w:rsidRPr="00E656C0">
        <w:t xml:space="preserve"> và trang </w:t>
      </w:r>
      <w:r w:rsidR="003F0E22">
        <w:t>Progress</w:t>
      </w:r>
      <w:r w:rsidRPr="00E656C0">
        <w:t xml:space="preserve">. </w:t>
      </w:r>
    </w:p>
    <w:p w14:paraId="1B66EA59" w14:textId="0B89A5E1" w:rsidR="00552760" w:rsidRDefault="00552760" w:rsidP="00552760">
      <w:pPr>
        <w:pStyle w:val="NoSpacing"/>
        <w:ind w:firstLine="720"/>
      </w:pPr>
      <w:r>
        <w:t xml:space="preserve">Nền tảng này có thể tự động tạo chứng chỉ khi mỗi </w:t>
      </w:r>
      <w:r w:rsidR="003F0E22">
        <w:t>n</w:t>
      </w:r>
      <w:r w:rsidR="007D7EDE">
        <w:t>gười học</w:t>
      </w:r>
      <w:r>
        <w:t xml:space="preserve"> vượt qua khóa học đối với cả khóa học tự học và khóa học có </w:t>
      </w:r>
      <w:r w:rsidR="00DE2286">
        <w:t>người quản lý khóa học</w:t>
      </w:r>
      <w:r>
        <w:t xml:space="preserve"> hướng dẫn.</w:t>
      </w:r>
    </w:p>
    <w:p w14:paraId="563909A2" w14:textId="77777777" w:rsidR="00552760" w:rsidRDefault="00552760" w:rsidP="008038DB">
      <w:pPr>
        <w:pStyle w:val="NoSpacing"/>
        <w:ind w:firstLine="720"/>
      </w:pPr>
      <w:r>
        <w:t>Đối với các khóa học tự học, chứng chỉ sẽ có ngay sau khi được tạo.</w:t>
      </w:r>
    </w:p>
    <w:p w14:paraId="2FE1F700" w14:textId="4BFF0120" w:rsidR="00552760" w:rsidRDefault="00552760" w:rsidP="00105B31">
      <w:pPr>
        <w:pStyle w:val="NoSpacing"/>
        <w:ind w:firstLine="720"/>
      </w:pPr>
      <w:r>
        <w:t xml:space="preserve">Đối với các khóa học có </w:t>
      </w:r>
      <w:r w:rsidR="00DE2286">
        <w:t>người quản lý khóa học</w:t>
      </w:r>
      <w:r>
        <w:t xml:space="preserve"> hướng dẫn, chứng chỉ sẽ có sau 48 giờ kể từ ngày kết thúc khóa học theo mặc định. </w:t>
      </w:r>
      <w:r w:rsidR="00DE2286">
        <w:t>Người quản lý khóa học</w:t>
      </w:r>
      <w:r>
        <w:t xml:space="preserve"> cũng có thể chỉ định một ngày khác để cấp chứng chỉ.</w:t>
      </w:r>
    </w:p>
    <w:p w14:paraId="4247AE4B" w14:textId="7DB04A05" w:rsidR="005377A9" w:rsidRDefault="00552760" w:rsidP="00794D58">
      <w:pPr>
        <w:pStyle w:val="Heading3"/>
        <w:numPr>
          <w:ilvl w:val="2"/>
          <w:numId w:val="45"/>
        </w:numPr>
      </w:pPr>
      <w:bookmarkStart w:id="289" w:name="_Toc181215565"/>
      <w:r>
        <w:t>Course Dates – Ngày khóa học</w:t>
      </w:r>
      <w:bookmarkEnd w:id="289"/>
    </w:p>
    <w:p w14:paraId="69155923" w14:textId="73099437" w:rsidR="004A573B" w:rsidRPr="004A573B" w:rsidRDefault="004A573B" w:rsidP="00794D58">
      <w:pPr>
        <w:pStyle w:val="NoSpacing"/>
        <w:numPr>
          <w:ilvl w:val="0"/>
          <w:numId w:val="32"/>
        </w:numPr>
        <w:rPr>
          <w:i/>
          <w:iCs/>
        </w:rPr>
      </w:pPr>
      <w:r w:rsidRPr="004A573B">
        <w:rPr>
          <w:i/>
          <w:iCs/>
        </w:rPr>
        <w:t>Ngày và giờ bắt đầu khóa học</w:t>
      </w:r>
    </w:p>
    <w:p w14:paraId="04B3F069" w14:textId="0A74555B" w:rsidR="005377A9" w:rsidRPr="005377A9" w:rsidRDefault="005377A9" w:rsidP="004A573B">
      <w:pPr>
        <w:pStyle w:val="NoSpacing"/>
        <w:ind w:firstLine="720"/>
      </w:pPr>
      <w:r w:rsidRPr="004A573B">
        <w:t>Ngày và giờ bắt đầu khóa học</w:t>
      </w:r>
      <w:r w:rsidRPr="005377A9">
        <w:t xml:space="preserve"> chỉ định thời điểm </w:t>
      </w:r>
      <w:r w:rsidR="00105B31">
        <w:t>n</w:t>
      </w:r>
      <w:r w:rsidR="007D7EDE">
        <w:t>gười học</w:t>
      </w:r>
      <w:r w:rsidRPr="005377A9">
        <w:t xml:space="preserve"> có thể truy cập nội dung khóa học đã xuất bản. Khi </w:t>
      </w:r>
      <w:r w:rsidR="00DE2286">
        <w:t>người quản lý khóa học</w:t>
      </w:r>
      <w:r w:rsidRPr="005377A9">
        <w:t xml:space="preserve"> </w:t>
      </w:r>
      <w:r w:rsidR="004A573B">
        <w:t>t</w:t>
      </w:r>
      <w:r w:rsidRPr="005377A9">
        <w:t xml:space="preserve">ạo khóa học, ngày và giờ bắt đầu khóa học được đặt thành 01/01/2030 lúc 00:00 UTC để đảm bảo khóa học của </w:t>
      </w:r>
      <w:r w:rsidR="00DE2286">
        <w:t>người quản lý khóa học</w:t>
      </w:r>
      <w:r w:rsidRPr="005377A9">
        <w:t xml:space="preserve"> không bắt đầu trước thời điểm </w:t>
      </w:r>
      <w:r w:rsidR="00DE2286">
        <w:t>người quản lý khóa học</w:t>
      </w:r>
      <w:r w:rsidRPr="005377A9">
        <w:t xml:space="preserve"> dự định.</w:t>
      </w:r>
    </w:p>
    <w:p w14:paraId="061AA8EA" w14:textId="7770F8EC" w:rsidR="005377A9" w:rsidRDefault="005377A9" w:rsidP="004A573B">
      <w:pPr>
        <w:pStyle w:val="NoSpacing"/>
        <w:ind w:firstLine="720"/>
      </w:pPr>
      <w:r w:rsidRPr="005377A9">
        <w:lastRenderedPageBreak/>
        <w:t xml:space="preserve">Mặc dù </w:t>
      </w:r>
      <w:r w:rsidR="00105B31">
        <w:t>n</w:t>
      </w:r>
      <w:r w:rsidR="007D7EDE">
        <w:t>gười học</w:t>
      </w:r>
      <w:r w:rsidRPr="005377A9">
        <w:t xml:space="preserve"> không thể truy cập bất kỳ phần nào của khóa học trước ngày bắt đầu khóa học, nhưng các thành viên nhóm khóa học đã đăng ký khóa học và có vai trò là nhân viên, quản trị viên hoặc người thử nghiệm beta có thể xem nội dung đã xuất bản trong khóa học trước ngày bắt đầu khóa học.</w:t>
      </w:r>
    </w:p>
    <w:p w14:paraId="0376063A" w14:textId="61D9A042" w:rsidR="004A573B" w:rsidRPr="005377A9" w:rsidRDefault="004A573B" w:rsidP="00794D58">
      <w:pPr>
        <w:pStyle w:val="NoSpacing"/>
        <w:numPr>
          <w:ilvl w:val="0"/>
          <w:numId w:val="32"/>
        </w:numPr>
      </w:pPr>
      <w:r w:rsidRPr="004A573B">
        <w:rPr>
          <w:i/>
          <w:iCs/>
        </w:rPr>
        <w:t>Ngày và giờ kết thúc khóa học</w:t>
      </w:r>
    </w:p>
    <w:p w14:paraId="5E6A6AD9" w14:textId="59621A19" w:rsidR="005377A9" w:rsidRPr="005377A9" w:rsidRDefault="005377A9" w:rsidP="00105B31">
      <w:pPr>
        <w:pStyle w:val="NoSpacing"/>
        <w:ind w:firstLine="430"/>
      </w:pPr>
      <w:r w:rsidRPr="004A573B">
        <w:t>Ngày và giờ kết thúc khóa học</w:t>
      </w:r>
      <w:r w:rsidRPr="005377A9">
        <w:t xml:space="preserve"> chỉ định thời điểm </w:t>
      </w:r>
      <w:r w:rsidR="00105B31">
        <w:t>n</w:t>
      </w:r>
      <w:r w:rsidR="007D7EDE">
        <w:t>gười học</w:t>
      </w:r>
      <w:r w:rsidRPr="005377A9">
        <w:t xml:space="preserve"> không còn có thể kiếm được tín chỉ cho các bài tập đã chấm điểm hoặc để lấy chứng chỉ. </w:t>
      </w:r>
      <w:r w:rsidR="007D7EDE">
        <w:t>Người học</w:t>
      </w:r>
      <w:r w:rsidRPr="005377A9">
        <w:t xml:space="preserve"> có thể tiếp tục hoàn thành các khóa học có sẵn, nhưng không thể kiếm được tín chỉ sau khi khóa học kết thúc.</w:t>
      </w:r>
    </w:p>
    <w:p w14:paraId="3391EA43" w14:textId="3823A938" w:rsidR="005377A9" w:rsidRPr="005377A9" w:rsidRDefault="005377A9" w:rsidP="004A573B">
      <w:pPr>
        <w:pStyle w:val="NoSpacing"/>
        <w:ind w:firstLine="430"/>
      </w:pPr>
      <w:r w:rsidRPr="005377A9">
        <w:t xml:space="preserve">Trong các khóa học tự học, nhóm khóa học có thể vô hiệu hóa một số thành phần khóa học dựa trên ngày kết thúc khóa học. Ví dụ: nhóm khóa học có thể vô hiệu hóa bài kiểm tra cuối kỳ sau ngày kết thúc của khóa học tự học. </w:t>
      </w:r>
    </w:p>
    <w:p w14:paraId="25C5E1ED" w14:textId="59DEADEC" w:rsidR="005377A9" w:rsidRDefault="005377A9" w:rsidP="004A573B">
      <w:pPr>
        <w:pStyle w:val="NoSpacing"/>
        <w:ind w:firstLine="430"/>
      </w:pPr>
      <w:r w:rsidRPr="005377A9">
        <w:t xml:space="preserve">Nếu </w:t>
      </w:r>
      <w:r w:rsidR="00DE2286">
        <w:t>người quản lý khóa học</w:t>
      </w:r>
      <w:r w:rsidRPr="005377A9">
        <w:t xml:space="preserve"> không đặt ngày kết thúc khóa học, </w:t>
      </w:r>
      <w:r w:rsidR="00105B31">
        <w:t>n</w:t>
      </w:r>
      <w:r w:rsidR="007D7EDE">
        <w:t>gười học</w:t>
      </w:r>
      <w:r w:rsidRPr="005377A9">
        <w:t xml:space="preserve"> không thể truy cập vào các chứng chỉ đã đạt được.</w:t>
      </w:r>
    </w:p>
    <w:p w14:paraId="4EC63860" w14:textId="256D8DE6" w:rsidR="004A573B" w:rsidRPr="004A573B" w:rsidRDefault="004A573B" w:rsidP="00794D58">
      <w:pPr>
        <w:pStyle w:val="NoSpacing"/>
        <w:numPr>
          <w:ilvl w:val="0"/>
          <w:numId w:val="32"/>
        </w:numPr>
        <w:rPr>
          <w:i/>
          <w:iCs/>
        </w:rPr>
      </w:pPr>
      <w:r w:rsidRPr="004A573B">
        <w:rPr>
          <w:i/>
          <w:iCs/>
        </w:rPr>
        <w:t>Ngày và giờ bắt đầu ghi danh</w:t>
      </w:r>
    </w:p>
    <w:p w14:paraId="47C07E39" w14:textId="054CBBC2" w:rsidR="005377A9" w:rsidRPr="005377A9" w:rsidRDefault="005377A9" w:rsidP="004A573B">
      <w:pPr>
        <w:pStyle w:val="NoSpacing"/>
        <w:ind w:firstLine="360"/>
      </w:pPr>
      <w:r w:rsidRPr="005377A9">
        <w:t xml:space="preserve">Ngày và giờ bắt đầu ghi danh chỉ định thời điểm </w:t>
      </w:r>
      <w:r w:rsidR="00105B31">
        <w:t>n</w:t>
      </w:r>
      <w:r w:rsidR="007D7EDE">
        <w:t>gười học</w:t>
      </w:r>
      <w:r w:rsidRPr="005377A9">
        <w:t xml:space="preserve"> có thể bắt đầu ghi danh vào khóa học. Đảm bảo rằng ngày bắt đầu ghi danh đủ sớm để </w:t>
      </w:r>
      <w:r w:rsidR="00105B31">
        <w:t>n</w:t>
      </w:r>
      <w:r w:rsidR="007D7EDE">
        <w:t>gười học</w:t>
      </w:r>
      <w:r w:rsidRPr="005377A9">
        <w:t xml:space="preserve"> có thể ghi danh và chuẩn bị cho khóa học. Ngày và giờ bắt đầu ghi danh phải trước ngày và giờ bắt đầu khóa học.</w:t>
      </w:r>
    </w:p>
    <w:p w14:paraId="6891F7BC" w14:textId="5C999425" w:rsidR="00395221" w:rsidRPr="005377A9" w:rsidRDefault="005377A9" w:rsidP="00105B31">
      <w:pPr>
        <w:pStyle w:val="NoSpacing"/>
        <w:ind w:firstLine="360"/>
      </w:pPr>
      <w:r w:rsidRPr="005377A9">
        <w:t xml:space="preserve">Ngay sau khi ghi danh bắt đầu, </w:t>
      </w:r>
      <w:r w:rsidR="00105B31">
        <w:t>n</w:t>
      </w:r>
      <w:r w:rsidR="007D7EDE">
        <w:t>gười học</w:t>
      </w:r>
      <w:r w:rsidRPr="005377A9">
        <w:t xml:space="preserve"> tiềm năng có thể xem khóa học của </w:t>
      </w:r>
      <w:r w:rsidR="00DE2286">
        <w:t>người quản lý khóa học</w:t>
      </w:r>
      <w:r w:rsidRPr="005377A9">
        <w:t xml:space="preserve"> trong danh mục khóa học, xem trang </w:t>
      </w:r>
      <w:r w:rsidR="00105B31">
        <w:t>About Course</w:t>
      </w:r>
      <w:r w:rsidRPr="005377A9">
        <w:t xml:space="preserve"> và ghi danh vào khóa học.</w:t>
      </w:r>
    </w:p>
    <w:p w14:paraId="12A61D05" w14:textId="77777777" w:rsidR="005377A9" w:rsidRPr="004A573B" w:rsidRDefault="005377A9" w:rsidP="00794D58">
      <w:pPr>
        <w:pStyle w:val="NoSpacing"/>
        <w:numPr>
          <w:ilvl w:val="0"/>
          <w:numId w:val="32"/>
        </w:numPr>
        <w:rPr>
          <w:i/>
          <w:iCs/>
        </w:rPr>
      </w:pPr>
      <w:r w:rsidRPr="004A573B">
        <w:rPr>
          <w:i/>
          <w:iCs/>
        </w:rPr>
        <w:t>Ngày và giờ kết thúc ghi danh</w:t>
      </w:r>
    </w:p>
    <w:p w14:paraId="09B3FD0C" w14:textId="266D2A51" w:rsidR="005377A9" w:rsidRPr="005377A9" w:rsidRDefault="005377A9" w:rsidP="004A573B">
      <w:pPr>
        <w:pStyle w:val="NoSpacing"/>
        <w:ind w:firstLine="360"/>
      </w:pPr>
      <w:r w:rsidRPr="005377A9">
        <w:t xml:space="preserve">Ngày và giờ kết thúc ghi danh chỉ định thời điểm </w:t>
      </w:r>
      <w:r w:rsidR="00105B31">
        <w:t>n</w:t>
      </w:r>
      <w:r w:rsidR="007D7EDE">
        <w:t>gười học</w:t>
      </w:r>
      <w:r w:rsidRPr="005377A9">
        <w:t xml:space="preserve"> không thể ghi danh vào khóa học nữa. Đảm bảo rằng ngày kết thúc ghi danh đủ muộn để </w:t>
      </w:r>
      <w:r w:rsidR="00105B31">
        <w:t>n</w:t>
      </w:r>
      <w:r w:rsidR="007D7EDE">
        <w:t>gười học</w:t>
      </w:r>
      <w:r w:rsidRPr="005377A9">
        <w:t xml:space="preserve"> có đủ thời gian ghi danh. Ngày kết thúc ghi danh phải trước ngày kết thúc khóa học.</w:t>
      </w:r>
    </w:p>
    <w:p w14:paraId="6FEFDE9E" w14:textId="019D957F" w:rsidR="005377A9" w:rsidRDefault="005377A9" w:rsidP="00794D58">
      <w:pPr>
        <w:pStyle w:val="Heading3"/>
        <w:numPr>
          <w:ilvl w:val="2"/>
          <w:numId w:val="45"/>
        </w:numPr>
      </w:pPr>
      <w:bookmarkStart w:id="290" w:name="_Toc181215566"/>
      <w:r w:rsidRPr="004A573B">
        <w:t>Course Pacing</w:t>
      </w:r>
      <w:r w:rsidR="004A573B">
        <w:t xml:space="preserve"> – Tốc độ khóa học</w:t>
      </w:r>
      <w:bookmarkEnd w:id="290"/>
    </w:p>
    <w:p w14:paraId="603C3780" w14:textId="32629366" w:rsidR="005377A9" w:rsidRDefault="00DE2286" w:rsidP="004A573B">
      <w:pPr>
        <w:pStyle w:val="NoSpacing"/>
        <w:ind w:firstLine="720"/>
      </w:pPr>
      <w:r>
        <w:t>Người quản lý khóa học</w:t>
      </w:r>
      <w:r w:rsidR="005377A9">
        <w:t xml:space="preserve"> có thể thiết lập lịch trình cho khóa học của mình, bao gồm thời điểm phát hành nội dung và ngày đến hạn nộp bài tập. </w:t>
      </w:r>
      <w:r>
        <w:t>Người quản lý khóa học</w:t>
      </w:r>
      <w:r w:rsidR="005377A9">
        <w:t xml:space="preserve"> có thể cho phép </w:t>
      </w:r>
      <w:r w:rsidR="00105B31">
        <w:t>n</w:t>
      </w:r>
      <w:r w:rsidR="007D7EDE">
        <w:t>gười học</w:t>
      </w:r>
      <w:r w:rsidR="005377A9">
        <w:t xml:space="preserve"> làm việc theo tốc độ của riêng họ, miễn là họ hoàn thành khóa học trong khoảng thời gian chạy khóa học.</w:t>
      </w:r>
    </w:p>
    <w:p w14:paraId="012A1D1E" w14:textId="66D20E8A" w:rsidR="005377A9" w:rsidRPr="004A573B" w:rsidRDefault="005377A9" w:rsidP="00794D58">
      <w:pPr>
        <w:pStyle w:val="NoSpacing"/>
        <w:numPr>
          <w:ilvl w:val="0"/>
          <w:numId w:val="32"/>
        </w:numPr>
        <w:rPr>
          <w:i/>
          <w:iCs/>
        </w:rPr>
      </w:pPr>
      <w:r w:rsidRPr="004A573B">
        <w:rPr>
          <w:i/>
          <w:iCs/>
        </w:rPr>
        <w:t xml:space="preserve">Khóa học theo tốc độ của </w:t>
      </w:r>
      <w:r w:rsidR="00DE2286">
        <w:rPr>
          <w:i/>
          <w:iCs/>
        </w:rPr>
        <w:t>người quản lý khóa học</w:t>
      </w:r>
    </w:p>
    <w:p w14:paraId="47ABC5CA" w14:textId="2C9450FC" w:rsidR="005377A9" w:rsidRDefault="005377A9" w:rsidP="004A573B">
      <w:pPr>
        <w:pStyle w:val="NoSpacing"/>
        <w:ind w:firstLine="360"/>
      </w:pPr>
      <w:r>
        <w:lastRenderedPageBreak/>
        <w:t xml:space="preserve">Các khóa học tuân theo lịch trình mà </w:t>
      </w:r>
      <w:r w:rsidR="00DE2286">
        <w:t>người quản lý khóa học</w:t>
      </w:r>
      <w:r>
        <w:t xml:space="preserve"> thiết lập được gọi là khóa học theo tốc độ của </w:t>
      </w:r>
      <w:r w:rsidR="00DE2286">
        <w:t>người quản lý khóa học</w:t>
      </w:r>
      <w:r>
        <w:t>.</w:t>
      </w:r>
    </w:p>
    <w:p w14:paraId="23CFB193" w14:textId="77777777" w:rsidR="005377A9" w:rsidRPr="004A573B" w:rsidRDefault="005377A9" w:rsidP="00794D58">
      <w:pPr>
        <w:pStyle w:val="NoSpacing"/>
        <w:numPr>
          <w:ilvl w:val="0"/>
          <w:numId w:val="32"/>
        </w:numPr>
        <w:rPr>
          <w:i/>
          <w:iCs/>
        </w:rPr>
      </w:pPr>
      <w:r w:rsidRPr="004A573B">
        <w:rPr>
          <w:i/>
          <w:iCs/>
        </w:rPr>
        <w:t>Khóa học tự học</w:t>
      </w:r>
    </w:p>
    <w:p w14:paraId="71DC1583" w14:textId="00F56343" w:rsidR="005377A9" w:rsidRPr="005377A9" w:rsidRDefault="005377A9" w:rsidP="004A573B">
      <w:pPr>
        <w:pStyle w:val="NoSpacing"/>
        <w:ind w:firstLine="360"/>
      </w:pPr>
      <w:r>
        <w:t xml:space="preserve">Các khóa học cho phép </w:t>
      </w:r>
      <w:r w:rsidR="00105B31">
        <w:t>n</w:t>
      </w:r>
      <w:r w:rsidR="007D7EDE">
        <w:t>gười học</w:t>
      </w:r>
      <w:r>
        <w:t xml:space="preserve"> làm việc theo tốc độ của riêng họ, miễn là họ hoàn thành trước khi khóa học kết thúc, được gọi là khóa học tự học. Các khóa học này cung cấp cho </w:t>
      </w:r>
      <w:r w:rsidR="00105B31">
        <w:t>n</w:t>
      </w:r>
      <w:r w:rsidR="007D7EDE">
        <w:t>gười học</w:t>
      </w:r>
      <w:r>
        <w:t xml:space="preserve"> sự linh hoạt để sửa đổi ngày làm bài tập khi cần. </w:t>
      </w:r>
    </w:p>
    <w:p w14:paraId="23323CE0" w14:textId="0986F0D9" w:rsidR="005377A9" w:rsidRDefault="004A573B" w:rsidP="00794D58">
      <w:pPr>
        <w:pStyle w:val="Heading3"/>
        <w:numPr>
          <w:ilvl w:val="2"/>
          <w:numId w:val="45"/>
        </w:numPr>
      </w:pPr>
      <w:bookmarkStart w:id="291" w:name="_Toc181215567"/>
      <w:r>
        <w:t>Trang giới thiệu khóa học</w:t>
      </w:r>
      <w:r w:rsidR="006D5698" w:rsidRPr="006D5698">
        <w:t xml:space="preserve"> </w:t>
      </w:r>
      <w:r w:rsidR="006D5698">
        <w:t>- Course About Page</w:t>
      </w:r>
      <w:bookmarkEnd w:id="291"/>
      <w:r w:rsidR="006D5698">
        <w:t xml:space="preserve"> </w:t>
      </w:r>
    </w:p>
    <w:p w14:paraId="4AA6D55C" w14:textId="2A9E144D" w:rsidR="00EC6362" w:rsidRDefault="00221BCA" w:rsidP="00EC6362">
      <w:pPr>
        <w:spacing w:line="360" w:lineRule="auto"/>
        <w:ind w:firstLine="720"/>
        <w:jc w:val="both"/>
      </w:pPr>
      <w:r>
        <w:t xml:space="preserve"> </w:t>
      </w:r>
      <w:r w:rsidR="004A573B" w:rsidRPr="004A573B">
        <w:t>Trang Giới thiệu về khóa học</w:t>
      </w:r>
      <w:r w:rsidR="00105B31">
        <w:t xml:space="preserve"> – Course About</w:t>
      </w:r>
      <w:r w:rsidR="004A573B" w:rsidRPr="004A573B">
        <w:t xml:space="preserve">, đôi khi được gọi là trang tóm tắt khóa học, cung cấp thông tin về khóa học </w:t>
      </w:r>
      <w:r w:rsidR="00105B31">
        <w:t>mà</w:t>
      </w:r>
      <w:r w:rsidR="004A573B" w:rsidRPr="004A573B">
        <w:t xml:space="preserve"> </w:t>
      </w:r>
      <w:r w:rsidR="00DE2286">
        <w:t>người quản lý khóa học</w:t>
      </w:r>
      <w:r w:rsidR="004A573B" w:rsidRPr="004A573B">
        <w:t xml:space="preserve"> </w:t>
      </w:r>
      <w:r w:rsidR="00105B31">
        <w:t>muốn cho</w:t>
      </w:r>
      <w:r w:rsidR="004A573B" w:rsidRPr="004A573B">
        <w:t xml:space="preserve"> </w:t>
      </w:r>
      <w:r w:rsidR="00105B31">
        <w:t>n</w:t>
      </w:r>
      <w:r w:rsidR="007D7EDE">
        <w:t>gười học</w:t>
      </w:r>
      <w:r w:rsidR="00105B31">
        <w:t xml:space="preserve"> xem</w:t>
      </w:r>
      <w:r w:rsidR="004A573B" w:rsidRPr="004A573B">
        <w:t xml:space="preserve">. </w:t>
      </w:r>
      <w:r w:rsidR="007D7EDE">
        <w:t>Người học</w:t>
      </w:r>
      <w:r w:rsidR="004A573B" w:rsidRPr="004A573B">
        <w:t xml:space="preserve"> có thể xem trang </w:t>
      </w:r>
      <w:r w:rsidR="00105B31">
        <w:t>Course About</w:t>
      </w:r>
      <w:r w:rsidR="004A573B" w:rsidRPr="004A573B">
        <w:t xml:space="preserve"> trước khi đăng ký khóa học. </w:t>
      </w:r>
    </w:p>
    <w:p w14:paraId="5C583D97" w14:textId="77777777" w:rsidR="00EC6362" w:rsidRDefault="00EC6362" w:rsidP="00EC6362">
      <w:pPr>
        <w:keepNext/>
        <w:spacing w:line="360" w:lineRule="auto"/>
        <w:jc w:val="center"/>
      </w:pPr>
      <w:r>
        <w:rPr>
          <w:noProof/>
        </w:rPr>
        <w:drawing>
          <wp:inline distT="0" distB="0" distL="0" distR="0" wp14:anchorId="1537DAA6" wp14:editId="583B129A">
            <wp:extent cx="5738732" cy="2976245"/>
            <wp:effectExtent l="0" t="0" r="0" b="0"/>
            <wp:docPr id="196567089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0899" name="Picture 22"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l="3382" t="10915"/>
                    <a:stretch/>
                  </pic:blipFill>
                  <pic:spPr bwMode="auto">
                    <a:xfrm>
                      <a:off x="0" y="0"/>
                      <a:ext cx="5739546" cy="2976667"/>
                    </a:xfrm>
                    <a:prstGeom prst="rect">
                      <a:avLst/>
                    </a:prstGeom>
                    <a:ln>
                      <a:noFill/>
                    </a:ln>
                    <a:extLst>
                      <a:ext uri="{53640926-AAD7-44D8-BBD7-CCE9431645EC}">
                        <a14:shadowObscured xmlns:a14="http://schemas.microsoft.com/office/drawing/2010/main"/>
                      </a:ext>
                    </a:extLst>
                  </pic:spPr>
                </pic:pic>
              </a:graphicData>
            </a:graphic>
          </wp:inline>
        </w:drawing>
      </w:r>
    </w:p>
    <w:p w14:paraId="1F404DBE" w14:textId="3849F611" w:rsidR="00EC6362" w:rsidRDefault="00EC6362" w:rsidP="00EC6362">
      <w:pPr>
        <w:pStyle w:val="Caption"/>
      </w:pPr>
      <w:bookmarkStart w:id="292" w:name="_Toc179881159"/>
      <w:r>
        <w:t xml:space="preserve">Hình </w:t>
      </w:r>
      <w:fldSimple w:instr=" STYLEREF 1 \s ">
        <w:r w:rsidR="000C09B3">
          <w:rPr>
            <w:noProof/>
          </w:rPr>
          <w:t>3</w:t>
        </w:r>
      </w:fldSimple>
      <w:r w:rsidR="00922610">
        <w:t>.</w:t>
      </w:r>
      <w:fldSimple w:instr=" SEQ Hình \* ARABIC \s 1 ">
        <w:r w:rsidR="000C09B3">
          <w:rPr>
            <w:noProof/>
          </w:rPr>
          <w:t>21</w:t>
        </w:r>
      </w:fldSimple>
      <w:r>
        <w:t xml:space="preserve"> Trang giới thiệu khóa học</w:t>
      </w:r>
      <w:bookmarkEnd w:id="292"/>
    </w:p>
    <w:p w14:paraId="602595C9" w14:textId="6B20DE2B" w:rsidR="006D5698" w:rsidRDefault="007D7EDE" w:rsidP="006D5698">
      <w:pPr>
        <w:spacing w:line="360" w:lineRule="auto"/>
        <w:ind w:firstLine="720"/>
        <w:jc w:val="both"/>
      </w:pPr>
      <w:r>
        <w:t>Người học</w:t>
      </w:r>
      <w:r w:rsidR="006D5698">
        <w:t xml:space="preserve"> sẽ thấy mô tả về khóa học trên trang, dưới tiêu đề “</w:t>
      </w:r>
      <w:r w:rsidR="006D5698" w:rsidRPr="006D5698">
        <w:t>About this course</w:t>
      </w:r>
      <w:r w:rsidR="006D5698">
        <w:t xml:space="preserve">”. Mô tả khóa học chứa thông tin sau về khóa học: </w:t>
      </w:r>
    </w:p>
    <w:p w14:paraId="4347D125" w14:textId="0FC0876E" w:rsidR="006D5698" w:rsidRDefault="006D5698" w:rsidP="00794D58">
      <w:pPr>
        <w:pStyle w:val="ListParagraph"/>
        <w:numPr>
          <w:ilvl w:val="0"/>
          <w:numId w:val="32"/>
        </w:numPr>
        <w:spacing w:line="360" w:lineRule="auto"/>
        <w:jc w:val="both"/>
      </w:pPr>
      <w:r>
        <w:t>Mô tả khóa học dài. Mô tả này chứa 150-400 từ.</w:t>
      </w:r>
    </w:p>
    <w:p w14:paraId="726631FB" w14:textId="68185350" w:rsidR="006D5698" w:rsidRDefault="006D5698" w:rsidP="00794D58">
      <w:pPr>
        <w:pStyle w:val="ListParagraph"/>
        <w:numPr>
          <w:ilvl w:val="0"/>
          <w:numId w:val="32"/>
        </w:numPr>
        <w:spacing w:line="360" w:lineRule="auto"/>
        <w:jc w:val="both"/>
      </w:pPr>
      <w:r>
        <w:t>Tên của nhân viên khóa học, cùng với tiểu sử ngắn và hình ảnh. Để có kết quả tốt nhất, hình ảnh nhân viên khóa học phải có kích thước 110 x 110 px.</w:t>
      </w:r>
    </w:p>
    <w:p w14:paraId="4192C3D6" w14:textId="56F885CB" w:rsidR="006D5698" w:rsidRDefault="006D5698" w:rsidP="00794D58">
      <w:pPr>
        <w:pStyle w:val="ListParagraph"/>
        <w:numPr>
          <w:ilvl w:val="0"/>
          <w:numId w:val="32"/>
        </w:numPr>
        <w:spacing w:line="360" w:lineRule="auto"/>
        <w:jc w:val="both"/>
      </w:pPr>
      <w:r>
        <w:t>Ngoài ra, mô tả khóa học có thể chứa thông tin sau</w:t>
      </w:r>
      <w:r w:rsidR="003B18BC">
        <w:t>: C</w:t>
      </w:r>
      <w:r>
        <w:t>ác điều kiện tiên quyết về kỹ năng và kiến ​​thức. Câu hỏi thường gặp. Ngôn ngữ khả dụng cho văn bản, video và bản ghi video.</w:t>
      </w:r>
    </w:p>
    <w:p w14:paraId="058E4FCE" w14:textId="0ED8BC2A" w:rsidR="005377A9" w:rsidRPr="006D5698" w:rsidRDefault="00037F3E" w:rsidP="00794D58">
      <w:pPr>
        <w:pStyle w:val="Heading3"/>
        <w:numPr>
          <w:ilvl w:val="2"/>
          <w:numId w:val="45"/>
        </w:numPr>
      </w:pPr>
      <w:bookmarkStart w:id="293" w:name="_Toc181215568"/>
      <w:r>
        <w:lastRenderedPageBreak/>
        <w:t xml:space="preserve">Course </w:t>
      </w:r>
      <w:r w:rsidR="005377A9" w:rsidRPr="006D5698">
        <w:t>Section</w:t>
      </w:r>
      <w:r>
        <w:t>s</w:t>
      </w:r>
      <w:bookmarkEnd w:id="293"/>
    </w:p>
    <w:p w14:paraId="4D6339DC" w14:textId="18BEC7F9" w:rsidR="008D7F73" w:rsidRDefault="008D7F73" w:rsidP="006D5698">
      <w:pPr>
        <w:spacing w:line="360" w:lineRule="auto"/>
        <w:ind w:firstLine="284"/>
        <w:jc w:val="both"/>
      </w:pPr>
      <w:r>
        <w:t xml:space="preserve">Section </w:t>
      </w:r>
      <w:r w:rsidRPr="008D7F73">
        <w:t xml:space="preserve">là mục cao nhất trong khóa học. Một </w:t>
      </w:r>
      <w:r>
        <w:t>section</w:t>
      </w:r>
      <w:r w:rsidRPr="008D7F73">
        <w:t xml:space="preserve"> có thể đại diện cho một khoảng thời gian trong khóa học, một chương hoặc một nguyên tắc tổ chức khác. Một </w:t>
      </w:r>
      <w:r>
        <w:t>section</w:t>
      </w:r>
      <w:r w:rsidRPr="008D7F73">
        <w:t xml:space="preserve"> chứa một hoặc nhiều </w:t>
      </w:r>
      <w:r w:rsidR="003B18BC">
        <w:t>Subsection</w:t>
      </w:r>
      <w:r w:rsidRPr="008D7F73">
        <w:t>.</w:t>
      </w:r>
    </w:p>
    <w:p w14:paraId="191145FF" w14:textId="10278D2E" w:rsidR="00EC6362" w:rsidRDefault="00EC6362" w:rsidP="00EC6362">
      <w:pPr>
        <w:keepNext/>
        <w:spacing w:line="360" w:lineRule="auto"/>
        <w:jc w:val="center"/>
      </w:pPr>
      <w:r>
        <w:rPr>
          <w:noProof/>
        </w:rPr>
        <mc:AlternateContent>
          <mc:Choice Requires="wps">
            <w:drawing>
              <wp:anchor distT="0" distB="0" distL="114300" distR="114300" simplePos="0" relativeHeight="251718656" behindDoc="0" locked="0" layoutInCell="1" allowOverlap="1" wp14:anchorId="585FE86A" wp14:editId="5FDF6CBD">
                <wp:simplePos x="0" y="0"/>
                <wp:positionH relativeFrom="column">
                  <wp:posOffset>183108</wp:posOffset>
                </wp:positionH>
                <wp:positionV relativeFrom="paragraph">
                  <wp:posOffset>239083</wp:posOffset>
                </wp:positionV>
                <wp:extent cx="5613253" cy="3055047"/>
                <wp:effectExtent l="0" t="0" r="26035" b="12065"/>
                <wp:wrapNone/>
                <wp:docPr id="2069547389" name="Rectangle 24"/>
                <wp:cNvGraphicFramePr/>
                <a:graphic xmlns:a="http://schemas.openxmlformats.org/drawingml/2006/main">
                  <a:graphicData uri="http://schemas.microsoft.com/office/word/2010/wordprocessingShape">
                    <wps:wsp>
                      <wps:cNvSpPr/>
                      <wps:spPr>
                        <a:xfrm>
                          <a:off x="0" y="0"/>
                          <a:ext cx="5613253" cy="30550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47234" id="Rectangle 24" o:spid="_x0000_s1026" style="position:absolute;margin-left:14.4pt;margin-top:18.85pt;width:442pt;height:240.5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" filled="f" strokecolor="red" strokeweight="1pt"/>
            </w:pict>
          </mc:Fallback>
        </mc:AlternateContent>
      </w:r>
      <w:r>
        <w:rPr>
          <w:noProof/>
        </w:rPr>
        <w:drawing>
          <wp:inline distT="0" distB="0" distL="0" distR="0" wp14:anchorId="0D86CD0D" wp14:editId="5346117F">
            <wp:extent cx="5940425" cy="3485515"/>
            <wp:effectExtent l="0" t="0" r="3175" b="635"/>
            <wp:docPr id="142275632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6328" name="Picture 2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0425" cy="3485515"/>
                    </a:xfrm>
                    <a:prstGeom prst="rect">
                      <a:avLst/>
                    </a:prstGeom>
                  </pic:spPr>
                </pic:pic>
              </a:graphicData>
            </a:graphic>
          </wp:inline>
        </w:drawing>
      </w:r>
    </w:p>
    <w:p w14:paraId="2901EFB0" w14:textId="0E2A0B55" w:rsidR="00EC6362" w:rsidRDefault="00EC6362" w:rsidP="00EC6362">
      <w:pPr>
        <w:pStyle w:val="Caption"/>
      </w:pPr>
      <w:bookmarkStart w:id="294" w:name="_Toc179881160"/>
      <w:r>
        <w:t xml:space="preserve">Hình </w:t>
      </w:r>
      <w:fldSimple w:instr=" STYLEREF 1 \s ">
        <w:r w:rsidR="000C09B3">
          <w:rPr>
            <w:noProof/>
          </w:rPr>
          <w:t>3</w:t>
        </w:r>
      </w:fldSimple>
      <w:r w:rsidR="00922610">
        <w:t>.</w:t>
      </w:r>
      <w:fldSimple w:instr=" SEQ Hình \* ARABIC \s 1 ">
        <w:r w:rsidR="000C09B3">
          <w:rPr>
            <w:noProof/>
          </w:rPr>
          <w:t>22</w:t>
        </w:r>
      </w:fldSimple>
      <w:r>
        <w:t xml:space="preserve"> Ví dụ về Section trong Studio</w:t>
      </w:r>
      <w:bookmarkEnd w:id="294"/>
    </w:p>
    <w:p w14:paraId="72AF7AC5" w14:textId="1AF21A4B" w:rsidR="008D7F73" w:rsidRDefault="003B18BC" w:rsidP="006D5698">
      <w:pPr>
        <w:spacing w:line="360" w:lineRule="auto"/>
        <w:ind w:firstLine="397"/>
        <w:jc w:val="both"/>
      </w:pPr>
      <w:r w:rsidRPr="003B18BC">
        <w:rPr>
          <w:i/>
          <w:iCs/>
        </w:rPr>
        <w:t>K</w:t>
      </w:r>
      <w:r w:rsidR="008D7F73" w:rsidRPr="003B18BC">
        <w:rPr>
          <w:i/>
          <w:iCs/>
        </w:rPr>
        <w:t xml:space="preserve">hả năng hiển thị đối với </w:t>
      </w:r>
      <w:r w:rsidR="007D7EDE" w:rsidRPr="003B18BC">
        <w:rPr>
          <w:i/>
          <w:iCs/>
        </w:rPr>
        <w:t>người học</w:t>
      </w:r>
      <w:r w:rsidR="00FD5754" w:rsidRPr="003B18BC">
        <w:rPr>
          <w:i/>
          <w:iCs/>
        </w:rPr>
        <w:t>:</w:t>
      </w:r>
      <w:r w:rsidR="00FD5754">
        <w:t xml:space="preserve"> </w:t>
      </w:r>
      <w:r w:rsidR="007D7EDE">
        <w:t>Người học</w:t>
      </w:r>
      <w:r w:rsidR="008D7F73">
        <w:t xml:space="preserve"> chỉ có thể xem nội dung trong section khi ngày phát hành của section đó đã qua và mỗi điều kiện sau đây được đáp ứng:</w:t>
      </w:r>
    </w:p>
    <w:p w14:paraId="5105CD34" w14:textId="77777777" w:rsidR="008D7F73" w:rsidRDefault="008D7F73" w:rsidP="00794D58">
      <w:pPr>
        <w:pStyle w:val="ListParagraph"/>
        <w:numPr>
          <w:ilvl w:val="0"/>
          <w:numId w:val="33"/>
        </w:numPr>
        <w:spacing w:line="360" w:lineRule="auto"/>
        <w:jc w:val="both"/>
      </w:pPr>
      <w:r>
        <w:t xml:space="preserve">Ngày phát hành của </w:t>
      </w:r>
      <w:r w:rsidR="00FD5754" w:rsidRPr="00FD5754">
        <w:t>subsection</w:t>
      </w:r>
      <w:r>
        <w:t xml:space="preserve"> có chứa nội dung đó đã qua.</w:t>
      </w:r>
    </w:p>
    <w:p w14:paraId="669E249F" w14:textId="70CC6C60" w:rsidR="008D7F73" w:rsidRDefault="00FD5754" w:rsidP="00794D58">
      <w:pPr>
        <w:pStyle w:val="ListParagraph"/>
        <w:numPr>
          <w:ilvl w:val="0"/>
          <w:numId w:val="33"/>
        </w:numPr>
        <w:spacing w:line="360" w:lineRule="auto"/>
        <w:jc w:val="both"/>
      </w:pPr>
      <w:r>
        <w:t xml:space="preserve">Unit </w:t>
      </w:r>
      <w:r w:rsidR="008D7F73">
        <w:t>đã được</w:t>
      </w:r>
      <w:r>
        <w:t xml:space="preserve"> công khai với </w:t>
      </w:r>
      <w:r w:rsidR="007D7EDE">
        <w:t>người học</w:t>
      </w:r>
      <w:r w:rsidR="008D7F73">
        <w:t>.</w:t>
      </w:r>
    </w:p>
    <w:p w14:paraId="5BEFD4B5" w14:textId="11653CE2" w:rsidR="008D7F73" w:rsidRDefault="00FD5754" w:rsidP="00794D58">
      <w:pPr>
        <w:pStyle w:val="ListParagraph"/>
        <w:numPr>
          <w:ilvl w:val="0"/>
          <w:numId w:val="33"/>
        </w:numPr>
        <w:spacing w:line="360" w:lineRule="auto"/>
        <w:jc w:val="both"/>
      </w:pPr>
      <w:r>
        <w:t>Unit</w:t>
      </w:r>
      <w:r w:rsidR="008D7F73">
        <w:t xml:space="preserve"> không bị ẩn đối với </w:t>
      </w:r>
      <w:r w:rsidR="007D7EDE">
        <w:t>người học</w:t>
      </w:r>
      <w:r w:rsidR="008D7F73">
        <w:t>.</w:t>
      </w:r>
    </w:p>
    <w:p w14:paraId="1AC001A4" w14:textId="0F0840AE" w:rsidR="00FD5754" w:rsidRDefault="00FD5754" w:rsidP="006D5698">
      <w:pPr>
        <w:spacing w:line="360" w:lineRule="auto"/>
        <w:ind w:left="70" w:firstLine="327"/>
        <w:jc w:val="both"/>
      </w:pPr>
      <w:r w:rsidRPr="003B18BC">
        <w:rPr>
          <w:i/>
          <w:iCs/>
        </w:rPr>
        <w:t>Trạng thái phát hành của Section</w:t>
      </w:r>
      <w:r>
        <w:t xml:space="preserve">: Để nội dung của một section có thể hiển thị cho </w:t>
      </w:r>
      <w:r w:rsidR="007D7EDE">
        <w:t>người học</w:t>
      </w:r>
      <w:r>
        <w:t>, section đó phải được phát hành. Các trạng thái phát hành:</w:t>
      </w:r>
    </w:p>
    <w:p w14:paraId="530BBAE8" w14:textId="77777777" w:rsidR="00FD5754" w:rsidRDefault="00FD5754" w:rsidP="00794D58">
      <w:pPr>
        <w:pStyle w:val="ListParagraph"/>
        <w:numPr>
          <w:ilvl w:val="0"/>
          <w:numId w:val="36"/>
        </w:numPr>
        <w:spacing w:line="360" w:lineRule="auto"/>
        <w:jc w:val="both"/>
      </w:pPr>
      <w:r>
        <w:t xml:space="preserve">Unscheduled status _ </w:t>
      </w:r>
      <w:r w:rsidRPr="00FD5754">
        <w:t>Trạng thái không theo lịch trình</w:t>
      </w:r>
    </w:p>
    <w:p w14:paraId="040E3751" w14:textId="77777777" w:rsidR="00FD5754" w:rsidRDefault="00FD5754" w:rsidP="00794D58">
      <w:pPr>
        <w:pStyle w:val="ListParagraph"/>
        <w:numPr>
          <w:ilvl w:val="0"/>
          <w:numId w:val="36"/>
        </w:numPr>
        <w:spacing w:line="360" w:lineRule="auto"/>
        <w:jc w:val="both"/>
      </w:pPr>
      <w:r>
        <w:t xml:space="preserve">Scheduled status _ </w:t>
      </w:r>
      <w:r w:rsidRPr="00FD5754">
        <w:t>Trạng thái theo lịch trình</w:t>
      </w:r>
    </w:p>
    <w:p w14:paraId="306CDA85" w14:textId="77777777" w:rsidR="00FD5754" w:rsidRDefault="00FD5754" w:rsidP="00794D58">
      <w:pPr>
        <w:pStyle w:val="ListParagraph"/>
        <w:numPr>
          <w:ilvl w:val="0"/>
          <w:numId w:val="36"/>
        </w:numPr>
        <w:spacing w:line="360" w:lineRule="auto"/>
        <w:jc w:val="both"/>
      </w:pPr>
      <w:r>
        <w:t xml:space="preserve">Released status _ </w:t>
      </w:r>
      <w:r w:rsidRPr="00FD5754">
        <w:t>Trạng thái đã phát hành</w:t>
      </w:r>
    </w:p>
    <w:p w14:paraId="5B07EDB7" w14:textId="77777777" w:rsidR="00FD5754" w:rsidRDefault="00FD5754" w:rsidP="00794D58">
      <w:pPr>
        <w:pStyle w:val="ListParagraph"/>
        <w:numPr>
          <w:ilvl w:val="0"/>
          <w:numId w:val="36"/>
        </w:numPr>
        <w:spacing w:line="360" w:lineRule="auto"/>
        <w:jc w:val="both"/>
      </w:pPr>
      <w:r>
        <w:t xml:space="preserve">Released with Unpublished Changes status _ </w:t>
      </w:r>
      <w:r w:rsidRPr="00FD5754">
        <w:t>Trạng thái Đã phát hành với Thay đổi chưa phát hành</w:t>
      </w:r>
    </w:p>
    <w:p w14:paraId="5A3777AB" w14:textId="77777777" w:rsidR="00FD5754" w:rsidRPr="008D7F73" w:rsidRDefault="00FD5754" w:rsidP="00794D58">
      <w:pPr>
        <w:pStyle w:val="ListParagraph"/>
        <w:numPr>
          <w:ilvl w:val="0"/>
          <w:numId w:val="36"/>
        </w:numPr>
        <w:spacing w:line="360" w:lineRule="auto"/>
        <w:jc w:val="both"/>
      </w:pPr>
      <w:r>
        <w:t xml:space="preserve">Staff Only Content status_ </w:t>
      </w:r>
      <w:r w:rsidRPr="00FD5754">
        <w:t>Trạng thái Nội dung chỉ dành cho nhân viên</w:t>
      </w:r>
    </w:p>
    <w:p w14:paraId="1CF6D46F" w14:textId="77777777" w:rsidR="005377A9" w:rsidRPr="006D5698" w:rsidRDefault="005377A9" w:rsidP="00794D58">
      <w:pPr>
        <w:pStyle w:val="Heading3"/>
        <w:numPr>
          <w:ilvl w:val="2"/>
          <w:numId w:val="45"/>
        </w:numPr>
      </w:pPr>
      <w:bookmarkStart w:id="295" w:name="_Toc181215569"/>
      <w:r w:rsidRPr="006D5698">
        <w:lastRenderedPageBreak/>
        <w:t>Course Subsections</w:t>
      </w:r>
      <w:bookmarkEnd w:id="295"/>
    </w:p>
    <w:p w14:paraId="44405CB9" w14:textId="34D25C40" w:rsidR="005377A9" w:rsidRDefault="005377A9" w:rsidP="006D5698">
      <w:pPr>
        <w:pStyle w:val="NoSpacing"/>
        <w:ind w:firstLine="720"/>
      </w:pPr>
      <w:r w:rsidRPr="006D5698">
        <w:t xml:space="preserve">Các </w:t>
      </w:r>
      <w:r w:rsidR="006D5698">
        <w:t>Subsection</w:t>
      </w:r>
      <w:r w:rsidR="00037F3E">
        <w:t xml:space="preserve"> (tiểu mục)</w:t>
      </w:r>
      <w:r w:rsidR="006D5698" w:rsidRPr="006D5698">
        <w:t xml:space="preserve"> </w:t>
      </w:r>
      <w:r w:rsidRPr="006D5698">
        <w:t xml:space="preserve">được chia thành các </w:t>
      </w:r>
      <w:r w:rsidR="006D5698">
        <w:t>Subsection</w:t>
      </w:r>
      <w:r w:rsidRPr="006D5698">
        <w:t xml:space="preserve">, mỗi </w:t>
      </w:r>
      <w:r w:rsidR="006D5698">
        <w:t>Subsection</w:t>
      </w:r>
      <w:r w:rsidRPr="006D5698">
        <w:t xml:space="preserve"> chứa một hoặc nhiều </w:t>
      </w:r>
      <w:r w:rsidR="00037F3E">
        <w:t>Unit</w:t>
      </w:r>
      <w:r w:rsidRPr="006D5698">
        <w:t xml:space="preserve">. Một </w:t>
      </w:r>
      <w:r w:rsidR="006D5698">
        <w:t>Subsection</w:t>
      </w:r>
      <w:r w:rsidRPr="006D5698">
        <w:t xml:space="preserve"> đại diện cho một chủ đề trong khóa học</w:t>
      </w:r>
      <w:r w:rsidR="003B18BC">
        <w:t xml:space="preserve">. </w:t>
      </w:r>
      <w:r w:rsidRPr="006D5698">
        <w:t xml:space="preserve">Đôi khi, các </w:t>
      </w:r>
      <w:r w:rsidR="006D5698">
        <w:t>Subsection</w:t>
      </w:r>
      <w:r w:rsidRPr="006D5698">
        <w:t xml:space="preserve"> được gọi là "bài học" hoặc có thể đại diện cho nội dung của một tuần.</w:t>
      </w:r>
    </w:p>
    <w:p w14:paraId="56AC6975" w14:textId="61419052" w:rsidR="00EC6362" w:rsidRDefault="00EC6362" w:rsidP="00EC6362">
      <w:pPr>
        <w:keepNext/>
        <w:spacing w:line="360" w:lineRule="auto"/>
        <w:jc w:val="center"/>
      </w:pPr>
      <w:r>
        <w:rPr>
          <w:noProof/>
        </w:rPr>
        <mc:AlternateContent>
          <mc:Choice Requires="wps">
            <w:drawing>
              <wp:anchor distT="0" distB="0" distL="114300" distR="114300" simplePos="0" relativeHeight="251719680" behindDoc="0" locked="0" layoutInCell="1" allowOverlap="1" wp14:anchorId="2B4A80D1" wp14:editId="443A15DD">
                <wp:simplePos x="0" y="0"/>
                <wp:positionH relativeFrom="column">
                  <wp:posOffset>156680</wp:posOffset>
                </wp:positionH>
                <wp:positionV relativeFrom="paragraph">
                  <wp:posOffset>758006</wp:posOffset>
                </wp:positionV>
                <wp:extent cx="5623824" cy="660694"/>
                <wp:effectExtent l="0" t="0" r="15240" b="25400"/>
                <wp:wrapNone/>
                <wp:docPr id="1568371381" name="Rectangle 25"/>
                <wp:cNvGraphicFramePr/>
                <a:graphic xmlns:a="http://schemas.openxmlformats.org/drawingml/2006/main">
                  <a:graphicData uri="http://schemas.microsoft.com/office/word/2010/wordprocessingShape">
                    <wps:wsp>
                      <wps:cNvSpPr/>
                      <wps:spPr>
                        <a:xfrm>
                          <a:off x="0" y="0"/>
                          <a:ext cx="5623824" cy="660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921C9" id="Rectangle 25" o:spid="_x0000_s1026" style="position:absolute;margin-left:12.35pt;margin-top:59.7pt;width:442.8pt;height:5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" filled="f" strokecolor="red" strokeweight="1pt"/>
            </w:pict>
          </mc:Fallback>
        </mc:AlternateContent>
      </w:r>
      <w:r>
        <w:rPr>
          <w:noProof/>
        </w:rPr>
        <w:drawing>
          <wp:inline distT="0" distB="0" distL="0" distR="0" wp14:anchorId="27001C38" wp14:editId="4A475115">
            <wp:extent cx="5940425" cy="3485515"/>
            <wp:effectExtent l="0" t="0" r="3175" b="635"/>
            <wp:docPr id="64835992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6328" name="Picture 2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0425" cy="3485515"/>
                    </a:xfrm>
                    <a:prstGeom prst="rect">
                      <a:avLst/>
                    </a:prstGeom>
                  </pic:spPr>
                </pic:pic>
              </a:graphicData>
            </a:graphic>
          </wp:inline>
        </w:drawing>
      </w:r>
    </w:p>
    <w:p w14:paraId="1DF69B5C" w14:textId="5F297543" w:rsidR="00EC6362" w:rsidRPr="006D5698" w:rsidRDefault="00EC6362" w:rsidP="00EC6362">
      <w:pPr>
        <w:pStyle w:val="Caption"/>
      </w:pPr>
      <w:bookmarkStart w:id="296" w:name="_Toc179881161"/>
      <w:r>
        <w:t xml:space="preserve">Hình </w:t>
      </w:r>
      <w:fldSimple w:instr=" STYLEREF 1 \s ">
        <w:r w:rsidR="000C09B3">
          <w:rPr>
            <w:noProof/>
          </w:rPr>
          <w:t>3</w:t>
        </w:r>
      </w:fldSimple>
      <w:r w:rsidR="00922610">
        <w:t>.</w:t>
      </w:r>
      <w:fldSimple w:instr=" SEQ Hình \* ARABIC \s 1 ">
        <w:r w:rsidR="000C09B3">
          <w:rPr>
            <w:noProof/>
          </w:rPr>
          <w:t>23</w:t>
        </w:r>
      </w:fldSimple>
      <w:r>
        <w:t xml:space="preserve"> Ví dụ về Subsection trong Studio</w:t>
      </w:r>
      <w:bookmarkEnd w:id="296"/>
    </w:p>
    <w:p w14:paraId="7431FA19" w14:textId="5FD05439" w:rsidR="005377A9" w:rsidRPr="00037F3E" w:rsidRDefault="006D5698" w:rsidP="00794D58">
      <w:pPr>
        <w:pStyle w:val="ListParagraph"/>
        <w:numPr>
          <w:ilvl w:val="0"/>
          <w:numId w:val="35"/>
        </w:numPr>
        <w:spacing w:line="360" w:lineRule="auto"/>
        <w:rPr>
          <w:b/>
          <w:bCs/>
          <w:i/>
          <w:iCs/>
        </w:rPr>
      </w:pPr>
      <w:r w:rsidRPr="00037F3E">
        <w:rPr>
          <w:b/>
          <w:bCs/>
          <w:i/>
          <w:iCs/>
        </w:rPr>
        <w:t>Subsection</w:t>
      </w:r>
      <w:r w:rsidR="005377A9" w:rsidRPr="00037F3E">
        <w:rPr>
          <w:b/>
          <w:bCs/>
          <w:i/>
          <w:iCs/>
        </w:rPr>
        <w:t xml:space="preserve"> và khả năng hiển thị đối với </w:t>
      </w:r>
      <w:r w:rsidR="00BE4833">
        <w:rPr>
          <w:b/>
          <w:bCs/>
          <w:i/>
          <w:iCs/>
        </w:rPr>
        <w:t>n</w:t>
      </w:r>
      <w:r w:rsidR="007D7EDE">
        <w:rPr>
          <w:b/>
          <w:bCs/>
          <w:i/>
          <w:iCs/>
        </w:rPr>
        <w:t>gười học</w:t>
      </w:r>
    </w:p>
    <w:p w14:paraId="122E5C84" w14:textId="6503BE58" w:rsidR="005377A9" w:rsidRDefault="00DE2286" w:rsidP="00037F3E">
      <w:pPr>
        <w:pStyle w:val="NoSpacing"/>
        <w:ind w:firstLine="720"/>
      </w:pPr>
      <w:r>
        <w:t>Người quản lý khóa học</w:t>
      </w:r>
      <w:r w:rsidR="005377A9">
        <w:t xml:space="preserve"> có thể thiết lập các </w:t>
      </w:r>
      <w:r w:rsidR="006D5698">
        <w:t>Subsection</w:t>
      </w:r>
      <w:r w:rsidR="005377A9">
        <w:t xml:space="preserve"> để phát hành cùng lúc với </w:t>
      </w:r>
      <w:r w:rsidR="00EC6362">
        <w:t>Section</w:t>
      </w:r>
      <w:r w:rsidR="005377A9">
        <w:t xml:space="preserve"> chứa hoặc sau đó.</w:t>
      </w:r>
      <w:r w:rsidR="00037F3E">
        <w:t xml:space="preserve"> </w:t>
      </w:r>
      <w:r>
        <w:t>Người quản lý khóa học</w:t>
      </w:r>
      <w:r w:rsidR="005377A9">
        <w:t xml:space="preserve"> có thể ẩn một </w:t>
      </w:r>
      <w:r w:rsidR="006D5698">
        <w:t>Subsection</w:t>
      </w:r>
      <w:r w:rsidR="005377A9">
        <w:t xml:space="preserve"> để </w:t>
      </w:r>
      <w:r w:rsidR="00EC6362">
        <w:t>n</w:t>
      </w:r>
      <w:r w:rsidR="007D7EDE">
        <w:t>gười học</w:t>
      </w:r>
      <w:r w:rsidR="005377A9">
        <w:t xml:space="preserve"> không nhìn thấy </w:t>
      </w:r>
      <w:r w:rsidR="006D5698">
        <w:t>Subsection</w:t>
      </w:r>
      <w:r w:rsidR="005377A9">
        <w:t xml:space="preserve"> và các </w:t>
      </w:r>
      <w:r w:rsidR="00037F3E">
        <w:t>Unit</w:t>
      </w:r>
      <w:r w:rsidR="005377A9">
        <w:t xml:space="preserve"> của </w:t>
      </w:r>
      <w:r w:rsidR="006D5698">
        <w:t>Subsection</w:t>
      </w:r>
      <w:r w:rsidR="005377A9">
        <w:t xml:space="preserve"> đó trong điều hướng khóa học hoặc </w:t>
      </w:r>
      <w:r>
        <w:t>người quản lý khóa học</w:t>
      </w:r>
      <w:r w:rsidR="005377A9">
        <w:t xml:space="preserve"> có thể ẩn nội dung của </w:t>
      </w:r>
      <w:r w:rsidR="006D5698">
        <w:t>Subsection</w:t>
      </w:r>
      <w:r w:rsidR="005377A9">
        <w:t xml:space="preserve"> sau khi ngày đến hạn của </w:t>
      </w:r>
      <w:r w:rsidR="006D5698">
        <w:t>Subsection</w:t>
      </w:r>
      <w:r w:rsidR="005377A9">
        <w:t xml:space="preserve"> đã qua.</w:t>
      </w:r>
    </w:p>
    <w:p w14:paraId="179FE974" w14:textId="517293BF" w:rsidR="005377A9" w:rsidRDefault="007D7EDE" w:rsidP="00037F3E">
      <w:pPr>
        <w:pStyle w:val="NoSpacing"/>
        <w:ind w:firstLine="720"/>
      </w:pPr>
      <w:r>
        <w:t>Người học</w:t>
      </w:r>
      <w:r w:rsidR="005377A9">
        <w:t xml:space="preserve"> chỉ có thể xem nội dung trong </w:t>
      </w:r>
      <w:r w:rsidR="006D5698">
        <w:t>Subsection</w:t>
      </w:r>
      <w:r w:rsidR="005377A9">
        <w:t xml:space="preserve"> khi ngày phát hành của </w:t>
      </w:r>
      <w:r w:rsidR="006D5698">
        <w:t>Subsection</w:t>
      </w:r>
      <w:r w:rsidR="005377A9">
        <w:t xml:space="preserve"> đã qua và đáp ứng từng điều kiện sau:</w:t>
      </w:r>
    </w:p>
    <w:p w14:paraId="6CCBD523" w14:textId="6490EE1B" w:rsidR="005377A9" w:rsidRDefault="005377A9" w:rsidP="00794D58">
      <w:pPr>
        <w:pStyle w:val="NoSpacing"/>
        <w:numPr>
          <w:ilvl w:val="0"/>
          <w:numId w:val="34"/>
        </w:numPr>
      </w:pPr>
      <w:r>
        <w:t xml:space="preserve">Ngày phát hành của </w:t>
      </w:r>
      <w:r w:rsidR="006D5698">
        <w:t>Subsection</w:t>
      </w:r>
      <w:r>
        <w:t xml:space="preserve"> chứa nội dung đó đã qua.</w:t>
      </w:r>
    </w:p>
    <w:p w14:paraId="62BCA34A" w14:textId="32711618" w:rsidR="005377A9" w:rsidRDefault="00037F3E" w:rsidP="00794D58">
      <w:pPr>
        <w:pStyle w:val="NoSpacing"/>
        <w:numPr>
          <w:ilvl w:val="0"/>
          <w:numId w:val="34"/>
        </w:numPr>
      </w:pPr>
      <w:r>
        <w:t>Unit</w:t>
      </w:r>
      <w:r w:rsidR="005377A9">
        <w:t xml:space="preserve"> đã được xuất bản.</w:t>
      </w:r>
    </w:p>
    <w:p w14:paraId="79D12638" w14:textId="584E7B3D" w:rsidR="005377A9" w:rsidRDefault="00037F3E" w:rsidP="00794D58">
      <w:pPr>
        <w:pStyle w:val="NoSpacing"/>
        <w:numPr>
          <w:ilvl w:val="0"/>
          <w:numId w:val="34"/>
        </w:numPr>
      </w:pPr>
      <w:r>
        <w:t>Unit</w:t>
      </w:r>
      <w:r w:rsidR="005377A9">
        <w:t xml:space="preserve"> không bị ẩn đối với </w:t>
      </w:r>
      <w:r w:rsidR="00BE4833">
        <w:t>n</w:t>
      </w:r>
      <w:r w:rsidR="007D7EDE">
        <w:t>gười học</w:t>
      </w:r>
      <w:r w:rsidR="005377A9">
        <w:t>.</w:t>
      </w:r>
    </w:p>
    <w:p w14:paraId="67B43877" w14:textId="7A183D5A" w:rsidR="005377A9" w:rsidRPr="00037F3E" w:rsidRDefault="005377A9" w:rsidP="00794D58">
      <w:pPr>
        <w:pStyle w:val="NoSpacing"/>
        <w:numPr>
          <w:ilvl w:val="0"/>
          <w:numId w:val="37"/>
        </w:numPr>
        <w:rPr>
          <w:b/>
          <w:bCs/>
          <w:i/>
          <w:iCs/>
        </w:rPr>
      </w:pPr>
      <w:r w:rsidRPr="00037F3E">
        <w:rPr>
          <w:b/>
          <w:bCs/>
          <w:i/>
          <w:iCs/>
        </w:rPr>
        <w:t xml:space="preserve">Trạng thái phát hành của các </w:t>
      </w:r>
      <w:r w:rsidR="006D5698" w:rsidRPr="00037F3E">
        <w:rPr>
          <w:b/>
          <w:bCs/>
          <w:i/>
          <w:iCs/>
        </w:rPr>
        <w:t>Subsection</w:t>
      </w:r>
    </w:p>
    <w:p w14:paraId="07E70C78" w14:textId="6B1FBDBA" w:rsidR="005377A9" w:rsidRDefault="005377A9" w:rsidP="00037F3E">
      <w:pPr>
        <w:pStyle w:val="NoSpacing"/>
        <w:ind w:firstLine="720"/>
      </w:pPr>
      <w:r>
        <w:t xml:space="preserve">Để </w:t>
      </w:r>
      <w:r w:rsidR="007D7EDE">
        <w:t>Người học</w:t>
      </w:r>
      <w:r>
        <w:t xml:space="preserve"> có thể nhìn thấy nội dung của một </w:t>
      </w:r>
      <w:r w:rsidR="006D5698">
        <w:t>Subsection</w:t>
      </w:r>
      <w:r>
        <w:t xml:space="preserve">, </w:t>
      </w:r>
      <w:r w:rsidR="006D5698">
        <w:t>Subsection</w:t>
      </w:r>
      <w:r>
        <w:t xml:space="preserve"> đó phải được phát hành</w:t>
      </w:r>
      <w:r w:rsidR="00037F3E">
        <w:t xml:space="preserve">: </w:t>
      </w:r>
    </w:p>
    <w:p w14:paraId="45D605E6" w14:textId="41EB2E8A" w:rsidR="005377A9" w:rsidRPr="00037F3E" w:rsidRDefault="005377A9" w:rsidP="00E31F0A">
      <w:pPr>
        <w:pStyle w:val="NoSpacing"/>
        <w:ind w:firstLine="450"/>
      </w:pPr>
      <w:r w:rsidRPr="00037F3E">
        <w:lastRenderedPageBreak/>
        <w:t>Unscheduled status</w:t>
      </w:r>
      <w:r w:rsidR="00105B31">
        <w:t xml:space="preserve"> -</w:t>
      </w:r>
      <w:r w:rsidRPr="00037F3E">
        <w:t xml:space="preserve"> Trạng thái chưa lên lịch</w:t>
      </w:r>
    </w:p>
    <w:p w14:paraId="3EAD2C23" w14:textId="565BD722" w:rsidR="005377A9" w:rsidRPr="00037F3E" w:rsidRDefault="005377A9" w:rsidP="00E31F0A">
      <w:pPr>
        <w:pStyle w:val="NoSpacing"/>
        <w:ind w:firstLine="450"/>
      </w:pPr>
      <w:r w:rsidRPr="00037F3E">
        <w:t>Scheduled Later than the Section status</w:t>
      </w:r>
      <w:r w:rsidR="00105B31">
        <w:t xml:space="preserve"> - </w:t>
      </w:r>
      <w:r w:rsidRPr="00037F3E">
        <w:t>Đã lên lịch muộn hơn trạng thái của Mục</w:t>
      </w:r>
    </w:p>
    <w:p w14:paraId="1482FD8E" w14:textId="08BE6E07" w:rsidR="005377A9" w:rsidRPr="00037F3E" w:rsidRDefault="005377A9" w:rsidP="00E31F0A">
      <w:pPr>
        <w:pStyle w:val="NoSpacing"/>
        <w:ind w:firstLine="450"/>
      </w:pPr>
      <w:r w:rsidRPr="00037F3E">
        <w:t>Scheduled with Unpublished Changes status</w:t>
      </w:r>
      <w:r w:rsidR="00105B31">
        <w:t xml:space="preserve"> - </w:t>
      </w:r>
      <w:r w:rsidRPr="00037F3E">
        <w:t>Đã lên lịch với trạng thái Thay đổi chưa công bố</w:t>
      </w:r>
    </w:p>
    <w:p w14:paraId="0045E4F7" w14:textId="1D4043EC" w:rsidR="005377A9" w:rsidRPr="00037F3E" w:rsidRDefault="005377A9" w:rsidP="00E31F0A">
      <w:pPr>
        <w:pStyle w:val="NoSpacing"/>
        <w:ind w:firstLine="450"/>
      </w:pPr>
      <w:r w:rsidRPr="00037F3E">
        <w:t>Released with Unpublished Changes status</w:t>
      </w:r>
      <w:r w:rsidR="00105B31">
        <w:t xml:space="preserve"> -</w:t>
      </w:r>
      <w:r w:rsidRPr="00037F3E">
        <w:t xml:space="preserve"> Đã phát hành với trạng thái Thay đổi</w:t>
      </w:r>
      <w:r w:rsidR="00E31F0A">
        <w:t xml:space="preserve"> </w:t>
      </w:r>
      <w:r w:rsidRPr="00037F3E">
        <w:t>chưa công bố</w:t>
      </w:r>
    </w:p>
    <w:p w14:paraId="146D89EF" w14:textId="76092345" w:rsidR="005377A9" w:rsidRPr="00037F3E" w:rsidRDefault="005377A9" w:rsidP="00E31F0A">
      <w:pPr>
        <w:pStyle w:val="NoSpacing"/>
        <w:ind w:firstLine="450"/>
      </w:pPr>
      <w:r w:rsidRPr="00037F3E">
        <w:t>Released status</w:t>
      </w:r>
      <w:r w:rsidR="00105B31">
        <w:t xml:space="preserve"> - </w:t>
      </w:r>
      <w:r w:rsidRPr="00037F3E">
        <w:t>Trạng thái đã phát hành</w:t>
      </w:r>
    </w:p>
    <w:p w14:paraId="49516420" w14:textId="1486B170" w:rsidR="005377A9" w:rsidRPr="00037F3E" w:rsidRDefault="005377A9" w:rsidP="00E31F0A">
      <w:pPr>
        <w:pStyle w:val="NoSpacing"/>
        <w:ind w:firstLine="450"/>
      </w:pPr>
      <w:r w:rsidRPr="00037F3E">
        <w:t>Staff Only Content -</w:t>
      </w:r>
      <w:r w:rsidR="00105B31">
        <w:t xml:space="preserve"> </w:t>
      </w:r>
      <w:r w:rsidRPr="00037F3E">
        <w:t>Nội dung chỉ dành cho nhân viên</w:t>
      </w:r>
    </w:p>
    <w:p w14:paraId="527B00B6" w14:textId="06D5C233" w:rsidR="005377A9" w:rsidRPr="00037F3E" w:rsidRDefault="005377A9" w:rsidP="00794D58">
      <w:pPr>
        <w:pStyle w:val="NoSpacing"/>
        <w:numPr>
          <w:ilvl w:val="0"/>
          <w:numId w:val="39"/>
        </w:numPr>
        <w:rPr>
          <w:b/>
          <w:bCs/>
          <w:i/>
          <w:iCs/>
        </w:rPr>
      </w:pPr>
      <w:r w:rsidRPr="00037F3E">
        <w:rPr>
          <w:b/>
          <w:bCs/>
          <w:i/>
          <w:iCs/>
        </w:rPr>
        <w:t xml:space="preserve">Các </w:t>
      </w:r>
      <w:r w:rsidR="006D5698" w:rsidRPr="00037F3E">
        <w:rPr>
          <w:b/>
          <w:bCs/>
          <w:i/>
          <w:iCs/>
        </w:rPr>
        <w:t>Subsection</w:t>
      </w:r>
      <w:r w:rsidRPr="00037F3E">
        <w:rPr>
          <w:b/>
          <w:bCs/>
          <w:i/>
          <w:iCs/>
        </w:rPr>
        <w:t xml:space="preserve"> đã chấm điểm</w:t>
      </w:r>
    </w:p>
    <w:p w14:paraId="5691B037" w14:textId="38FF9852" w:rsidR="00EC6362" w:rsidRDefault="005377A9" w:rsidP="00EC6362">
      <w:pPr>
        <w:pStyle w:val="NoSpacing"/>
        <w:ind w:firstLine="360"/>
      </w:pPr>
      <w:r>
        <w:t xml:space="preserve">Việc chấm điểm trong khóa học dựa trên các </w:t>
      </w:r>
      <w:r w:rsidR="006D5698">
        <w:t>Subsection</w:t>
      </w:r>
      <w:r>
        <w:t xml:space="preserve">. Khi </w:t>
      </w:r>
      <w:r w:rsidR="00DE2286">
        <w:t>người quản lý khóa học</w:t>
      </w:r>
      <w:r>
        <w:t xml:space="preserve"> đã định cấu hình chấm điểm, sau đó </w:t>
      </w:r>
      <w:r w:rsidR="00105B31">
        <w:t>q</w:t>
      </w:r>
      <w:r w:rsidR="00F37029">
        <w:t xml:space="preserve">uản lý </w:t>
      </w:r>
      <w:r w:rsidR="00105B31">
        <w:t xml:space="preserve">sẽ </w:t>
      </w:r>
      <w:r>
        <w:t xml:space="preserve">liên kết các loại bài tập với các </w:t>
      </w:r>
      <w:r w:rsidR="006D5698">
        <w:t>Subsection</w:t>
      </w:r>
      <w:r w:rsidR="00037F3E">
        <w:t xml:space="preserve">. </w:t>
      </w:r>
      <w:r>
        <w:t xml:space="preserve">Khi </w:t>
      </w:r>
      <w:r w:rsidR="00DE2286">
        <w:t>người quản lý khóa học</w:t>
      </w:r>
      <w:r>
        <w:t xml:space="preserve"> đặt loại bài tập cho một </w:t>
      </w:r>
      <w:r w:rsidR="006D5698">
        <w:t>Subsection</w:t>
      </w:r>
      <w:r>
        <w:t xml:space="preserve">, tất cả các </w:t>
      </w:r>
      <w:r w:rsidR="00EE5511">
        <w:t>câu hỏi</w:t>
      </w:r>
      <w:r>
        <w:t xml:space="preserve"> trong </w:t>
      </w:r>
      <w:r w:rsidR="006D5698">
        <w:t>Subsection</w:t>
      </w:r>
      <w:r>
        <w:t xml:space="preserve"> sẽ được chấm điểm và tính trọng số là một loại duy nhất. </w:t>
      </w:r>
    </w:p>
    <w:p w14:paraId="02758333" w14:textId="3AFB2856" w:rsidR="005377A9" w:rsidRDefault="005377A9" w:rsidP="00037F3E">
      <w:pPr>
        <w:pStyle w:val="NoSpacing"/>
        <w:ind w:firstLine="360"/>
      </w:pPr>
      <w:r>
        <w:t xml:space="preserve">Ví dụ: nếu </w:t>
      </w:r>
      <w:r w:rsidR="00DE2286">
        <w:t>người quản lý khóa học</w:t>
      </w:r>
      <w:r>
        <w:t xml:space="preserve"> chỉ định loại bài tập cho một </w:t>
      </w:r>
      <w:r w:rsidR="006D5698">
        <w:t>Subsection</w:t>
      </w:r>
      <w:r>
        <w:t xml:space="preserve"> là Bài tập về nhà</w:t>
      </w:r>
      <w:r w:rsidR="00105B31">
        <w:t xml:space="preserve"> - Homework</w:t>
      </w:r>
      <w:r>
        <w:t xml:space="preserve">, thì tất cả các loại </w:t>
      </w:r>
      <w:r w:rsidR="00EE5511">
        <w:t>câu hỏi</w:t>
      </w:r>
      <w:r>
        <w:t xml:space="preserve"> trong </w:t>
      </w:r>
      <w:r w:rsidR="006D5698">
        <w:t>Subsection</w:t>
      </w:r>
      <w:r>
        <w:t xml:space="preserve"> đó sẽ được chấm điểm là bài tập về nhà.</w:t>
      </w:r>
    </w:p>
    <w:p w14:paraId="2AE133C7" w14:textId="402C2E29" w:rsidR="00EC6362" w:rsidRDefault="00EC6362" w:rsidP="00EC6362">
      <w:pPr>
        <w:keepNext/>
        <w:spacing w:line="360" w:lineRule="auto"/>
        <w:jc w:val="center"/>
      </w:pPr>
      <w:r>
        <w:rPr>
          <w:noProof/>
        </w:rPr>
        <mc:AlternateContent>
          <mc:Choice Requires="wps">
            <w:drawing>
              <wp:anchor distT="0" distB="0" distL="114300" distR="114300" simplePos="0" relativeHeight="251720704" behindDoc="0" locked="0" layoutInCell="1" allowOverlap="1" wp14:anchorId="79F3BAB9" wp14:editId="0F973C96">
                <wp:simplePos x="0" y="0"/>
                <wp:positionH relativeFrom="column">
                  <wp:posOffset>502920</wp:posOffset>
                </wp:positionH>
                <wp:positionV relativeFrom="paragraph">
                  <wp:posOffset>1261110</wp:posOffset>
                </wp:positionV>
                <wp:extent cx="4959350" cy="647700"/>
                <wp:effectExtent l="0" t="0" r="12700" b="19050"/>
                <wp:wrapNone/>
                <wp:docPr id="443750687" name="Rectangle 26"/>
                <wp:cNvGraphicFramePr/>
                <a:graphic xmlns:a="http://schemas.openxmlformats.org/drawingml/2006/main">
                  <a:graphicData uri="http://schemas.microsoft.com/office/word/2010/wordprocessingShape">
                    <wps:wsp>
                      <wps:cNvSpPr/>
                      <wps:spPr>
                        <a:xfrm>
                          <a:off x="0" y="0"/>
                          <a:ext cx="4959350" cy="647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C9E84" id="Rectangle 26" o:spid="_x0000_s1026" style="position:absolute;margin-left:39.6pt;margin-top:99.3pt;width:390.5pt;height:5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" filled="f" strokecolor="red" strokeweight="1pt"/>
            </w:pict>
          </mc:Fallback>
        </mc:AlternateContent>
      </w:r>
      <w:r>
        <w:rPr>
          <w:noProof/>
        </w:rPr>
        <w:drawing>
          <wp:inline distT="0" distB="0" distL="0" distR="0" wp14:anchorId="445CAD08" wp14:editId="2DFAADAA">
            <wp:extent cx="5105400" cy="2995567"/>
            <wp:effectExtent l="0" t="0" r="0" b="0"/>
            <wp:docPr id="127767865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6328" name="Picture 2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109968" cy="2998247"/>
                    </a:xfrm>
                    <a:prstGeom prst="rect">
                      <a:avLst/>
                    </a:prstGeom>
                  </pic:spPr>
                </pic:pic>
              </a:graphicData>
            </a:graphic>
          </wp:inline>
        </w:drawing>
      </w:r>
    </w:p>
    <w:p w14:paraId="123C58A5" w14:textId="3FA1C628" w:rsidR="00EC6362" w:rsidRPr="00EC6362" w:rsidRDefault="00EC6362" w:rsidP="00EC6362">
      <w:pPr>
        <w:pStyle w:val="Caption"/>
      </w:pPr>
      <w:bookmarkStart w:id="297" w:name="_Toc179881162"/>
      <w:r>
        <w:t xml:space="preserve">Hình </w:t>
      </w:r>
      <w:fldSimple w:instr=" STYLEREF 1 \s ">
        <w:r w:rsidR="000C09B3">
          <w:rPr>
            <w:noProof/>
          </w:rPr>
          <w:t>3</w:t>
        </w:r>
      </w:fldSimple>
      <w:r w:rsidR="00922610">
        <w:t>.</w:t>
      </w:r>
      <w:fldSimple w:instr=" SEQ Hình \* ARABIC \s 1 ">
        <w:r w:rsidR="000C09B3">
          <w:rPr>
            <w:noProof/>
          </w:rPr>
          <w:t>24</w:t>
        </w:r>
      </w:fldSimple>
      <w:r>
        <w:t xml:space="preserve"> Ví dụ về Subsection được chỉ định là bài tập trong Studio</w:t>
      </w:r>
      <w:bookmarkEnd w:id="297"/>
    </w:p>
    <w:p w14:paraId="7AA34624" w14:textId="731929ED" w:rsidR="00037F3E" w:rsidRDefault="005377A9" w:rsidP="00037F3E">
      <w:pPr>
        <w:pStyle w:val="NoSpacing"/>
        <w:ind w:firstLine="360"/>
      </w:pPr>
      <w:r>
        <w:t xml:space="preserve">Do đó, </w:t>
      </w:r>
      <w:r w:rsidR="00DE2286">
        <w:t>người quản lý khóa học</w:t>
      </w:r>
      <w:r>
        <w:t xml:space="preserve"> nên thiết kế khóa học của mình sao cho không trộn lẫn các loại bài tập trong một </w:t>
      </w:r>
      <w:r w:rsidR="006D5698">
        <w:t>Subsection</w:t>
      </w:r>
      <w:r>
        <w:t xml:space="preserve">. </w:t>
      </w:r>
    </w:p>
    <w:p w14:paraId="7136FD03" w14:textId="03A8B5DA" w:rsidR="005377A9" w:rsidRDefault="005377A9" w:rsidP="00037F3E">
      <w:pPr>
        <w:pStyle w:val="NoSpacing"/>
        <w:ind w:firstLine="360"/>
      </w:pPr>
      <w:r>
        <w:t xml:space="preserve">Ví dụ, </w:t>
      </w:r>
      <w:r w:rsidR="00DE2286">
        <w:t>người quản lý khóa học</w:t>
      </w:r>
      <w:r>
        <w:t xml:space="preserve"> không thể có bài tập về nhà được chấm điểm và bài kiểm tra trong cùng một </w:t>
      </w:r>
      <w:r w:rsidR="006D5698">
        <w:t>Subsection</w:t>
      </w:r>
      <w:r>
        <w:t>.</w:t>
      </w:r>
    </w:p>
    <w:p w14:paraId="451EADA5" w14:textId="44F87EC3" w:rsidR="00667A80" w:rsidRDefault="006502F3" w:rsidP="00794D58">
      <w:pPr>
        <w:pStyle w:val="Heading3"/>
        <w:numPr>
          <w:ilvl w:val="2"/>
          <w:numId w:val="45"/>
        </w:numPr>
      </w:pPr>
      <w:bookmarkStart w:id="298" w:name="_Toc181215570"/>
      <w:r w:rsidRPr="00037F3E">
        <w:lastRenderedPageBreak/>
        <w:t>Course Unit</w:t>
      </w:r>
      <w:r w:rsidR="00667A80">
        <w:t>s</w:t>
      </w:r>
      <w:bookmarkEnd w:id="298"/>
    </w:p>
    <w:p w14:paraId="586CE3AA" w14:textId="792251B1" w:rsidR="00667A80" w:rsidRDefault="00667A80" w:rsidP="00105B31">
      <w:pPr>
        <w:pStyle w:val="NoSpacing"/>
        <w:ind w:firstLine="284"/>
      </w:pPr>
      <w:r>
        <w:t xml:space="preserve">Một Unit – đơn vị là một phần của Subsection mà </w:t>
      </w:r>
      <w:r w:rsidR="00105B31">
        <w:t>n</w:t>
      </w:r>
      <w:r w:rsidR="007D7EDE">
        <w:t>gười học</w:t>
      </w:r>
      <w:r>
        <w:t xml:space="preserve"> xem như một trang duy nhất. Một Unit chứa một hoặc nhiều thành phần, chẳng hạn như văn bản có đánh dấu HTML, vấn đề, thảo luận hoặc video.</w:t>
      </w:r>
    </w:p>
    <w:p w14:paraId="673989BB" w14:textId="24F2174E" w:rsidR="00EC6362" w:rsidRDefault="00EC6362" w:rsidP="00EC6362">
      <w:pPr>
        <w:pStyle w:val="NoSpacing"/>
        <w:keepNext/>
      </w:pPr>
      <w:r>
        <w:rPr>
          <w:noProof/>
        </w:rPr>
        <mc:AlternateContent>
          <mc:Choice Requires="wps">
            <w:drawing>
              <wp:anchor distT="0" distB="0" distL="114300" distR="114300" simplePos="0" relativeHeight="251721728" behindDoc="0" locked="0" layoutInCell="1" allowOverlap="1" wp14:anchorId="7674E40C" wp14:editId="12E2F893">
                <wp:simplePos x="0" y="0"/>
                <wp:positionH relativeFrom="column">
                  <wp:posOffset>272962</wp:posOffset>
                </wp:positionH>
                <wp:positionV relativeFrom="paragraph">
                  <wp:posOffset>1355578</wp:posOffset>
                </wp:positionV>
                <wp:extent cx="5428259" cy="581411"/>
                <wp:effectExtent l="0" t="0" r="20320" b="28575"/>
                <wp:wrapNone/>
                <wp:docPr id="1093390964" name="Rectangle 28"/>
                <wp:cNvGraphicFramePr/>
                <a:graphic xmlns:a="http://schemas.openxmlformats.org/drawingml/2006/main">
                  <a:graphicData uri="http://schemas.microsoft.com/office/word/2010/wordprocessingShape">
                    <wps:wsp>
                      <wps:cNvSpPr/>
                      <wps:spPr>
                        <a:xfrm>
                          <a:off x="0" y="0"/>
                          <a:ext cx="5428259" cy="5814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8FA50" id="Rectangle 28" o:spid="_x0000_s1026" style="position:absolute;margin-left:21.5pt;margin-top:106.75pt;width:427.4pt;height:45.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" filled="f" strokecolor="red" strokeweight="1pt"/>
            </w:pict>
          </mc:Fallback>
        </mc:AlternateContent>
      </w:r>
      <w:r>
        <w:rPr>
          <w:noProof/>
        </w:rPr>
        <w:drawing>
          <wp:inline distT="0" distB="0" distL="0" distR="0" wp14:anchorId="0CCC6A66" wp14:editId="52BB8894">
            <wp:extent cx="5940425" cy="3020695"/>
            <wp:effectExtent l="0" t="0" r="3175" b="8255"/>
            <wp:docPr id="94646883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68836" name="Picture 27"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0425" cy="3020695"/>
                    </a:xfrm>
                    <a:prstGeom prst="rect">
                      <a:avLst/>
                    </a:prstGeom>
                  </pic:spPr>
                </pic:pic>
              </a:graphicData>
            </a:graphic>
          </wp:inline>
        </w:drawing>
      </w:r>
    </w:p>
    <w:p w14:paraId="74283657" w14:textId="5B2D796F" w:rsidR="00EC6362" w:rsidRPr="00667A80" w:rsidRDefault="00EC6362" w:rsidP="00EC6362">
      <w:pPr>
        <w:pStyle w:val="Caption"/>
      </w:pPr>
      <w:bookmarkStart w:id="299" w:name="_Toc179881163"/>
      <w:r>
        <w:t xml:space="preserve">Hình </w:t>
      </w:r>
      <w:fldSimple w:instr=" STYLEREF 1 \s ">
        <w:r w:rsidR="000C09B3">
          <w:rPr>
            <w:noProof/>
          </w:rPr>
          <w:t>3</w:t>
        </w:r>
      </w:fldSimple>
      <w:r w:rsidR="00922610">
        <w:t>.</w:t>
      </w:r>
      <w:fldSimple w:instr=" SEQ Hình \* ARABIC \s 1 ">
        <w:r w:rsidR="000C09B3">
          <w:rPr>
            <w:noProof/>
          </w:rPr>
          <w:t>25</w:t>
        </w:r>
      </w:fldSimple>
      <w:r>
        <w:t xml:space="preserve"> Ví dụ về Unit trong Studio</w:t>
      </w:r>
      <w:bookmarkEnd w:id="299"/>
    </w:p>
    <w:p w14:paraId="0AF4D498" w14:textId="6D8C8FED" w:rsidR="000415AC" w:rsidRDefault="00667A80" w:rsidP="00794D58">
      <w:pPr>
        <w:pStyle w:val="Heading3"/>
        <w:numPr>
          <w:ilvl w:val="2"/>
          <w:numId w:val="45"/>
        </w:numPr>
      </w:pPr>
      <w:bookmarkStart w:id="300" w:name="_Toc181215571"/>
      <w:r>
        <w:t>Component trong Studi</w:t>
      </w:r>
      <w:r w:rsidR="000415AC">
        <w:t>o</w:t>
      </w:r>
      <w:bookmarkEnd w:id="300"/>
    </w:p>
    <w:p w14:paraId="3C7451E7" w14:textId="12B3C6A5" w:rsidR="003D1D0A" w:rsidRDefault="000415AC" w:rsidP="003D1D0A">
      <w:pPr>
        <w:pStyle w:val="NoSpacing"/>
        <w:ind w:firstLine="720"/>
        <w:rPr>
          <w:noProof/>
        </w:rPr>
      </w:pPr>
      <w:r>
        <w:t xml:space="preserve">Component – thành phần là một phần của </w:t>
      </w:r>
      <w:r w:rsidR="003B18BC">
        <w:t>Unit</w:t>
      </w:r>
      <w:r>
        <w:t xml:space="preserve"> chứa nội dung khóa học thực tế. Một </w:t>
      </w:r>
      <w:r w:rsidR="003B18BC">
        <w:t>Unit</w:t>
      </w:r>
      <w:r>
        <w:t xml:space="preserve"> có thể chứa một hoặc nhiều thành phần. Theo mặc định, Studio bao gồm bốn loại thành phần cơ bản để </w:t>
      </w:r>
      <w:r w:rsidR="00DE2286">
        <w:t>người quản lý khóa học</w:t>
      </w:r>
      <w:r>
        <w:t xml:space="preserve"> thêm vào khóa học của mình:</w:t>
      </w:r>
    </w:p>
    <w:p w14:paraId="12A20B55" w14:textId="77777777" w:rsidR="003D1D0A" w:rsidRDefault="003D1D0A" w:rsidP="003D1D0A">
      <w:pPr>
        <w:pStyle w:val="NoSpacing"/>
        <w:keepNext/>
        <w:jc w:val="center"/>
      </w:pPr>
      <w:r>
        <w:rPr>
          <w:noProof/>
        </w:rPr>
        <w:drawing>
          <wp:inline distT="0" distB="0" distL="0" distR="0" wp14:anchorId="43FCEFE2" wp14:editId="1EFFEB29">
            <wp:extent cx="5322548" cy="1721336"/>
            <wp:effectExtent l="0" t="0" r="0" b="0"/>
            <wp:docPr id="160198177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1771" name="Picture 29" descr="A screenshot of a computer&#10;&#10;Description automatically generated"/>
                    <pic:cNvPicPr/>
                  </pic:nvPicPr>
                  <pic:blipFill rotWithShape="1">
                    <a:blip r:embed="rId68">
                      <a:extLst>
                        <a:ext uri="{28A0092B-C50C-407E-A947-70E740481C1C}">
                          <a14:useLocalDpi xmlns:a14="http://schemas.microsoft.com/office/drawing/2010/main" val="0"/>
                        </a:ext>
                      </a:extLst>
                    </a:blip>
                    <a:srcRect l="6940" r="3453"/>
                    <a:stretch/>
                  </pic:blipFill>
                  <pic:spPr bwMode="auto">
                    <a:xfrm>
                      <a:off x="0" y="0"/>
                      <a:ext cx="5323007" cy="1721485"/>
                    </a:xfrm>
                    <a:prstGeom prst="rect">
                      <a:avLst/>
                    </a:prstGeom>
                    <a:ln>
                      <a:noFill/>
                    </a:ln>
                    <a:extLst>
                      <a:ext uri="{53640926-AAD7-44D8-BBD7-CCE9431645EC}">
                        <a14:shadowObscured xmlns:a14="http://schemas.microsoft.com/office/drawing/2010/main"/>
                      </a:ext>
                    </a:extLst>
                  </pic:spPr>
                </pic:pic>
              </a:graphicData>
            </a:graphic>
          </wp:inline>
        </w:drawing>
      </w:r>
    </w:p>
    <w:p w14:paraId="4CDB201C" w14:textId="7BA01181" w:rsidR="003D1D0A" w:rsidRDefault="003D1D0A" w:rsidP="003D1D0A">
      <w:pPr>
        <w:pStyle w:val="Caption"/>
        <w:rPr>
          <w:noProof/>
        </w:rPr>
      </w:pPr>
      <w:bookmarkStart w:id="301" w:name="_Toc179881164"/>
      <w:r>
        <w:t xml:space="preserve">Hình </w:t>
      </w:r>
      <w:fldSimple w:instr=" STYLEREF 1 \s ">
        <w:r w:rsidR="000C09B3">
          <w:rPr>
            <w:noProof/>
          </w:rPr>
          <w:t>3</w:t>
        </w:r>
      </w:fldSimple>
      <w:r w:rsidR="00922610">
        <w:t>.</w:t>
      </w:r>
      <w:fldSimple w:instr=" SEQ Hình \* ARABIC \s 1 ">
        <w:r w:rsidR="000C09B3">
          <w:rPr>
            <w:noProof/>
          </w:rPr>
          <w:t>26</w:t>
        </w:r>
      </w:fldSimple>
      <w:r>
        <w:t xml:space="preserve"> Các thành phần trong khóa học</w:t>
      </w:r>
      <w:bookmarkEnd w:id="301"/>
    </w:p>
    <w:p w14:paraId="7F814F51" w14:textId="39C70631" w:rsidR="000415AC" w:rsidRDefault="000415AC" w:rsidP="000415AC">
      <w:pPr>
        <w:pStyle w:val="NoSpacing"/>
        <w:ind w:firstLine="720"/>
      </w:pPr>
      <w:r>
        <w:t>Các thành phần thảo luận cung cấp không gian thảo luận</w:t>
      </w:r>
      <w:r w:rsidR="003D1D0A">
        <w:t xml:space="preserve"> (Open Response)</w:t>
      </w:r>
      <w:r>
        <w:t xml:space="preserve"> trong nội dung khóa học. </w:t>
      </w:r>
      <w:r w:rsidR="007D7EDE">
        <w:t>Người học</w:t>
      </w:r>
      <w:r>
        <w:t xml:space="preserve"> có thể khám phá các ý tưởng về bài học với các </w:t>
      </w:r>
      <w:r w:rsidR="00DE2286">
        <w:t>người quản lý khóa học</w:t>
      </w:r>
      <w:r>
        <w:t xml:space="preserve"> cùng lớp trong không gian thảo luận.</w:t>
      </w:r>
    </w:p>
    <w:p w14:paraId="1ECCC3AC" w14:textId="10005D01" w:rsidR="000415AC" w:rsidRDefault="000415AC" w:rsidP="000415AC">
      <w:pPr>
        <w:pStyle w:val="NoSpacing"/>
        <w:ind w:firstLine="720"/>
      </w:pPr>
      <w:r>
        <w:lastRenderedPageBreak/>
        <w:t>Thành phần văn bản</w:t>
      </w:r>
      <w:r w:rsidR="003D1D0A">
        <w:t xml:space="preserve"> (Text)</w:t>
      </w:r>
      <w:r>
        <w:t xml:space="preserve"> cho phép </w:t>
      </w:r>
      <w:r w:rsidR="00DE2286">
        <w:t>người quản lý khóa học</w:t>
      </w:r>
      <w:r>
        <w:t xml:space="preserve"> thêm văn bản, hình ảnh và một số loại công cụ học tập vào khóa học của mình. Nội dung trong thành phần </w:t>
      </w:r>
      <w:r w:rsidR="000A6C4A">
        <w:t>v</w:t>
      </w:r>
      <w:r>
        <w:t>ăn bản được định dạng dưới dạng HTML.</w:t>
      </w:r>
    </w:p>
    <w:p w14:paraId="307B7108" w14:textId="590994FF" w:rsidR="000415AC" w:rsidRDefault="000415AC" w:rsidP="000415AC">
      <w:pPr>
        <w:pStyle w:val="NoSpacing"/>
        <w:ind w:firstLine="720"/>
      </w:pPr>
      <w:r>
        <w:t xml:space="preserve">Thành phần </w:t>
      </w:r>
      <w:r w:rsidR="00EE5511">
        <w:t>câu hỏi</w:t>
      </w:r>
      <w:r>
        <w:t xml:space="preserve"> </w:t>
      </w:r>
      <w:r w:rsidR="003D1D0A">
        <w:t>(Problem, Drag and Drop)</w:t>
      </w:r>
      <w:r w:rsidR="003B18BC">
        <w:t xml:space="preserve"> </w:t>
      </w:r>
      <w:r>
        <w:t xml:space="preserve">cho phép </w:t>
      </w:r>
      <w:r w:rsidR="00DE2286">
        <w:t>người quản lý khóa học</w:t>
      </w:r>
      <w:r>
        <w:t xml:space="preserve"> thêm nhiều loại bài tập và </w:t>
      </w:r>
      <w:r w:rsidR="00EE5511">
        <w:t>câu hỏi</w:t>
      </w:r>
      <w:r>
        <w:t xml:space="preserve"> khác nhau vào khóa học của mình, từ những </w:t>
      </w:r>
      <w:r w:rsidR="00EE5511">
        <w:t>câu hỏi</w:t>
      </w:r>
      <w:r>
        <w:t xml:space="preserve"> </w:t>
      </w:r>
      <w:r w:rsidR="003B18BC">
        <w:t>trắc nghiệm</w:t>
      </w:r>
      <w:r>
        <w:t xml:space="preserve"> đến các bài tập sơ đồ mạch phức tạp.</w:t>
      </w:r>
    </w:p>
    <w:p w14:paraId="0AAC07B1" w14:textId="6FAA3503" w:rsidR="000415AC" w:rsidRDefault="000415AC" w:rsidP="000415AC">
      <w:pPr>
        <w:pStyle w:val="NoSpacing"/>
        <w:ind w:firstLine="720"/>
      </w:pPr>
      <w:r>
        <w:t>Các thành phần video</w:t>
      </w:r>
      <w:r w:rsidR="003D1D0A">
        <w:t xml:space="preserve"> (Video)</w:t>
      </w:r>
      <w:r>
        <w:t xml:space="preserve"> chứa các video</w:t>
      </w:r>
      <w:r w:rsidR="003B18BC">
        <w:t xml:space="preserve"> bài giảng</w:t>
      </w:r>
      <w:r>
        <w:t xml:space="preserve"> mà </w:t>
      </w:r>
      <w:r w:rsidR="00DE2286">
        <w:t xml:space="preserve"> người quản lý khóa học</w:t>
      </w:r>
      <w:r>
        <w:t xml:space="preserve"> muốn đưa vào khóa học của mình.</w:t>
      </w:r>
    </w:p>
    <w:p w14:paraId="04AFC53B" w14:textId="77777777" w:rsidR="000415AC" w:rsidRDefault="000415AC" w:rsidP="000415AC">
      <w:pPr>
        <w:pStyle w:val="NoSpacing"/>
      </w:pPr>
      <w:r>
        <w:t>Mô tả các loại Component được OpenEdx cung cấp trong Studio:</w:t>
      </w:r>
    </w:p>
    <w:p w14:paraId="662E1730" w14:textId="77777777" w:rsidR="000415AC" w:rsidRPr="00667A80" w:rsidRDefault="000415AC" w:rsidP="00794D58">
      <w:pPr>
        <w:pStyle w:val="NoSpacing"/>
        <w:numPr>
          <w:ilvl w:val="0"/>
          <w:numId w:val="39"/>
        </w:numPr>
        <w:rPr>
          <w:b/>
          <w:bCs/>
          <w:i/>
          <w:iCs/>
        </w:rPr>
      </w:pPr>
      <w:r w:rsidRPr="00667A80">
        <w:rPr>
          <w:b/>
          <w:bCs/>
          <w:i/>
          <w:iCs/>
        </w:rPr>
        <w:t>Calculator Tool</w:t>
      </w:r>
    </w:p>
    <w:p w14:paraId="6A6595E5" w14:textId="77777777" w:rsidR="00972928" w:rsidRDefault="007D7EDE" w:rsidP="00972928">
      <w:pPr>
        <w:pStyle w:val="NoSpacing"/>
        <w:ind w:firstLine="720"/>
      </w:pPr>
      <w:r>
        <w:t>Người học</w:t>
      </w:r>
      <w:r w:rsidR="000415AC">
        <w:t xml:space="preserve"> có thể nhập dữ liệu đầu vào bao gồm các chữ cái Hy Lạp, hàm lượng giác và ký hiệu khoa học hoặc</w:t>
      </w:r>
      <w:r w:rsidR="000A6C4A">
        <w:t xml:space="preserve"> các ký hiệu</w:t>
      </w:r>
      <w:r w:rsidR="000415AC">
        <w:t xml:space="preserve"> ngoài các toán tử thông thường. Công cụ máy tính có sẵn cho mọi khóa học thông qua cài đặt nâng cao của khóa học. </w:t>
      </w:r>
    </w:p>
    <w:p w14:paraId="57266CB4" w14:textId="3A9467F9" w:rsidR="000415AC" w:rsidRPr="00667A80" w:rsidRDefault="000415AC" w:rsidP="00972928">
      <w:pPr>
        <w:pStyle w:val="NoSpacing"/>
        <w:numPr>
          <w:ilvl w:val="0"/>
          <w:numId w:val="39"/>
        </w:numPr>
        <w:rPr>
          <w:b/>
          <w:bCs/>
          <w:i/>
          <w:iCs/>
        </w:rPr>
      </w:pPr>
      <w:r w:rsidRPr="00667A80">
        <w:rPr>
          <w:b/>
          <w:bCs/>
          <w:i/>
          <w:iCs/>
        </w:rPr>
        <w:t>Conditional Module</w:t>
      </w:r>
    </w:p>
    <w:p w14:paraId="78251260" w14:textId="5939A9EE" w:rsidR="000415AC" w:rsidRDefault="00DE2286" w:rsidP="000415AC">
      <w:pPr>
        <w:pStyle w:val="NoSpacing"/>
        <w:ind w:firstLine="720"/>
      </w:pPr>
      <w:r>
        <w:t>Người quản lý khóa học</w:t>
      </w:r>
      <w:r w:rsidR="000415AC">
        <w:t xml:space="preserve"> có thể tạo một mô-đun có điều kiện để kiểm soát các phiên bản nội dung mà các nhóm </w:t>
      </w:r>
      <w:r w:rsidR="000A6C4A">
        <w:t>n</w:t>
      </w:r>
      <w:r w:rsidR="007D7EDE">
        <w:t>gười học</w:t>
      </w:r>
      <w:r w:rsidR="000415AC">
        <w:t xml:space="preserve"> nhìn thấy.</w:t>
      </w:r>
    </w:p>
    <w:p w14:paraId="413ED6AD" w14:textId="77777777" w:rsidR="000415AC" w:rsidRPr="00667A80" w:rsidRDefault="000415AC" w:rsidP="00794D58">
      <w:pPr>
        <w:pStyle w:val="NoSpacing"/>
        <w:numPr>
          <w:ilvl w:val="0"/>
          <w:numId w:val="39"/>
        </w:numPr>
        <w:rPr>
          <w:b/>
          <w:bCs/>
          <w:i/>
          <w:iCs/>
        </w:rPr>
      </w:pPr>
      <w:r w:rsidRPr="00667A80">
        <w:rPr>
          <w:b/>
          <w:bCs/>
          <w:i/>
          <w:iCs/>
        </w:rPr>
        <w:t>Drag and Drop Problem</w:t>
      </w:r>
    </w:p>
    <w:p w14:paraId="1F93CA6E" w14:textId="77777777" w:rsidR="000E57E8" w:rsidRDefault="007D7EDE" w:rsidP="000E57E8">
      <w:pPr>
        <w:pStyle w:val="NoSpacing"/>
        <w:ind w:firstLine="360"/>
      </w:pPr>
      <w:r>
        <w:t>Người học</w:t>
      </w:r>
      <w:r w:rsidR="000415AC">
        <w:t xml:space="preserve"> trả lời câu hỏi bằng cách kéo văn bản hoặc đối tượng đến một vị trí cụ thể trên hình ảnh.</w:t>
      </w:r>
    </w:p>
    <w:p w14:paraId="7AB5363E" w14:textId="37219D14" w:rsidR="000A6C4A" w:rsidRDefault="000A6C4A" w:rsidP="00972928">
      <w:pPr>
        <w:pStyle w:val="NoSpacing"/>
        <w:ind w:firstLine="360"/>
        <w:jc w:val="center"/>
      </w:pPr>
      <w:r>
        <w:rPr>
          <w:noProof/>
        </w:rPr>
        <w:drawing>
          <wp:inline distT="0" distB="0" distL="0" distR="0" wp14:anchorId="3127B38F" wp14:editId="1A812B95">
            <wp:extent cx="3790745" cy="2527300"/>
            <wp:effectExtent l="0" t="0" r="635" b="6350"/>
            <wp:docPr id="1009432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32137" name="Picture 1009432137"/>
                    <pic:cNvPicPr/>
                  </pic:nvPicPr>
                  <pic:blipFill rotWithShape="1">
                    <a:blip r:embed="rId69" cstate="print">
                      <a:extLst>
                        <a:ext uri="{28A0092B-C50C-407E-A947-70E740481C1C}">
                          <a14:useLocalDpi xmlns:a14="http://schemas.microsoft.com/office/drawing/2010/main" val="0"/>
                        </a:ext>
                      </a:extLst>
                    </a:blip>
                    <a:srcRect l="17744" t="9883" r="31694" b="7639"/>
                    <a:stretch/>
                  </pic:blipFill>
                  <pic:spPr bwMode="auto">
                    <a:xfrm>
                      <a:off x="0" y="0"/>
                      <a:ext cx="3814850" cy="2543371"/>
                    </a:xfrm>
                    <a:prstGeom prst="rect">
                      <a:avLst/>
                    </a:prstGeom>
                    <a:ln>
                      <a:noFill/>
                    </a:ln>
                    <a:extLst>
                      <a:ext uri="{53640926-AAD7-44D8-BBD7-CCE9431645EC}">
                        <a14:shadowObscured xmlns:a14="http://schemas.microsoft.com/office/drawing/2010/main"/>
                      </a:ext>
                    </a:extLst>
                  </pic:spPr>
                </pic:pic>
              </a:graphicData>
            </a:graphic>
          </wp:inline>
        </w:drawing>
      </w:r>
    </w:p>
    <w:p w14:paraId="5FEF3AB6" w14:textId="6CF04351" w:rsidR="000A6C4A" w:rsidRDefault="000A6C4A" w:rsidP="000A6C4A">
      <w:pPr>
        <w:pStyle w:val="Caption"/>
      </w:pPr>
      <w:bookmarkStart w:id="302" w:name="_Toc179881165"/>
      <w:r>
        <w:t xml:space="preserve">Hình </w:t>
      </w:r>
      <w:fldSimple w:instr=" STYLEREF 1 \s ">
        <w:r w:rsidR="000C09B3">
          <w:rPr>
            <w:noProof/>
          </w:rPr>
          <w:t>3</w:t>
        </w:r>
      </w:fldSimple>
      <w:r w:rsidR="00922610">
        <w:t>.</w:t>
      </w:r>
      <w:fldSimple w:instr=" SEQ Hình \* ARABIC \s 1 ">
        <w:r w:rsidR="000C09B3">
          <w:rPr>
            <w:noProof/>
          </w:rPr>
          <w:t>27</w:t>
        </w:r>
      </w:fldSimple>
      <w:r>
        <w:t xml:space="preserve"> Thành phần Drag and Drop</w:t>
      </w:r>
      <w:bookmarkEnd w:id="302"/>
    </w:p>
    <w:p w14:paraId="7EF2C844" w14:textId="77777777" w:rsidR="000415AC" w:rsidRPr="00667A80" w:rsidRDefault="000415AC" w:rsidP="00794D58">
      <w:pPr>
        <w:pStyle w:val="NoSpacing"/>
        <w:numPr>
          <w:ilvl w:val="0"/>
          <w:numId w:val="39"/>
        </w:numPr>
        <w:rPr>
          <w:b/>
          <w:bCs/>
          <w:i/>
          <w:iCs/>
        </w:rPr>
      </w:pPr>
      <w:r w:rsidRPr="00667A80">
        <w:rPr>
          <w:b/>
          <w:bCs/>
          <w:i/>
          <w:iCs/>
        </w:rPr>
        <w:t>External Grader</w:t>
      </w:r>
    </w:p>
    <w:p w14:paraId="42F9D05D" w14:textId="6516AF30" w:rsidR="000415AC" w:rsidRDefault="000415AC" w:rsidP="000415AC">
      <w:pPr>
        <w:pStyle w:val="NoSpacing"/>
        <w:ind w:firstLine="720"/>
      </w:pPr>
      <w:r>
        <w:t xml:space="preserve">Trình chấm điểm bên ngoài là một dịch vụ nhận phản hồi của </w:t>
      </w:r>
      <w:r w:rsidR="000A6C4A">
        <w:t>n</w:t>
      </w:r>
      <w:r w:rsidR="007D7EDE">
        <w:t>gười học</w:t>
      </w:r>
      <w:r>
        <w:t xml:space="preserve"> đối với một vấn đề, xử lý các phản hồi đó và trả lại phản hồi cũng như điểm vấn đề cho nền tảng edX. </w:t>
      </w:r>
      <w:r w:rsidR="00DE2286">
        <w:lastRenderedPageBreak/>
        <w:t>Người quản lý khóa học</w:t>
      </w:r>
      <w:r>
        <w:t xml:space="preserve"> xây dựng và triển khai một trình chấm điểm bên ngoài riêng biệt với nền tảng edX. Trình chấm điểm bên ngoài đặc biệt hữu ích cho các khóa học lập trình phần mềm nơi </w:t>
      </w:r>
      <w:r w:rsidR="000A6C4A">
        <w:t>n</w:t>
      </w:r>
      <w:r w:rsidR="007D7EDE">
        <w:t>gười học</w:t>
      </w:r>
      <w:r>
        <w:t xml:space="preserve"> được yêu cầu gửi mã phức tạp.</w:t>
      </w:r>
    </w:p>
    <w:p w14:paraId="04BB5CC6" w14:textId="77777777" w:rsidR="000415AC" w:rsidRPr="00667A80" w:rsidRDefault="000415AC" w:rsidP="00794D58">
      <w:pPr>
        <w:pStyle w:val="NoSpacing"/>
        <w:numPr>
          <w:ilvl w:val="0"/>
          <w:numId w:val="39"/>
        </w:numPr>
        <w:rPr>
          <w:b/>
          <w:bCs/>
          <w:i/>
          <w:iCs/>
        </w:rPr>
      </w:pPr>
      <w:r w:rsidRPr="00667A80">
        <w:rPr>
          <w:b/>
          <w:bCs/>
          <w:i/>
          <w:iCs/>
        </w:rPr>
        <w:t>Google Calendar Tool</w:t>
      </w:r>
    </w:p>
    <w:p w14:paraId="22E2DB5E" w14:textId="5635E9AC" w:rsidR="000415AC" w:rsidRDefault="007D7EDE" w:rsidP="000415AC">
      <w:pPr>
        <w:pStyle w:val="NoSpacing"/>
        <w:ind w:firstLine="720"/>
      </w:pPr>
      <w:r>
        <w:t>Người học</w:t>
      </w:r>
      <w:r w:rsidR="000415AC">
        <w:t xml:space="preserve"> sẽ thấy lịch Google được nhúng trong khóa học của </w:t>
      </w:r>
      <w:r w:rsidR="00DE2286">
        <w:t>người quản lý khóa học</w:t>
      </w:r>
      <w:r w:rsidR="000415AC">
        <w:t xml:space="preserve">. </w:t>
      </w:r>
      <w:r w:rsidR="00DE2286">
        <w:t>Người quản lý khóa học</w:t>
      </w:r>
      <w:r w:rsidR="000415AC">
        <w:t xml:space="preserve"> có thể sử dụng lịch Google để chia sẻ ngày thi, giờ làm việc hoặc các lịch trình khác mà </w:t>
      </w:r>
      <w:r w:rsidR="000A6C4A">
        <w:t>n</w:t>
      </w:r>
      <w:r>
        <w:t>gười học</w:t>
      </w:r>
      <w:r w:rsidR="000415AC">
        <w:t xml:space="preserve"> quan tâm.</w:t>
      </w:r>
    </w:p>
    <w:p w14:paraId="74066AE7" w14:textId="77777777" w:rsidR="000415AC" w:rsidRPr="00667A80" w:rsidRDefault="000415AC" w:rsidP="00794D58">
      <w:pPr>
        <w:pStyle w:val="NoSpacing"/>
        <w:numPr>
          <w:ilvl w:val="0"/>
          <w:numId w:val="39"/>
        </w:numPr>
        <w:rPr>
          <w:b/>
          <w:bCs/>
          <w:i/>
          <w:iCs/>
        </w:rPr>
      </w:pPr>
      <w:r w:rsidRPr="00667A80">
        <w:rPr>
          <w:b/>
          <w:bCs/>
          <w:i/>
          <w:iCs/>
        </w:rPr>
        <w:t>Google Drive Files Tool</w:t>
      </w:r>
    </w:p>
    <w:p w14:paraId="3540243E" w14:textId="2B2C4FF9" w:rsidR="000415AC" w:rsidRDefault="007D7EDE" w:rsidP="000415AC">
      <w:pPr>
        <w:pStyle w:val="NoSpacing"/>
        <w:ind w:firstLine="720"/>
      </w:pPr>
      <w:r>
        <w:t>Người học</w:t>
      </w:r>
      <w:r w:rsidR="000415AC">
        <w:t xml:space="preserve"> sẽ thấy tệp Google Drive, chẳng hạn như tài liệu, bảng tính hoặc hình ảnh, được nhúng trong khóa học của </w:t>
      </w:r>
      <w:r w:rsidR="00DE2286">
        <w:t>người quản lý khóa học</w:t>
      </w:r>
      <w:r w:rsidR="000415AC">
        <w:t>.</w:t>
      </w:r>
    </w:p>
    <w:p w14:paraId="78BB2FF8" w14:textId="77777777" w:rsidR="000415AC" w:rsidRPr="00667A80" w:rsidRDefault="000415AC" w:rsidP="00794D58">
      <w:pPr>
        <w:pStyle w:val="NoSpacing"/>
        <w:numPr>
          <w:ilvl w:val="0"/>
          <w:numId w:val="39"/>
        </w:numPr>
        <w:rPr>
          <w:b/>
          <w:bCs/>
          <w:i/>
          <w:iCs/>
        </w:rPr>
      </w:pPr>
      <w:r w:rsidRPr="00667A80">
        <w:rPr>
          <w:b/>
          <w:bCs/>
          <w:i/>
          <w:iCs/>
        </w:rPr>
        <w:t>Iframe Tool</w:t>
      </w:r>
    </w:p>
    <w:p w14:paraId="402C27F1" w14:textId="77A3D416" w:rsidR="000415AC" w:rsidRDefault="000415AC" w:rsidP="000415AC">
      <w:pPr>
        <w:pStyle w:val="NoSpacing"/>
        <w:ind w:firstLine="360"/>
      </w:pPr>
      <w:r>
        <w:t xml:space="preserve">Với công cụ iframe, </w:t>
      </w:r>
      <w:r w:rsidR="00DE2286">
        <w:t>người quản lý khóa học</w:t>
      </w:r>
      <w:r>
        <w:t xml:space="preserve"> có thể tích hợp các bài tập và công cụ chưa được phân loại từ bất kỳ trang Internet nào vào thành phần </w:t>
      </w:r>
      <w:r w:rsidR="000A6C4A">
        <w:t>v</w:t>
      </w:r>
      <w:r>
        <w:t>ăn bản trong khóa học của mình.</w:t>
      </w:r>
    </w:p>
    <w:p w14:paraId="79052349" w14:textId="77777777" w:rsidR="000415AC" w:rsidRPr="00667A80" w:rsidRDefault="000415AC" w:rsidP="00794D58">
      <w:pPr>
        <w:pStyle w:val="NoSpacing"/>
        <w:numPr>
          <w:ilvl w:val="0"/>
          <w:numId w:val="39"/>
        </w:numPr>
        <w:rPr>
          <w:b/>
          <w:bCs/>
          <w:i/>
          <w:iCs/>
        </w:rPr>
      </w:pPr>
      <w:r w:rsidRPr="00667A80">
        <w:rPr>
          <w:b/>
          <w:bCs/>
          <w:i/>
          <w:iCs/>
        </w:rPr>
        <w:t>LTI Component</w:t>
      </w:r>
    </w:p>
    <w:p w14:paraId="5527A672" w14:textId="25395704" w:rsidR="000415AC" w:rsidRDefault="000415AC" w:rsidP="000415AC">
      <w:pPr>
        <w:pStyle w:val="NoSpacing"/>
        <w:ind w:firstLine="360"/>
      </w:pPr>
      <w:r>
        <w:t xml:space="preserve">Các thành phần LTI cho phép </w:t>
      </w:r>
      <w:r w:rsidR="00DE2286">
        <w:t>người quản lý khóa học</w:t>
      </w:r>
      <w:r>
        <w:t xml:space="preserve"> thêm ứng dụng học tập bên ngoài hoặc sách giáo khoa không phải PDF vào Studio.</w:t>
      </w:r>
    </w:p>
    <w:p w14:paraId="6D29583A" w14:textId="77777777" w:rsidR="000415AC" w:rsidRPr="00667A80" w:rsidRDefault="000415AC" w:rsidP="00794D58">
      <w:pPr>
        <w:pStyle w:val="NoSpacing"/>
        <w:numPr>
          <w:ilvl w:val="0"/>
          <w:numId w:val="39"/>
        </w:numPr>
        <w:rPr>
          <w:b/>
          <w:bCs/>
          <w:i/>
          <w:iCs/>
        </w:rPr>
      </w:pPr>
      <w:r w:rsidRPr="00667A80">
        <w:rPr>
          <w:b/>
          <w:bCs/>
          <w:i/>
          <w:iCs/>
        </w:rPr>
        <w:t>Open Response Assessment</w:t>
      </w:r>
    </w:p>
    <w:p w14:paraId="662A89BA" w14:textId="396BB971" w:rsidR="000415AC" w:rsidRDefault="007D7EDE" w:rsidP="000415AC">
      <w:pPr>
        <w:pStyle w:val="NoSpacing"/>
        <w:ind w:firstLine="720"/>
      </w:pPr>
      <w:r>
        <w:t>Người học</w:t>
      </w:r>
      <w:r w:rsidR="000415AC">
        <w:t xml:space="preserve"> nhận được phản hồi về các câu trả lời mà họ gửi và đưa ra phản hồi cho những người tham gia khóa học khác. Đánh giá phản hồi mở bao gồm tự đánh giá, đánh giá ngang hàng và tùy chọn đánh giá nhân viên.</w:t>
      </w:r>
    </w:p>
    <w:p w14:paraId="08F28AB4" w14:textId="77777777" w:rsidR="000415AC" w:rsidRPr="00667A80" w:rsidRDefault="000415AC" w:rsidP="00794D58">
      <w:pPr>
        <w:pStyle w:val="NoSpacing"/>
        <w:numPr>
          <w:ilvl w:val="0"/>
          <w:numId w:val="39"/>
        </w:numPr>
        <w:rPr>
          <w:b/>
          <w:bCs/>
          <w:i/>
          <w:iCs/>
        </w:rPr>
      </w:pPr>
      <w:r w:rsidRPr="00667A80">
        <w:rPr>
          <w:b/>
          <w:bCs/>
          <w:i/>
          <w:iCs/>
        </w:rPr>
        <w:t>Oppia Exploration Tool</w:t>
      </w:r>
    </w:p>
    <w:p w14:paraId="6FC5DBC2" w14:textId="1E8A754D" w:rsidR="000A6C4A" w:rsidRDefault="00DE2286" w:rsidP="000A6C4A">
      <w:pPr>
        <w:pStyle w:val="NoSpacing"/>
        <w:ind w:firstLine="720"/>
        <w:rPr>
          <w:b/>
          <w:bCs/>
          <w:i/>
          <w:iCs/>
        </w:rPr>
      </w:pPr>
      <w:r>
        <w:t>Người quản lý khóa học</w:t>
      </w:r>
      <w:r w:rsidR="000415AC">
        <w:t xml:space="preserve"> có thể nhúng các khám phá của Oppia vào khóa học của mình để </w:t>
      </w:r>
      <w:r w:rsidR="007D7EDE">
        <w:t>Người học</w:t>
      </w:r>
      <w:r w:rsidR="000415AC">
        <w:t xml:space="preserve"> có thể tương tác trực tiếp với chúng trong nội dung khóa học.</w:t>
      </w:r>
    </w:p>
    <w:p w14:paraId="17D3B9F0" w14:textId="09CF463A" w:rsidR="000415AC" w:rsidRPr="00667A80" w:rsidRDefault="000415AC" w:rsidP="000A6C4A">
      <w:pPr>
        <w:pStyle w:val="NoSpacing"/>
        <w:numPr>
          <w:ilvl w:val="0"/>
          <w:numId w:val="39"/>
        </w:numPr>
        <w:rPr>
          <w:b/>
          <w:bCs/>
          <w:i/>
          <w:iCs/>
        </w:rPr>
      </w:pPr>
      <w:r w:rsidRPr="00667A80">
        <w:rPr>
          <w:b/>
          <w:bCs/>
          <w:i/>
          <w:iCs/>
        </w:rPr>
        <w:t>Poll Tool</w:t>
      </w:r>
    </w:p>
    <w:p w14:paraId="6C354497" w14:textId="4723C621" w:rsidR="00972928" w:rsidRDefault="000415AC" w:rsidP="00DE2286">
      <w:pPr>
        <w:pStyle w:val="NoSpacing"/>
        <w:ind w:firstLine="720"/>
      </w:pPr>
      <w:r>
        <w:t xml:space="preserve"> </w:t>
      </w:r>
      <w:r w:rsidR="00DE2286">
        <w:t>Người quản lý khóa học</w:t>
      </w:r>
      <w:r>
        <w:t xml:space="preserve"> có thể đưa các cuộc thăm dò vào khóa học của mình để thu thập ý kiến của </w:t>
      </w:r>
      <w:r w:rsidR="007D7EDE">
        <w:t>Người học</w:t>
      </w:r>
      <w:r>
        <w:t xml:space="preserve"> về các câu hỏi khác nhau. </w:t>
      </w:r>
      <w:r w:rsidR="00DE2286">
        <w:t>Người quản lý khóa học</w:t>
      </w:r>
      <w:r>
        <w:t xml:space="preserve"> có thể sử dụng </w:t>
      </w:r>
      <w:r w:rsidR="000A6C4A">
        <w:t>c</w:t>
      </w:r>
      <w:r>
        <w:t>ông cụ thăm dò ý kiến trong Studio.</w:t>
      </w:r>
    </w:p>
    <w:p w14:paraId="440EC9D5" w14:textId="77777777" w:rsidR="000415AC" w:rsidRPr="00667A80" w:rsidRDefault="000415AC" w:rsidP="00794D58">
      <w:pPr>
        <w:pStyle w:val="NoSpacing"/>
        <w:numPr>
          <w:ilvl w:val="0"/>
          <w:numId w:val="39"/>
        </w:numPr>
        <w:rPr>
          <w:b/>
          <w:bCs/>
          <w:i/>
          <w:iCs/>
        </w:rPr>
      </w:pPr>
      <w:r w:rsidRPr="00667A80">
        <w:rPr>
          <w:b/>
          <w:bCs/>
          <w:i/>
          <w:iCs/>
        </w:rPr>
        <w:t>Qualtrics Survey Tool</w:t>
      </w:r>
    </w:p>
    <w:p w14:paraId="0661BA69" w14:textId="5815E693" w:rsidR="000415AC" w:rsidRDefault="00DE2286" w:rsidP="000415AC">
      <w:pPr>
        <w:pStyle w:val="NoSpacing"/>
        <w:ind w:firstLine="720"/>
      </w:pPr>
      <w:r>
        <w:t>Người quản lý khóa học</w:t>
      </w:r>
      <w:r w:rsidR="000415AC">
        <w:t xml:space="preserve"> có thể nhập các khảo sát mà </w:t>
      </w:r>
      <w:r>
        <w:t>người quản lý khóa học</w:t>
      </w:r>
      <w:r w:rsidR="000415AC">
        <w:t xml:space="preserve"> đã tạo trong Qualtrics. Cuộc khảo sát xuất hiện bên trong iframe trong khóa học của </w:t>
      </w:r>
      <w:r>
        <w:t>người quản lý khóa học</w:t>
      </w:r>
      <w:r w:rsidR="000415AC">
        <w:t>.</w:t>
      </w:r>
    </w:p>
    <w:p w14:paraId="6E39134D" w14:textId="77777777" w:rsidR="000415AC" w:rsidRPr="00667A80" w:rsidRDefault="000415AC" w:rsidP="00794D58">
      <w:pPr>
        <w:pStyle w:val="NoSpacing"/>
        <w:numPr>
          <w:ilvl w:val="0"/>
          <w:numId w:val="39"/>
        </w:numPr>
        <w:rPr>
          <w:b/>
          <w:bCs/>
          <w:i/>
          <w:iCs/>
        </w:rPr>
      </w:pPr>
      <w:r w:rsidRPr="00667A80">
        <w:rPr>
          <w:b/>
          <w:bCs/>
          <w:i/>
          <w:iCs/>
        </w:rPr>
        <w:lastRenderedPageBreak/>
        <w:t>Survey Tool</w:t>
      </w:r>
    </w:p>
    <w:p w14:paraId="1EA663EA" w14:textId="14FD7E4C" w:rsidR="000415AC" w:rsidRDefault="00DE2286" w:rsidP="000415AC">
      <w:pPr>
        <w:pStyle w:val="NoSpacing"/>
        <w:ind w:firstLine="360"/>
      </w:pPr>
      <w:r>
        <w:t>Người quản lý khóa học</w:t>
      </w:r>
      <w:r w:rsidR="000415AC">
        <w:t xml:space="preserve"> có thể đưa các cuộc khảo sát vào khóa học của mình để thu thập câu trả lời của </w:t>
      </w:r>
      <w:r w:rsidR="000A6C4A">
        <w:t>n</w:t>
      </w:r>
      <w:r w:rsidR="007D7EDE">
        <w:t>gười học</w:t>
      </w:r>
      <w:r w:rsidR="000415AC">
        <w:t xml:space="preserve"> cho nhiều câu hỏi.</w:t>
      </w:r>
    </w:p>
    <w:p w14:paraId="7053D40F" w14:textId="77777777" w:rsidR="000415AC" w:rsidRPr="00667A80" w:rsidRDefault="000415AC" w:rsidP="00794D58">
      <w:pPr>
        <w:pStyle w:val="NoSpacing"/>
        <w:numPr>
          <w:ilvl w:val="0"/>
          <w:numId w:val="39"/>
        </w:numPr>
        <w:rPr>
          <w:b/>
          <w:bCs/>
          <w:i/>
          <w:iCs/>
        </w:rPr>
      </w:pPr>
      <w:r w:rsidRPr="00667A80">
        <w:rPr>
          <w:b/>
          <w:bCs/>
          <w:i/>
          <w:iCs/>
        </w:rPr>
        <w:t>Word Cloud Tool</w:t>
      </w:r>
    </w:p>
    <w:p w14:paraId="7D60D89E" w14:textId="1C599EE6" w:rsidR="000415AC" w:rsidRPr="000415AC" w:rsidRDefault="000415AC" w:rsidP="000415AC">
      <w:pPr>
        <w:pStyle w:val="NoSpacing"/>
        <w:ind w:firstLine="720"/>
      </w:pPr>
      <w:r>
        <w:t xml:space="preserve">Đám mây từ sắp xếp văn bản mà </w:t>
      </w:r>
      <w:r w:rsidR="00DE2286">
        <w:t>n</w:t>
      </w:r>
      <w:r w:rsidR="007D7EDE">
        <w:t>gười học</w:t>
      </w:r>
      <w:r>
        <w:t xml:space="preserve"> nhập vào để trả lời câu hỏi thành một hình ảnh đầy màu sắc.</w:t>
      </w:r>
    </w:p>
    <w:p w14:paraId="20AD5BF8" w14:textId="3BEF86ED" w:rsidR="00BE1383" w:rsidRDefault="00BE1383" w:rsidP="00794D58">
      <w:pPr>
        <w:pStyle w:val="Heading3"/>
        <w:numPr>
          <w:ilvl w:val="2"/>
          <w:numId w:val="45"/>
        </w:numPr>
      </w:pPr>
      <w:bookmarkStart w:id="303" w:name="_Toc181215572"/>
      <w:r>
        <w:t>Problem</w:t>
      </w:r>
      <w:bookmarkEnd w:id="303"/>
    </w:p>
    <w:p w14:paraId="66690E79" w14:textId="5DA434AF" w:rsidR="003D1D0A" w:rsidRDefault="00BE1383" w:rsidP="003D1D0A">
      <w:pPr>
        <w:pStyle w:val="NoSpacing"/>
        <w:ind w:firstLine="284"/>
      </w:pPr>
      <w:r>
        <w:t xml:space="preserve">Problem là các dạng </w:t>
      </w:r>
      <w:r w:rsidR="00EE5511">
        <w:t>câu hỏi</w:t>
      </w:r>
      <w:r>
        <w:t xml:space="preserve"> trong Studio. Có các dạng </w:t>
      </w:r>
      <w:r w:rsidR="00EE5511">
        <w:t>câu hỏi</w:t>
      </w:r>
      <w:r>
        <w:t xml:space="preserve"> sau:</w:t>
      </w:r>
    </w:p>
    <w:p w14:paraId="5EF2B17B" w14:textId="77798F5E" w:rsidR="00BE1383" w:rsidRDefault="00EE5511" w:rsidP="00BE1383">
      <w:pPr>
        <w:pStyle w:val="NoSpacing"/>
        <w:rPr>
          <w:b/>
          <w:bCs/>
          <w:i/>
          <w:iCs/>
        </w:rPr>
      </w:pPr>
      <w:r>
        <w:rPr>
          <w:b/>
          <w:bCs/>
          <w:i/>
          <w:iCs/>
        </w:rPr>
        <w:t>Câu hỏi</w:t>
      </w:r>
      <w:r w:rsidR="00B24416" w:rsidRPr="00B24416">
        <w:rPr>
          <w:b/>
          <w:bCs/>
          <w:i/>
          <w:iCs/>
        </w:rPr>
        <w:t xml:space="preserve"> cơ bản:</w:t>
      </w:r>
    </w:p>
    <w:p w14:paraId="09EBA916" w14:textId="3DF2DD98" w:rsidR="00B24416" w:rsidRDefault="00B24416" w:rsidP="00B24416">
      <w:pPr>
        <w:pStyle w:val="NoSpacing"/>
        <w:ind w:firstLine="720"/>
      </w:pPr>
      <w:r w:rsidRPr="00B24416">
        <w:rPr>
          <w:i/>
          <w:iCs/>
        </w:rPr>
        <w:t>Single Select Problem</w:t>
      </w:r>
      <w:r>
        <w:rPr>
          <w:i/>
          <w:iCs/>
        </w:rPr>
        <w:t xml:space="preserve">: </w:t>
      </w:r>
      <w:r>
        <w:t xml:space="preserve">Trong </w:t>
      </w:r>
      <w:r w:rsidR="00EE5511">
        <w:t>câu hỏi</w:t>
      </w:r>
      <w:r w:rsidR="000A6C4A">
        <w:t xml:space="preserve"> </w:t>
      </w:r>
      <w:r w:rsidR="003B18BC">
        <w:t xml:space="preserve">trắc nghiệm </w:t>
      </w:r>
      <w:r w:rsidR="00E31F0A">
        <w:t>một</w:t>
      </w:r>
      <w:r w:rsidR="003B18BC">
        <w:t xml:space="preserve"> đáp án</w:t>
      </w:r>
      <w:r>
        <w:t xml:space="preserve">, </w:t>
      </w:r>
      <w:r w:rsidR="007D7EDE">
        <w:t>người học</w:t>
      </w:r>
      <w:r>
        <w:t xml:space="preserve"> chọn một câu trả lời từ một tập hợp các câu trả lời khả thi, hiển thị ngay bên dưới câu hỏi.</w:t>
      </w:r>
    </w:p>
    <w:p w14:paraId="1FA06FCA" w14:textId="77777777" w:rsidR="00922610" w:rsidRDefault="00922610" w:rsidP="00922610">
      <w:pPr>
        <w:pStyle w:val="NoSpacing"/>
        <w:keepNext/>
        <w:jc w:val="center"/>
      </w:pPr>
      <w:r>
        <w:rPr>
          <w:i/>
          <w:iCs/>
          <w:noProof/>
        </w:rPr>
        <w:drawing>
          <wp:inline distT="0" distB="0" distL="0" distR="0" wp14:anchorId="7B4BF07D" wp14:editId="765D321E">
            <wp:extent cx="4841563" cy="2476934"/>
            <wp:effectExtent l="0" t="0" r="0" b="0"/>
            <wp:docPr id="1690085882" name="Picture 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85882" name="Picture 32" descr="A screenshot of a cha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49602" cy="2481047"/>
                    </a:xfrm>
                    <a:prstGeom prst="rect">
                      <a:avLst/>
                    </a:prstGeom>
                  </pic:spPr>
                </pic:pic>
              </a:graphicData>
            </a:graphic>
          </wp:inline>
        </w:drawing>
      </w:r>
    </w:p>
    <w:p w14:paraId="644BEE1A" w14:textId="16F087A4" w:rsidR="003D1D0A" w:rsidRPr="00B24416" w:rsidRDefault="00922610" w:rsidP="00922610">
      <w:pPr>
        <w:pStyle w:val="Caption"/>
        <w:rPr>
          <w:i/>
          <w:iCs w:val="0"/>
        </w:rPr>
      </w:pPr>
      <w:bookmarkStart w:id="304" w:name="_Toc179881166"/>
      <w:r>
        <w:t xml:space="preserve">Hình </w:t>
      </w:r>
      <w:fldSimple w:instr=" STYLEREF 1 \s ">
        <w:r w:rsidR="000C09B3">
          <w:rPr>
            <w:noProof/>
          </w:rPr>
          <w:t>3</w:t>
        </w:r>
      </w:fldSimple>
      <w:r>
        <w:t>.</w:t>
      </w:r>
      <w:fldSimple w:instr=" SEQ Hình \* ARABIC \s 1 ">
        <w:r w:rsidR="000C09B3">
          <w:rPr>
            <w:noProof/>
          </w:rPr>
          <w:t>28</w:t>
        </w:r>
      </w:fldSimple>
      <w:r>
        <w:t xml:space="preserve"> Ví dụ về </w:t>
      </w:r>
      <w:r w:rsidR="00EE5511">
        <w:t>câu hỏi</w:t>
      </w:r>
      <w:r>
        <w:t xml:space="preserve"> chọn </w:t>
      </w:r>
      <w:r w:rsidR="00E31F0A">
        <w:t>một</w:t>
      </w:r>
      <w:r>
        <w:t xml:space="preserve"> câu trả lời</w:t>
      </w:r>
      <w:bookmarkEnd w:id="304"/>
    </w:p>
    <w:p w14:paraId="4FC7DBE4" w14:textId="739D546B" w:rsidR="003B18BC" w:rsidRDefault="00B24416" w:rsidP="003B18BC">
      <w:pPr>
        <w:pStyle w:val="NoSpacing"/>
        <w:ind w:firstLine="720"/>
      </w:pPr>
      <w:r w:rsidRPr="00B24416">
        <w:rPr>
          <w:i/>
          <w:iCs/>
        </w:rPr>
        <w:t>Multi-select Problem</w:t>
      </w:r>
      <w:r>
        <w:rPr>
          <w:i/>
          <w:iCs/>
        </w:rPr>
        <w:t xml:space="preserve">: </w:t>
      </w:r>
      <w:r w:rsidR="003B18BC" w:rsidRPr="003B18BC">
        <w:t xml:space="preserve">Trong câu hỏi </w:t>
      </w:r>
      <w:r w:rsidR="003B18BC">
        <w:t xml:space="preserve">trắc nghiệm </w:t>
      </w:r>
      <w:r w:rsidR="003B18BC" w:rsidRPr="003B18BC">
        <w:t>nhiều lựa chọn, người học sẽ chọn một hoặc nhiều tùy chọn từ danh sách câu trả lời khả thi. Để trả lời đúng câu hỏi, người học cần chọn tất cả các tùy chọn đúng và không được chọn bất kỳ tùy chọn nào sai. Điều này đòi hỏi người học phải hiểu rõ nội dung và xác định chính xác các câu trả lời đúng.</w:t>
      </w:r>
    </w:p>
    <w:p w14:paraId="6E7786F9" w14:textId="1A44784D" w:rsidR="00922610" w:rsidRDefault="00922610" w:rsidP="003B18BC">
      <w:pPr>
        <w:pStyle w:val="NoSpacing"/>
        <w:ind w:firstLine="720"/>
      </w:pPr>
      <w:r>
        <w:rPr>
          <w:noProof/>
        </w:rPr>
        <w:lastRenderedPageBreak/>
        <w:drawing>
          <wp:inline distT="0" distB="0" distL="0" distR="0" wp14:anchorId="6488D8D6" wp14:editId="5A4702AB">
            <wp:extent cx="4566715" cy="2645326"/>
            <wp:effectExtent l="0" t="0" r="5715" b="3175"/>
            <wp:docPr id="32078483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84839" name="Picture 33"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579418" cy="2652685"/>
                    </a:xfrm>
                    <a:prstGeom prst="rect">
                      <a:avLst/>
                    </a:prstGeom>
                  </pic:spPr>
                </pic:pic>
              </a:graphicData>
            </a:graphic>
          </wp:inline>
        </w:drawing>
      </w:r>
    </w:p>
    <w:p w14:paraId="5C38E7ED" w14:textId="19EABF7A" w:rsidR="00922610" w:rsidRDefault="00922610" w:rsidP="00922610">
      <w:pPr>
        <w:pStyle w:val="Caption"/>
      </w:pPr>
      <w:bookmarkStart w:id="305" w:name="_Toc179881167"/>
      <w:r>
        <w:t xml:space="preserve">Hình </w:t>
      </w:r>
      <w:fldSimple w:instr=" STYLEREF 1 \s ">
        <w:r w:rsidR="000C09B3">
          <w:rPr>
            <w:noProof/>
          </w:rPr>
          <w:t>3</w:t>
        </w:r>
      </w:fldSimple>
      <w:r>
        <w:t>.</w:t>
      </w:r>
      <w:fldSimple w:instr=" SEQ Hình \* ARABIC \s 1 ">
        <w:r w:rsidR="000C09B3">
          <w:rPr>
            <w:noProof/>
          </w:rPr>
          <w:t>29</w:t>
        </w:r>
      </w:fldSimple>
      <w:r>
        <w:t xml:space="preserve"> Ví dụ về </w:t>
      </w:r>
      <w:r w:rsidR="00EE5511">
        <w:t>câu hỏi</w:t>
      </w:r>
      <w:r>
        <w:t xml:space="preserve"> nhiều lựa chọn</w:t>
      </w:r>
      <w:bookmarkEnd w:id="305"/>
    </w:p>
    <w:p w14:paraId="5F156437" w14:textId="5FA01D23" w:rsidR="00922610" w:rsidRPr="00972928" w:rsidRDefault="00B24416" w:rsidP="00972928">
      <w:pPr>
        <w:pStyle w:val="NoSpacing"/>
        <w:ind w:firstLine="720"/>
      </w:pPr>
      <w:r w:rsidRPr="00B24416">
        <w:rPr>
          <w:i/>
          <w:iCs/>
        </w:rPr>
        <w:t>Dropdown Problem</w:t>
      </w:r>
      <w:r>
        <w:rPr>
          <w:i/>
          <w:iCs/>
        </w:rPr>
        <w:t xml:space="preserve">: </w:t>
      </w:r>
      <w:r>
        <w:t xml:space="preserve">Trong </w:t>
      </w:r>
      <w:r w:rsidR="00EE5511">
        <w:t>câu hỏi</w:t>
      </w:r>
      <w:r>
        <w:t xml:space="preserve"> </w:t>
      </w:r>
      <w:r w:rsidR="003B18BC">
        <w:t xml:space="preserve">danh sách </w:t>
      </w:r>
      <w:r>
        <w:t xml:space="preserve">thả xuống, </w:t>
      </w:r>
      <w:r w:rsidR="007D7EDE">
        <w:t>người học</w:t>
      </w:r>
      <w:r>
        <w:t xml:space="preserve"> chọn một câu trả lời từ một tập hợp các câu trả lời khả thi, được trình bày trong danh sách thả xuống sau khi </w:t>
      </w:r>
      <w:r w:rsidR="007D7EDE">
        <w:t>người học</w:t>
      </w:r>
      <w:r>
        <w:t xml:space="preserve"> chọn mũi tên thả xuống.</w:t>
      </w:r>
    </w:p>
    <w:p w14:paraId="7B6AC4EE" w14:textId="77777777" w:rsidR="00922610" w:rsidRDefault="00922610" w:rsidP="00922610">
      <w:pPr>
        <w:pStyle w:val="NoSpacing"/>
        <w:keepNext/>
        <w:ind w:firstLine="720"/>
      </w:pPr>
      <w:r>
        <w:rPr>
          <w:i/>
          <w:iCs/>
          <w:noProof/>
        </w:rPr>
        <w:drawing>
          <wp:inline distT="0" distB="0" distL="0" distR="0" wp14:anchorId="37905265" wp14:editId="7C4F85F1">
            <wp:extent cx="5294570" cy="1939797"/>
            <wp:effectExtent l="0" t="0" r="1905" b="3810"/>
            <wp:docPr id="17541827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272" name="Picture 34" descr="A screenshot of a computer&#10;&#10;Description automatically generated"/>
                    <pic:cNvPicPr/>
                  </pic:nvPicPr>
                  <pic:blipFill rotWithShape="1">
                    <a:blip r:embed="rId72">
                      <a:extLst>
                        <a:ext uri="{28A0092B-C50C-407E-A947-70E740481C1C}">
                          <a14:useLocalDpi xmlns:a14="http://schemas.microsoft.com/office/drawing/2010/main" val="0"/>
                        </a:ext>
                      </a:extLst>
                    </a:blip>
                    <a:srcRect l="-1" t="12301" r="1310"/>
                    <a:stretch/>
                  </pic:blipFill>
                  <pic:spPr bwMode="auto">
                    <a:xfrm>
                      <a:off x="0" y="0"/>
                      <a:ext cx="5301860" cy="1942468"/>
                    </a:xfrm>
                    <a:prstGeom prst="rect">
                      <a:avLst/>
                    </a:prstGeom>
                    <a:ln>
                      <a:noFill/>
                    </a:ln>
                    <a:extLst>
                      <a:ext uri="{53640926-AAD7-44D8-BBD7-CCE9431645EC}">
                        <a14:shadowObscured xmlns:a14="http://schemas.microsoft.com/office/drawing/2010/main"/>
                      </a:ext>
                    </a:extLst>
                  </pic:spPr>
                </pic:pic>
              </a:graphicData>
            </a:graphic>
          </wp:inline>
        </w:drawing>
      </w:r>
    </w:p>
    <w:p w14:paraId="68F98787" w14:textId="0499D859" w:rsidR="00922610" w:rsidRPr="00B24416" w:rsidRDefault="00922610" w:rsidP="00922610">
      <w:pPr>
        <w:pStyle w:val="Caption"/>
        <w:rPr>
          <w:i/>
          <w:iCs w:val="0"/>
        </w:rPr>
      </w:pPr>
      <w:bookmarkStart w:id="306" w:name="_Toc179881168"/>
      <w:r>
        <w:t xml:space="preserve">Hình </w:t>
      </w:r>
      <w:fldSimple w:instr=" STYLEREF 1 \s ">
        <w:r w:rsidR="000C09B3">
          <w:rPr>
            <w:noProof/>
          </w:rPr>
          <w:t>3</w:t>
        </w:r>
      </w:fldSimple>
      <w:r>
        <w:t>.</w:t>
      </w:r>
      <w:fldSimple w:instr=" SEQ Hình \* ARABIC \s 1 ">
        <w:r w:rsidR="000C09B3">
          <w:rPr>
            <w:noProof/>
          </w:rPr>
          <w:t>30</w:t>
        </w:r>
      </w:fldSimple>
      <w:r>
        <w:t xml:space="preserve"> Ví dụ về </w:t>
      </w:r>
      <w:r w:rsidR="00EE5511">
        <w:t>câu hỏi</w:t>
      </w:r>
      <w:r>
        <w:t xml:space="preserve"> có danh sách thả xuống</w:t>
      </w:r>
      <w:bookmarkEnd w:id="306"/>
    </w:p>
    <w:p w14:paraId="404C83F7" w14:textId="45CF06A7" w:rsidR="00B24416" w:rsidRDefault="00B24416" w:rsidP="00B24416">
      <w:pPr>
        <w:pStyle w:val="NoSpacing"/>
        <w:ind w:firstLine="720"/>
      </w:pPr>
      <w:r w:rsidRPr="00B24416">
        <w:rPr>
          <w:i/>
          <w:iCs/>
        </w:rPr>
        <w:t>Numerical Input Problem</w:t>
      </w:r>
      <w:r>
        <w:rPr>
          <w:i/>
          <w:iCs/>
        </w:rPr>
        <w:t xml:space="preserve">: </w:t>
      </w:r>
      <w:r>
        <w:t xml:space="preserve">Trong </w:t>
      </w:r>
      <w:r w:rsidR="00EE5511">
        <w:t>câu hỏi</w:t>
      </w:r>
      <w:r>
        <w:t xml:space="preserve"> </w:t>
      </w:r>
      <w:r w:rsidR="003B18BC">
        <w:t>nhập</w:t>
      </w:r>
      <w:r>
        <w:t xml:space="preserve"> số, </w:t>
      </w:r>
      <w:r w:rsidR="007D7EDE">
        <w:t>người học</w:t>
      </w:r>
      <w:r>
        <w:t xml:space="preserve"> nhập số hoặc biểu thức toán học cụ thể và tương đối đơn giản để trả lời câu hỏi. </w:t>
      </w:r>
    </w:p>
    <w:p w14:paraId="415EEF7B" w14:textId="77777777" w:rsidR="00922610" w:rsidRDefault="00922610" w:rsidP="00922610">
      <w:pPr>
        <w:pStyle w:val="NoSpacing"/>
        <w:keepNext/>
        <w:jc w:val="center"/>
      </w:pPr>
      <w:r>
        <w:rPr>
          <w:i/>
          <w:iCs/>
          <w:noProof/>
        </w:rPr>
        <w:drawing>
          <wp:inline distT="0" distB="0" distL="0" distR="0" wp14:anchorId="68908EBB" wp14:editId="321B611A">
            <wp:extent cx="4345941" cy="1791801"/>
            <wp:effectExtent l="0" t="0" r="0" b="0"/>
            <wp:docPr id="1614495249" name="Picture 35"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5249" name="Picture 35" descr="A white rectangular object with blue lines&#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363860" cy="1799189"/>
                    </a:xfrm>
                    <a:prstGeom prst="rect">
                      <a:avLst/>
                    </a:prstGeom>
                  </pic:spPr>
                </pic:pic>
              </a:graphicData>
            </a:graphic>
          </wp:inline>
        </w:drawing>
      </w:r>
    </w:p>
    <w:p w14:paraId="532B7500" w14:textId="17D80E29" w:rsidR="00922610" w:rsidRPr="00B24416" w:rsidRDefault="00922610" w:rsidP="00922610">
      <w:pPr>
        <w:pStyle w:val="Caption"/>
        <w:rPr>
          <w:i/>
          <w:iCs w:val="0"/>
        </w:rPr>
      </w:pPr>
      <w:bookmarkStart w:id="307" w:name="_Toc179881169"/>
      <w:r>
        <w:t xml:space="preserve">Hình </w:t>
      </w:r>
      <w:fldSimple w:instr=" STYLEREF 1 \s ">
        <w:r w:rsidR="000C09B3">
          <w:rPr>
            <w:noProof/>
          </w:rPr>
          <w:t>3</w:t>
        </w:r>
      </w:fldSimple>
      <w:r>
        <w:t>.</w:t>
      </w:r>
      <w:fldSimple w:instr=" SEQ Hình \* ARABIC \s 1 ">
        <w:r w:rsidR="000C09B3">
          <w:rPr>
            <w:noProof/>
          </w:rPr>
          <w:t>31</w:t>
        </w:r>
      </w:fldSimple>
      <w:r>
        <w:t xml:space="preserve"> Ví dụ về </w:t>
      </w:r>
      <w:r w:rsidR="00EE5511">
        <w:t>câu hỏi</w:t>
      </w:r>
      <w:r>
        <w:t xml:space="preserve"> nhập số</w:t>
      </w:r>
      <w:bookmarkEnd w:id="307"/>
    </w:p>
    <w:p w14:paraId="7195D467" w14:textId="2DC66115" w:rsidR="00922610" w:rsidRDefault="00B24416" w:rsidP="00972928">
      <w:pPr>
        <w:pStyle w:val="NoSpacing"/>
        <w:ind w:firstLine="720"/>
      </w:pPr>
      <w:r w:rsidRPr="00B24416">
        <w:rPr>
          <w:i/>
          <w:iCs/>
        </w:rPr>
        <w:lastRenderedPageBreak/>
        <w:t>Text Input Problem</w:t>
      </w:r>
      <w:r>
        <w:rPr>
          <w:i/>
          <w:iCs/>
        </w:rPr>
        <w:t xml:space="preserve">: </w:t>
      </w:r>
      <w:r>
        <w:t xml:space="preserve">Trong các </w:t>
      </w:r>
      <w:r w:rsidR="003B18BC">
        <w:t>câu hỏi tự luận ngắn</w:t>
      </w:r>
      <w:r>
        <w:t>, người học nhập văn bản vào trường phản hồi. Phản hồi có thể bao gồm số, chữ cái và các ký tự đặc biệt như dấu chấm câu.</w:t>
      </w:r>
    </w:p>
    <w:p w14:paraId="612E1C33" w14:textId="77777777" w:rsidR="00922610" w:rsidRDefault="00922610" w:rsidP="00922610">
      <w:pPr>
        <w:pStyle w:val="NoSpacing"/>
        <w:keepNext/>
        <w:jc w:val="center"/>
      </w:pPr>
      <w:r>
        <w:rPr>
          <w:noProof/>
        </w:rPr>
        <w:drawing>
          <wp:inline distT="0" distB="0" distL="0" distR="0" wp14:anchorId="3BD0D0DF" wp14:editId="1E1D0970">
            <wp:extent cx="5623824" cy="2135921"/>
            <wp:effectExtent l="0" t="0" r="0" b="0"/>
            <wp:docPr id="1770240601" name="Picture 36"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40601" name="Picture 36" descr="A white rectangular object with a black border&#10;&#10;Description automatically generated"/>
                    <pic:cNvPicPr/>
                  </pic:nvPicPr>
                  <pic:blipFill rotWithShape="1">
                    <a:blip r:embed="rId74">
                      <a:extLst>
                        <a:ext uri="{28A0092B-C50C-407E-A947-70E740481C1C}">
                          <a14:useLocalDpi xmlns:a14="http://schemas.microsoft.com/office/drawing/2010/main" val="0"/>
                        </a:ext>
                      </a:extLst>
                    </a:blip>
                    <a:srcRect t="3237" r="2300" b="6763"/>
                    <a:stretch/>
                  </pic:blipFill>
                  <pic:spPr bwMode="auto">
                    <a:xfrm>
                      <a:off x="0" y="0"/>
                      <a:ext cx="5631790" cy="2138947"/>
                    </a:xfrm>
                    <a:prstGeom prst="rect">
                      <a:avLst/>
                    </a:prstGeom>
                    <a:ln>
                      <a:noFill/>
                    </a:ln>
                    <a:extLst>
                      <a:ext uri="{53640926-AAD7-44D8-BBD7-CCE9431645EC}">
                        <a14:shadowObscured xmlns:a14="http://schemas.microsoft.com/office/drawing/2010/main"/>
                      </a:ext>
                    </a:extLst>
                  </pic:spPr>
                </pic:pic>
              </a:graphicData>
            </a:graphic>
          </wp:inline>
        </w:drawing>
      </w:r>
    </w:p>
    <w:p w14:paraId="1DEF56DF" w14:textId="1C1F6CA7" w:rsidR="00922610" w:rsidRDefault="00922610" w:rsidP="00922610">
      <w:pPr>
        <w:pStyle w:val="Caption"/>
      </w:pPr>
      <w:bookmarkStart w:id="308" w:name="_Toc179881170"/>
      <w:r>
        <w:t xml:space="preserve">Hình </w:t>
      </w:r>
      <w:fldSimple w:instr=" STYLEREF 1 \s ">
        <w:r w:rsidR="000C09B3">
          <w:rPr>
            <w:noProof/>
          </w:rPr>
          <w:t>3</w:t>
        </w:r>
      </w:fldSimple>
      <w:r>
        <w:t>.</w:t>
      </w:r>
      <w:fldSimple w:instr=" SEQ Hình \* ARABIC \s 1 ">
        <w:r w:rsidR="000C09B3">
          <w:rPr>
            <w:noProof/>
          </w:rPr>
          <w:t>32</w:t>
        </w:r>
      </w:fldSimple>
      <w:r>
        <w:t xml:space="preserve"> Ví dụ về </w:t>
      </w:r>
      <w:r w:rsidR="00EE5511">
        <w:t>câu hỏi</w:t>
      </w:r>
      <w:r>
        <w:t xml:space="preserve"> nhập văn bản</w:t>
      </w:r>
      <w:bookmarkEnd w:id="308"/>
    </w:p>
    <w:p w14:paraId="083B6B9D" w14:textId="27C4CC7F" w:rsidR="00BE1383" w:rsidRDefault="00B24416" w:rsidP="00B24416">
      <w:pPr>
        <w:pStyle w:val="NoSpacing"/>
        <w:ind w:firstLine="284"/>
      </w:pPr>
      <w:r w:rsidRPr="00B24416">
        <w:t xml:space="preserve">Bằng cách thêm gợi ý, phản hồi hoặc cả hai, </w:t>
      </w:r>
      <w:r w:rsidR="00DE2286">
        <w:t>người quản lý khóa học</w:t>
      </w:r>
      <w:r w:rsidRPr="00B24416">
        <w:t xml:space="preserve"> có thể hướng dẫn và trợ giúp </w:t>
      </w:r>
      <w:r w:rsidR="007D7EDE">
        <w:t>người học</w:t>
      </w:r>
      <w:r w:rsidRPr="00B24416">
        <w:t xml:space="preserve"> khi họ </w:t>
      </w:r>
      <w:r w:rsidR="003B18BC">
        <w:t>trả lời</w:t>
      </w:r>
      <w:r w:rsidRPr="00B24416">
        <w:t xml:space="preserve"> một </w:t>
      </w:r>
      <w:r w:rsidR="003B18BC">
        <w:t>câu hỏi</w:t>
      </w:r>
      <w:r w:rsidRPr="00B24416">
        <w:t xml:space="preserve">. Khi </w:t>
      </w:r>
      <w:r w:rsidR="00DE2286">
        <w:t>người quản lý khóa học</w:t>
      </w:r>
      <w:r w:rsidRPr="00B24416">
        <w:t xml:space="preserve"> chọn một trong các loại </w:t>
      </w:r>
      <w:r w:rsidR="003B18BC">
        <w:t>câu hỏi</w:t>
      </w:r>
      <w:r w:rsidRPr="00B24416">
        <w:t xml:space="preserve"> đơn giản, giao diện trình soạn thảo sẽ cung cấp hướng dẫn bổ sung và các trường văn bản để nhập các tùy chọn này. Tất cả các loại </w:t>
      </w:r>
      <w:r w:rsidR="003B18BC">
        <w:t>câu hỏi</w:t>
      </w:r>
      <w:r w:rsidRPr="00B24416">
        <w:t xml:space="preserve"> này cũng được hỗ trợ đầy đủ và tương thích với thiết bị di động.</w:t>
      </w:r>
    </w:p>
    <w:p w14:paraId="0E6F04B2" w14:textId="6C27A2D0" w:rsidR="00B24416" w:rsidRPr="00B24416" w:rsidRDefault="00EE5511" w:rsidP="00B24416">
      <w:pPr>
        <w:pStyle w:val="NoSpacing"/>
        <w:ind w:firstLine="284"/>
        <w:rPr>
          <w:b/>
          <w:bCs/>
          <w:i/>
          <w:iCs/>
        </w:rPr>
      </w:pPr>
      <w:r>
        <w:rPr>
          <w:b/>
          <w:bCs/>
          <w:i/>
          <w:iCs/>
        </w:rPr>
        <w:t>Câu hỏi</w:t>
      </w:r>
      <w:r w:rsidR="00B24416" w:rsidRPr="00B24416">
        <w:rPr>
          <w:b/>
          <w:bCs/>
          <w:i/>
          <w:iCs/>
        </w:rPr>
        <w:t xml:space="preserve"> nâng cao:</w:t>
      </w:r>
    </w:p>
    <w:p w14:paraId="00CBD400" w14:textId="68BA9816" w:rsidR="00B24416" w:rsidRDefault="00673F49" w:rsidP="00673F49">
      <w:pPr>
        <w:pStyle w:val="NoSpacing"/>
        <w:ind w:firstLine="284"/>
      </w:pPr>
      <w:r w:rsidRPr="00673F49">
        <w:rPr>
          <w:i/>
          <w:iCs/>
        </w:rPr>
        <w:t xml:space="preserve">Custom JavaScript Display and Grading: </w:t>
      </w:r>
      <w:r w:rsidRPr="00673F49">
        <w:t xml:space="preserve">Các </w:t>
      </w:r>
      <w:r w:rsidR="00EE5511">
        <w:t>câu hỏi</w:t>
      </w:r>
      <w:r w:rsidRPr="00673F49">
        <w:t xml:space="preserve"> hiển thị và chấm điểm JavaScript tùy chỉnh (còn gọi là các </w:t>
      </w:r>
      <w:r w:rsidR="00EE5511">
        <w:t>câu hỏi</w:t>
      </w:r>
      <w:r w:rsidRPr="00673F49">
        <w:t xml:space="preserve"> JavaScript tùy chỉnh hoặc các </w:t>
      </w:r>
      <w:r w:rsidR="00EE5511">
        <w:t>câu hỏi</w:t>
      </w:r>
      <w:r w:rsidRPr="00673F49">
        <w:t xml:space="preserve"> nhập JS) cho phép </w:t>
      </w:r>
      <w:r w:rsidR="00DE2286">
        <w:t>người quản lý khóa học</w:t>
      </w:r>
      <w:r w:rsidRPr="00673F49">
        <w:t xml:space="preserve"> tạo một </w:t>
      </w:r>
      <w:r w:rsidR="00EE5511">
        <w:t>câu hỏi</w:t>
      </w:r>
      <w:r w:rsidRPr="00673F49">
        <w:t xml:space="preserve"> hoặc công cụ tùy chỉnh sử dụng JavaScript, sau đó thêm </w:t>
      </w:r>
      <w:r w:rsidR="00EE5511">
        <w:t>câu hỏi</w:t>
      </w:r>
      <w:r w:rsidRPr="00673F49">
        <w:t xml:space="preserve"> hoặc công cụ trực tiếp vào Studio.</w:t>
      </w:r>
    </w:p>
    <w:p w14:paraId="12A537FD" w14:textId="3CF08724" w:rsidR="00673F49" w:rsidRDefault="00673F49" w:rsidP="00673F49">
      <w:pPr>
        <w:pStyle w:val="NoSpacing"/>
        <w:ind w:firstLine="284"/>
      </w:pPr>
      <w:r w:rsidRPr="00673F49">
        <w:rPr>
          <w:i/>
          <w:iCs/>
        </w:rPr>
        <w:t>Custom Python-evaluated Input (Write Your Own Grader)</w:t>
      </w:r>
      <w:r>
        <w:rPr>
          <w:i/>
          <w:iCs/>
        </w:rPr>
        <w:t>:</w:t>
      </w:r>
      <w:r w:rsidRPr="00673F49">
        <w:t xml:space="preserve"> Trong các </w:t>
      </w:r>
      <w:r w:rsidR="00EE5511">
        <w:t>câu hỏi</w:t>
      </w:r>
      <w:r w:rsidRPr="00673F49">
        <w:t xml:space="preserve"> đầu vào được đánh giá bằng Python tùy</w:t>
      </w:r>
      <w:r w:rsidR="006C4188">
        <w:t xml:space="preserve"> chỉnh</w:t>
      </w:r>
      <w:r w:rsidRPr="00673F49">
        <w:t xml:space="preserve">, trình chấm điểm sử dụng một tập lệnh Python mà </w:t>
      </w:r>
      <w:r w:rsidR="00DE2286">
        <w:t>người quản lý khóa học</w:t>
      </w:r>
      <w:r w:rsidRPr="00673F49">
        <w:t xml:space="preserve"> tạo và nhúng vào </w:t>
      </w:r>
      <w:r w:rsidR="00EE5511">
        <w:t>câu hỏi</w:t>
      </w:r>
      <w:r w:rsidRPr="00673F49">
        <w:t xml:space="preserve"> để đánh giá phản hồi của người học hoặc cung cấp gợi ý. Các </w:t>
      </w:r>
      <w:r w:rsidR="00EE5511">
        <w:t>câu hỏi</w:t>
      </w:r>
      <w:r w:rsidRPr="00673F49">
        <w:t xml:space="preserve"> này có thể là bất kỳ loại nào.</w:t>
      </w:r>
    </w:p>
    <w:p w14:paraId="70EE0EFB" w14:textId="4D585939" w:rsidR="00673F49" w:rsidRPr="00673F49" w:rsidRDefault="00673F49" w:rsidP="00673F49">
      <w:pPr>
        <w:pStyle w:val="NoSpacing"/>
        <w:ind w:firstLine="284"/>
      </w:pPr>
      <w:r w:rsidRPr="00673F49">
        <w:rPr>
          <w:i/>
          <w:iCs/>
        </w:rPr>
        <w:t>Math Expression Input Problems</w:t>
      </w:r>
      <w:r>
        <w:rPr>
          <w:i/>
          <w:iCs/>
        </w:rPr>
        <w:t>:</w:t>
      </w:r>
      <w:r w:rsidRPr="00673F49">
        <w:t xml:space="preserve"> Người học nhập các biểu thức toán học để trả lời một câu hỏi. Các </w:t>
      </w:r>
      <w:r w:rsidR="00EE5511">
        <w:t>câu hỏi</w:t>
      </w:r>
      <w:r w:rsidRPr="00673F49">
        <w:t xml:space="preserve"> này có thể bao gồm các biến không xác định và các biểu thức ký hiệu phức tạp hơn. </w:t>
      </w:r>
      <w:r w:rsidR="00DE2286">
        <w:t>Người quản lý khóa học</w:t>
      </w:r>
      <w:r w:rsidRPr="00673F49">
        <w:t xml:space="preserve"> có thể chỉ định một câu trả lời đúng một cách rõ ràng hoặc bằng cách sử dụng một tập lệnh Python.</w:t>
      </w:r>
    </w:p>
    <w:p w14:paraId="61DD6701" w14:textId="1B7F0285" w:rsidR="007D7EDE" w:rsidRDefault="007D7EDE" w:rsidP="00794D58">
      <w:pPr>
        <w:pStyle w:val="Heading3"/>
        <w:numPr>
          <w:ilvl w:val="2"/>
          <w:numId w:val="45"/>
        </w:numPr>
      </w:pPr>
      <w:bookmarkStart w:id="309" w:name="_Toc181215573"/>
      <w:r>
        <w:lastRenderedPageBreak/>
        <w:t>Drag and Drop Problem</w:t>
      </w:r>
      <w:bookmarkEnd w:id="309"/>
    </w:p>
    <w:p w14:paraId="6D5ECE7A" w14:textId="5A2C7C16" w:rsidR="00F30CC2" w:rsidRDefault="00F30CC2" w:rsidP="00F30CC2">
      <w:pPr>
        <w:pStyle w:val="NoSpacing"/>
        <w:ind w:firstLine="720"/>
      </w:pPr>
      <w:r>
        <w:t xml:space="preserve">Câu hỏi dạng kéo thả bao gồm một hình nền cùng với một hoặc nhiều mục mà người học có thể kéo vào các vùng mục tiêu trên hình nền đó. </w:t>
      </w:r>
      <w:r w:rsidR="002F3374">
        <w:t>Người</w:t>
      </w:r>
      <w:r w:rsidR="00DE2286">
        <w:t xml:space="preserve"> quản lý khóa học</w:t>
      </w:r>
      <w:r>
        <w:t xml:space="preserve"> có thể tạo nhiều mục có thể kéo và </w:t>
      </w:r>
      <w:r w:rsidR="002F3374">
        <w:t>các vị trí mục tiêu khác nhau cho người học thao tác</w:t>
      </w:r>
      <w:r>
        <w:t>.</w:t>
      </w:r>
      <w:r w:rsidR="002F3374">
        <w:t xml:space="preserve"> </w:t>
      </w:r>
      <w:r w:rsidR="002F3374" w:rsidRPr="002F3374">
        <w:t>Một số vị trí có thể không đúng để làm tăng độ khó và thử thách.</w:t>
      </w:r>
    </w:p>
    <w:p w14:paraId="0D7A9A38" w14:textId="27F7383F" w:rsidR="002F3374" w:rsidRDefault="002F3374" w:rsidP="002F3374">
      <w:pPr>
        <w:pStyle w:val="NoSpacing"/>
        <w:ind w:firstLine="720"/>
      </w:pPr>
      <w:r>
        <w:t>Khi làm bài trong hệ thống LMS, câu hỏi thường chia thành hai phần: phần trên chứa các mục để kéo, còn phần dưới là hình nền với các vị trí mục tiêu. Người học sẽ kéo các mục từ phần trên xuống và thả vào vị trí phù hợp ở phần dưới.</w:t>
      </w:r>
    </w:p>
    <w:p w14:paraId="13540208" w14:textId="73E563C1" w:rsidR="002F3374" w:rsidRDefault="002F3374" w:rsidP="002F3374">
      <w:pPr>
        <w:pStyle w:val="NoSpacing"/>
        <w:ind w:firstLine="720"/>
      </w:pPr>
      <w:r>
        <w:t>Cách người học thực hiện thao tác kéo thả sẽ tùy thuộc vào thiết bị họ sử dụng. Nếu dùng máy tính, họ có thể nhấp chuột để kéo. Còn với thiết bị di động, thao tác sẽ được thực hiện bằng cách chạm và kéo trên màn hình cảm ứng. Người học có thể sử dụng cả bàn phím, chuột hoặc các phương thức khác để hoàn thành bài.</w:t>
      </w:r>
    </w:p>
    <w:p w14:paraId="3125D0FB" w14:textId="796514B9" w:rsidR="002F3374" w:rsidRDefault="002F3374" w:rsidP="002F3374">
      <w:pPr>
        <w:pStyle w:val="NoSpacing"/>
        <w:ind w:firstLine="720"/>
      </w:pPr>
      <w:r>
        <w:t>Người</w:t>
      </w:r>
      <w:r w:rsidR="00DE2286">
        <w:t xml:space="preserve"> quản lý khóa học</w:t>
      </w:r>
      <w:r>
        <w:t xml:space="preserve"> có thể giới hạn số lần thả mà người học được phép thực hiện và không hiển thị ngay kết quả đúng hay sai, nhằm đảm bảo tính công bằng.</w:t>
      </w:r>
    </w:p>
    <w:p w14:paraId="2742B02C" w14:textId="12CEF20C" w:rsidR="002F3374" w:rsidRDefault="002F3374" w:rsidP="002F3374">
      <w:pPr>
        <w:pStyle w:val="NoSpacing"/>
        <w:ind w:firstLine="720"/>
      </w:pPr>
      <w:r>
        <w:t>Tóm lại, câu hỏi kéo thả không chỉ yêu cầu người học nhận biết chính xác các mục tiêu, mà còn phải thực hiện thao tác kéo thả một cách chính xác.</w:t>
      </w:r>
    </w:p>
    <w:p w14:paraId="2C28B29C" w14:textId="77777777" w:rsidR="007D7EDE" w:rsidRDefault="007D7EDE" w:rsidP="007D7EDE">
      <w:pPr>
        <w:pStyle w:val="NoSpacing"/>
        <w:keepNext/>
        <w:jc w:val="center"/>
      </w:pPr>
      <w:r>
        <w:rPr>
          <w:noProof/>
        </w:rPr>
        <w:drawing>
          <wp:inline distT="0" distB="0" distL="0" distR="0" wp14:anchorId="1C0542E1" wp14:editId="13705F65">
            <wp:extent cx="3551889" cy="3325980"/>
            <wp:effectExtent l="0" t="0" r="0" b="0"/>
            <wp:docPr id="1787041960"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1960" name="Picture 19" descr="A screenshot of a computer scree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556259" cy="3330072"/>
                    </a:xfrm>
                    <a:prstGeom prst="rect">
                      <a:avLst/>
                    </a:prstGeom>
                  </pic:spPr>
                </pic:pic>
              </a:graphicData>
            </a:graphic>
          </wp:inline>
        </w:drawing>
      </w:r>
    </w:p>
    <w:p w14:paraId="29C59F9D" w14:textId="2DB76AEB" w:rsidR="007D7EDE" w:rsidRDefault="00C3316B" w:rsidP="00C3316B">
      <w:pPr>
        <w:pStyle w:val="Caption"/>
      </w:pPr>
      <w:bookmarkStart w:id="310" w:name="_Toc179881171"/>
      <w:r>
        <w:t xml:space="preserve">Hình </w:t>
      </w:r>
      <w:fldSimple w:instr=" STYLEREF 1 \s ">
        <w:r w:rsidR="000C09B3">
          <w:rPr>
            <w:noProof/>
          </w:rPr>
          <w:t>3</w:t>
        </w:r>
      </w:fldSimple>
      <w:r w:rsidR="00922610">
        <w:t>.</w:t>
      </w:r>
      <w:fldSimple w:instr=" SEQ Hình \* ARABIC \s 1 ">
        <w:r w:rsidR="000C09B3">
          <w:rPr>
            <w:noProof/>
          </w:rPr>
          <w:t>33</w:t>
        </w:r>
      </w:fldSimple>
      <w:r w:rsidRPr="00C3316B">
        <w:t xml:space="preserve"> </w:t>
      </w:r>
      <w:r>
        <w:t xml:space="preserve">Ví dụ về </w:t>
      </w:r>
      <w:r w:rsidR="00EE5511">
        <w:t>câu hỏi</w:t>
      </w:r>
      <w:r>
        <w:t xml:space="preserve"> kéo thả</w:t>
      </w:r>
      <w:bookmarkEnd w:id="310"/>
    </w:p>
    <w:p w14:paraId="2FF8C825" w14:textId="7627BD18" w:rsidR="007D7EDE" w:rsidRDefault="002F3374" w:rsidP="00E05522">
      <w:pPr>
        <w:pStyle w:val="NoSpacing"/>
        <w:ind w:firstLine="720"/>
      </w:pPr>
      <w:r>
        <w:t>Hình 3.33 là v</w:t>
      </w:r>
      <w:r w:rsidR="007D7EDE">
        <w:t xml:space="preserve">í dụ về </w:t>
      </w:r>
      <w:r w:rsidR="00EE5511">
        <w:t>câu hỏi</w:t>
      </w:r>
      <w:r>
        <w:t xml:space="preserve"> dạng</w:t>
      </w:r>
      <w:r w:rsidR="007D7EDE">
        <w:t xml:space="preserve"> kéo thả đơn giản. Các thành phần của </w:t>
      </w:r>
      <w:r w:rsidR="00EE5511">
        <w:t>câu hỏi</w:t>
      </w:r>
      <w:r w:rsidR="007D7EDE">
        <w:t xml:space="preserve">, chẳng hạn như tiêu đề (title), văn bản (text) và phản hồi </w:t>
      </w:r>
      <w:r w:rsidR="00E05522">
        <w:t>(Introductory feedback)</w:t>
      </w:r>
      <w:r w:rsidR="007D7EDE">
        <w:t xml:space="preserve"> được gắn nhãn.</w:t>
      </w:r>
    </w:p>
    <w:p w14:paraId="762301AA" w14:textId="65FE0D32" w:rsidR="007D7EDE" w:rsidRDefault="007D7EDE" w:rsidP="007D7EDE">
      <w:pPr>
        <w:pStyle w:val="NoSpacing"/>
        <w:ind w:firstLine="720"/>
      </w:pPr>
      <w:r>
        <w:lastRenderedPageBreak/>
        <w:t>Hình ảnh sau đây hiển thị thông báo phản hồi thành công mà người học nhìn thấy khi họ ké</w:t>
      </w:r>
      <w:r w:rsidR="002F3374">
        <w:t>o mục thả vào đúng</w:t>
      </w:r>
      <w:r>
        <w:t xml:space="preserve"> với vùng mục tiêu. Mỗi mục </w:t>
      </w:r>
      <w:r w:rsidR="002F3374">
        <w:t>để</w:t>
      </w:r>
      <w:r>
        <w:t xml:space="preserve"> kéo có thông báo phản hồi thành công riêng.</w:t>
      </w:r>
    </w:p>
    <w:p w14:paraId="1A68D3CF" w14:textId="77777777" w:rsidR="00E05522" w:rsidRDefault="00E05522" w:rsidP="00E05522">
      <w:pPr>
        <w:pStyle w:val="NoSpacing"/>
        <w:keepNext/>
        <w:jc w:val="center"/>
      </w:pPr>
      <w:r>
        <w:rPr>
          <w:noProof/>
        </w:rPr>
        <w:drawing>
          <wp:inline distT="0" distB="0" distL="0" distR="0" wp14:anchorId="4A7CCD9F" wp14:editId="33BD8E24">
            <wp:extent cx="3708400" cy="2106514"/>
            <wp:effectExtent l="0" t="0" r="6350" b="8255"/>
            <wp:docPr id="100333214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2140" name="Picture 20" descr="A screenshot of a social media pos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16453" cy="2111088"/>
                    </a:xfrm>
                    <a:prstGeom prst="rect">
                      <a:avLst/>
                    </a:prstGeom>
                  </pic:spPr>
                </pic:pic>
              </a:graphicData>
            </a:graphic>
          </wp:inline>
        </w:drawing>
      </w:r>
    </w:p>
    <w:p w14:paraId="3803C8E0" w14:textId="26B3BFBE" w:rsidR="007D7EDE" w:rsidRDefault="00C3316B" w:rsidP="00C3316B">
      <w:pPr>
        <w:pStyle w:val="Caption"/>
      </w:pPr>
      <w:bookmarkStart w:id="311" w:name="_Toc179881172"/>
      <w:r>
        <w:t xml:space="preserve">Hình </w:t>
      </w:r>
      <w:fldSimple w:instr=" STYLEREF 1 \s ">
        <w:r w:rsidR="000C09B3">
          <w:rPr>
            <w:noProof/>
          </w:rPr>
          <w:t>3</w:t>
        </w:r>
      </w:fldSimple>
      <w:r w:rsidR="00922610">
        <w:t>.</w:t>
      </w:r>
      <w:fldSimple w:instr=" SEQ Hình \* ARABIC \s 1 ">
        <w:r w:rsidR="000C09B3">
          <w:rPr>
            <w:noProof/>
          </w:rPr>
          <w:t>34</w:t>
        </w:r>
      </w:fldSimple>
      <w:r w:rsidRPr="00C3316B">
        <w:t xml:space="preserve"> </w:t>
      </w:r>
      <w:r>
        <w:t>Phản hồi khi người học trả lời đúng</w:t>
      </w:r>
      <w:bookmarkEnd w:id="311"/>
    </w:p>
    <w:p w14:paraId="5A630E72" w14:textId="77777777" w:rsidR="007D7EDE" w:rsidRDefault="007D7EDE" w:rsidP="007D7EDE">
      <w:pPr>
        <w:pStyle w:val="NoSpacing"/>
        <w:ind w:firstLine="720"/>
      </w:pPr>
      <w:r>
        <w:t>Hình ảnh sau đây hiển thị thông báo phản hồi lỗi mà người học nhìn thấy khi họ ghép một mục có thể kéo với vùng mục tiêu không chính xác. Mỗi mục có thể kéo có thông báo phản hồi lỗi riêng.</w:t>
      </w:r>
    </w:p>
    <w:p w14:paraId="0DF78618" w14:textId="77777777" w:rsidR="00E05522" w:rsidRDefault="00E05522" w:rsidP="00E05522">
      <w:pPr>
        <w:pStyle w:val="NoSpacing"/>
        <w:keepNext/>
        <w:jc w:val="center"/>
      </w:pPr>
      <w:r>
        <w:rPr>
          <w:noProof/>
        </w:rPr>
        <w:drawing>
          <wp:inline distT="0" distB="0" distL="0" distR="0" wp14:anchorId="63BE83FA" wp14:editId="125CD7C0">
            <wp:extent cx="4000625" cy="2266950"/>
            <wp:effectExtent l="0" t="0" r="0" b="0"/>
            <wp:docPr id="91103453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4539" name="Picture 21" descr="A screenshot of a computer scree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05931" cy="2269957"/>
                    </a:xfrm>
                    <a:prstGeom prst="rect">
                      <a:avLst/>
                    </a:prstGeom>
                  </pic:spPr>
                </pic:pic>
              </a:graphicData>
            </a:graphic>
          </wp:inline>
        </w:drawing>
      </w:r>
    </w:p>
    <w:p w14:paraId="252E222D" w14:textId="03695CA2" w:rsidR="007D7EDE" w:rsidRDefault="00C3316B" w:rsidP="00C3316B">
      <w:pPr>
        <w:pStyle w:val="Caption"/>
      </w:pPr>
      <w:bookmarkStart w:id="312" w:name="_Toc179881173"/>
      <w:r>
        <w:t xml:space="preserve">Hình </w:t>
      </w:r>
      <w:fldSimple w:instr=" STYLEREF 1 \s ">
        <w:r w:rsidR="000C09B3">
          <w:rPr>
            <w:noProof/>
          </w:rPr>
          <w:t>3</w:t>
        </w:r>
      </w:fldSimple>
      <w:r w:rsidR="00922610">
        <w:t>.</w:t>
      </w:r>
      <w:fldSimple w:instr=" SEQ Hình \* ARABIC \s 1 ">
        <w:r w:rsidR="000C09B3">
          <w:rPr>
            <w:noProof/>
          </w:rPr>
          <w:t>35</w:t>
        </w:r>
      </w:fldSimple>
      <w:r w:rsidRPr="00C3316B">
        <w:t xml:space="preserve"> </w:t>
      </w:r>
      <w:r>
        <w:t>Phản hồi khi người học trả lời sai</w:t>
      </w:r>
      <w:bookmarkEnd w:id="312"/>
    </w:p>
    <w:p w14:paraId="5DD20C36" w14:textId="7B77AC63" w:rsidR="007D7EDE" w:rsidRDefault="007D7EDE" w:rsidP="00E05522">
      <w:pPr>
        <w:pStyle w:val="NoSpacing"/>
        <w:ind w:firstLine="720"/>
      </w:pPr>
      <w:r>
        <w:t xml:space="preserve">Hình ảnh sau đây hiển thị </w:t>
      </w:r>
      <w:r w:rsidR="00EE5511">
        <w:t>câu hỏi</w:t>
      </w:r>
      <w:r>
        <w:t xml:space="preserve"> kéo thả đã hoàn tất. Thông báo phản hồi cuối cùng thông báo cho người học rằng </w:t>
      </w:r>
      <w:r w:rsidR="00EE5511">
        <w:t>câu hỏi</w:t>
      </w:r>
      <w:r>
        <w:t xml:space="preserve"> đã hoàn tất.</w:t>
      </w:r>
    </w:p>
    <w:p w14:paraId="716B6085" w14:textId="77777777" w:rsidR="00E05522" w:rsidRDefault="00E05522" w:rsidP="00E05522">
      <w:pPr>
        <w:pStyle w:val="NoSpacing"/>
        <w:keepNext/>
        <w:ind w:firstLine="720"/>
        <w:jc w:val="center"/>
      </w:pPr>
      <w:r>
        <w:rPr>
          <w:noProof/>
        </w:rPr>
        <w:lastRenderedPageBreak/>
        <w:drawing>
          <wp:inline distT="0" distB="0" distL="0" distR="0" wp14:anchorId="0D2CDE2B" wp14:editId="0A454353">
            <wp:extent cx="3759200" cy="2961953"/>
            <wp:effectExtent l="0" t="0" r="0" b="0"/>
            <wp:docPr id="132585695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56952" name="Picture 22" descr="A screenshot of a computer scree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762722" cy="2964728"/>
                    </a:xfrm>
                    <a:prstGeom prst="rect">
                      <a:avLst/>
                    </a:prstGeom>
                  </pic:spPr>
                </pic:pic>
              </a:graphicData>
            </a:graphic>
          </wp:inline>
        </w:drawing>
      </w:r>
    </w:p>
    <w:p w14:paraId="4DF8D3A5" w14:textId="012C9535" w:rsidR="00E05522" w:rsidRDefault="00C3316B" w:rsidP="00C3316B">
      <w:pPr>
        <w:pStyle w:val="Caption"/>
      </w:pPr>
      <w:bookmarkStart w:id="313" w:name="_Toc179881174"/>
      <w:r>
        <w:t xml:space="preserve">Hình </w:t>
      </w:r>
      <w:fldSimple w:instr=" STYLEREF 1 \s ">
        <w:r w:rsidR="000C09B3">
          <w:rPr>
            <w:noProof/>
          </w:rPr>
          <w:t>3</w:t>
        </w:r>
      </w:fldSimple>
      <w:r w:rsidR="00922610">
        <w:t>.</w:t>
      </w:r>
      <w:fldSimple w:instr=" SEQ Hình \* ARABIC \s 1 ">
        <w:r w:rsidR="000C09B3">
          <w:rPr>
            <w:noProof/>
          </w:rPr>
          <w:t>36</w:t>
        </w:r>
      </w:fldSimple>
      <w:r w:rsidRPr="00C3316B">
        <w:t xml:space="preserve"> </w:t>
      </w:r>
      <w:r>
        <w:t>Phản hồi sau khi người học hoàn thành</w:t>
      </w:r>
      <w:bookmarkEnd w:id="313"/>
    </w:p>
    <w:p w14:paraId="71BA8F74" w14:textId="48741168" w:rsidR="002F3374" w:rsidRDefault="002F3374" w:rsidP="002F3374">
      <w:pPr>
        <w:pStyle w:val="NoSpacing"/>
        <w:ind w:firstLine="720"/>
      </w:pPr>
      <w:r>
        <w:t xml:space="preserve">Hình nền cho câu hỏi dạng kéo thả là bề mặt mà người học sẽ kéo các mục văn bản vào. Vùng mục tiêu được xác định bằng một hình chữ nhật trên hình nền. </w:t>
      </w:r>
      <w:r w:rsidR="00DE2286">
        <w:t>Người quản lý khóa học</w:t>
      </w:r>
      <w:r>
        <w:t xml:space="preserve"> có thể chọn hiển thị hoặc ẩn đường viền của vùng này. Bên cạnh đó, </w:t>
      </w:r>
      <w:r w:rsidR="00DE2286">
        <w:t>người quản lý khóa học</w:t>
      </w:r>
      <w:r>
        <w:t xml:space="preserve"> có thể thêm tiêu đề cho vùng hoặc để trống. </w:t>
      </w:r>
    </w:p>
    <w:p w14:paraId="39FE5F16" w14:textId="3344CEB4" w:rsidR="002F3374" w:rsidRDefault="002F3374" w:rsidP="002F3374">
      <w:pPr>
        <w:pStyle w:val="NoSpacing"/>
        <w:ind w:firstLine="720"/>
      </w:pPr>
      <w:r>
        <w:t>Tuy nhiên, trường Mô tả (Description) phải được điền cho từng vùng. Mô tả này chỉ hiển thị trên trình đọc màn hình và cần phải diễn tả nội dung của vùng cho những người học khiếm thị. Ví dụ, nếu vùng có hình quả táo, mô tả có thể là: "Một loại quả tròn, màu đỏ có cuống".</w:t>
      </w:r>
    </w:p>
    <w:p w14:paraId="0CDF33FC" w14:textId="247B4D4B" w:rsidR="002F3374" w:rsidRDefault="002F3374" w:rsidP="002F3374">
      <w:pPr>
        <w:pStyle w:val="NoSpacing"/>
        <w:ind w:firstLine="720"/>
      </w:pPr>
      <w:r>
        <w:t xml:space="preserve">Hình nền cần phù hợp với kích thước màn hình khóa học. </w:t>
      </w:r>
      <w:r w:rsidR="00E31F0A">
        <w:t xml:space="preserve">LMS </w:t>
      </w:r>
      <w:r>
        <w:t xml:space="preserve">sẽ tự động thu nhỏ hình ảnh nếu nó quá lớn. Nếu </w:t>
      </w:r>
      <w:r w:rsidR="00DE2286">
        <w:t>người quản lý khóa học</w:t>
      </w:r>
      <w:r>
        <w:t xml:space="preserve"> chọn hình nền có kích thước cực lớn, cần lưu ý đến cách hình ảnh sẽ hiển thị với người học sau khi được thu nhỏ. Chiều rộng của màn hình khóa học sẽ thay đổi tùy thuộc vào thiết bị và phần mềm trình duyệt mà người học đang sử dụng.</w:t>
      </w:r>
    </w:p>
    <w:p w14:paraId="583C4673" w14:textId="48034FA0" w:rsidR="00E05522" w:rsidRDefault="00DE2286" w:rsidP="002F3374">
      <w:pPr>
        <w:pStyle w:val="NoSpacing"/>
        <w:ind w:firstLine="720"/>
      </w:pPr>
      <w:r>
        <w:t>Người quản lý khóa học</w:t>
      </w:r>
      <w:r w:rsidR="002F3374">
        <w:t xml:space="preserve"> xác định vùng mục tiêu bằng cách chỉ định các thông số: chiều rộng, chiều cao, độ lệch ngang (x) và độ lệch dọc (y). Tất cả các thông số này được tính bằng pixel. Độ lệch ngang là khoảng cách từ phía bên trái của hình nền đến phía bên trái của vùng mục tiêu, còn độ lệch dọc là khoảng cách từ đỉnh của hình nền đến đỉnh của vùng mục tiêu. </w:t>
      </w:r>
      <w:r w:rsidR="00E05522">
        <w:t>Hình ảnh sau đây hiển thị hình ảnh nền và vùng mục tiêu trong hộp thoại chỉnh sửa</w:t>
      </w:r>
      <w:r w:rsidR="002F3374">
        <w:t xml:space="preserve"> câu hỏi dạng</w:t>
      </w:r>
      <w:r w:rsidR="00E05522">
        <w:t xml:space="preserve"> kéo thả. </w:t>
      </w:r>
    </w:p>
    <w:p w14:paraId="61B22DC1" w14:textId="77777777" w:rsidR="00140138" w:rsidRDefault="00140138" w:rsidP="00140138">
      <w:pPr>
        <w:pStyle w:val="NoSpacing"/>
        <w:keepNext/>
        <w:jc w:val="center"/>
      </w:pPr>
      <w:r>
        <w:rPr>
          <w:noProof/>
        </w:rPr>
        <w:lastRenderedPageBreak/>
        <w:drawing>
          <wp:inline distT="0" distB="0" distL="0" distR="0" wp14:anchorId="1C6E9142" wp14:editId="345C454F">
            <wp:extent cx="5746750" cy="2594791"/>
            <wp:effectExtent l="0" t="0" r="6350" b="0"/>
            <wp:docPr id="102315820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58205" name="Picture 2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47461" cy="2595112"/>
                    </a:xfrm>
                    <a:prstGeom prst="rect">
                      <a:avLst/>
                    </a:prstGeom>
                  </pic:spPr>
                </pic:pic>
              </a:graphicData>
            </a:graphic>
          </wp:inline>
        </w:drawing>
      </w:r>
    </w:p>
    <w:p w14:paraId="7BDF85ED" w14:textId="161766B4" w:rsidR="00C3316B" w:rsidRDefault="00C3316B" w:rsidP="00C3316B">
      <w:pPr>
        <w:pStyle w:val="Caption"/>
      </w:pPr>
      <w:bookmarkStart w:id="314" w:name="_Toc179881175"/>
      <w:r>
        <w:t xml:space="preserve">Hình </w:t>
      </w:r>
      <w:fldSimple w:instr=" STYLEREF 1 \s ">
        <w:r w:rsidR="000C09B3">
          <w:rPr>
            <w:noProof/>
          </w:rPr>
          <w:t>3</w:t>
        </w:r>
      </w:fldSimple>
      <w:r w:rsidR="00922610">
        <w:t>.</w:t>
      </w:r>
      <w:fldSimple w:instr=" SEQ Hình \* ARABIC \s 1 ">
        <w:r w:rsidR="000C09B3">
          <w:rPr>
            <w:noProof/>
          </w:rPr>
          <w:t>37</w:t>
        </w:r>
      </w:fldSimple>
      <w:r w:rsidRPr="00C3316B">
        <w:t xml:space="preserve"> </w:t>
      </w:r>
      <w:r>
        <w:t>Hình ảnh và vùng mục tiêu trong Drap and Drop</w:t>
      </w:r>
      <w:bookmarkEnd w:id="314"/>
    </w:p>
    <w:p w14:paraId="6F14B981" w14:textId="2FFA383D" w:rsidR="002F3374" w:rsidRDefault="002F3374" w:rsidP="002F3374">
      <w:pPr>
        <w:pStyle w:val="NoSpacing"/>
        <w:ind w:firstLine="720"/>
      </w:pPr>
      <w:r>
        <w:t xml:space="preserve">Một mục </w:t>
      </w:r>
      <w:r w:rsidR="007548E5">
        <w:t>để</w:t>
      </w:r>
      <w:r>
        <w:t xml:space="preserve"> kéo là một hình chữ nhật chứa nhãn văn bản hoặc hình ảnh. Người học sẽ lấy các mục </w:t>
      </w:r>
      <w:r w:rsidR="007548E5">
        <w:t>để</w:t>
      </w:r>
      <w:r>
        <w:t xml:space="preserve"> kéo từ đầu câu hỏi kéo thả và kéo chúng đến các vùng mục tiêu trên hình nền.</w:t>
      </w:r>
    </w:p>
    <w:p w14:paraId="49023111" w14:textId="5EC48163" w:rsidR="002F3374" w:rsidRDefault="00DE2286" w:rsidP="002F3374">
      <w:pPr>
        <w:pStyle w:val="NoSpacing"/>
        <w:ind w:firstLine="720"/>
      </w:pPr>
      <w:r>
        <w:t>Người quản lý khóa học</w:t>
      </w:r>
      <w:r w:rsidR="002F3374">
        <w:t xml:space="preserve"> có thể đặt kích thước của hình chữ nhật cho mỗi mục theo phần trăm chiều rộng của câu hỏi. Nếu không chỉ định kích thước, hệ thống quản lý học tập (LMS) sẽ tự động điều chỉnh kích thước dựa trên độ dài của văn bản trong nhãn hoặc kích thước của hình ảnh. Quản lý có thể tùy chỉnh màu nền và màu văn bản cho các nhãn của các mục trong câu hỏi. Mỗi mục </w:t>
      </w:r>
      <w:r w:rsidR="007548E5">
        <w:t>để</w:t>
      </w:r>
      <w:r w:rsidR="002F3374">
        <w:t xml:space="preserve"> kéo có thể phù hợp với một vùng mục tiêu trên hình nền, nhiều vùng mục tiêu, hoặc không khớp với vùng nào cả.</w:t>
      </w:r>
    </w:p>
    <w:p w14:paraId="7895F339" w14:textId="77777777" w:rsidR="00E31F0A" w:rsidRDefault="002F3374" w:rsidP="00E31F0A">
      <w:pPr>
        <w:pStyle w:val="Caption"/>
        <w:spacing w:before="240"/>
        <w:jc w:val="both"/>
      </w:pPr>
      <w:r>
        <w:t>Mỗi mục đều phải có nhãn văn bản để người học dễ nhận diện trong câu hỏi kéo thả. Nếu cả nhãn văn bản và hình ảnh đều được chọn cho một mục, hình ảnh sẽ được hiển thị như là nhãn của mục đó.</w:t>
      </w:r>
      <w:r w:rsidR="00794D58" w:rsidRPr="00794D58">
        <w:t>Bảng sau đây giải thích các điều khiển trong hộp thoại</w:t>
      </w:r>
      <w:r w:rsidR="00794D58">
        <w:t xml:space="preserve"> </w:t>
      </w:r>
      <w:r w:rsidR="00794D58" w:rsidRPr="00794D58">
        <w:rPr>
          <w:b/>
          <w:bCs/>
        </w:rPr>
        <w:t>Editing</w:t>
      </w:r>
      <w:r w:rsidR="00794D58">
        <w:t>:</w:t>
      </w:r>
      <w:bookmarkStart w:id="315" w:name="_Toc179871982"/>
      <w:r w:rsidR="00E31F0A" w:rsidRPr="00E31F0A">
        <w:t xml:space="preserve"> </w:t>
      </w:r>
    </w:p>
    <w:p w14:paraId="2FF52556" w14:textId="43EF78DD" w:rsidR="00794D58" w:rsidRPr="00794D58" w:rsidRDefault="00E31F0A" w:rsidP="00E31F0A">
      <w:pPr>
        <w:pStyle w:val="Caption"/>
        <w:jc w:val="both"/>
      </w:pPr>
      <w:r>
        <w:t xml:space="preserve">Bảng </w:t>
      </w:r>
      <w:fldSimple w:instr=" STYLEREF 1 \s ">
        <w:r w:rsidR="000C09B3">
          <w:rPr>
            <w:noProof/>
          </w:rPr>
          <w:t>3</w:t>
        </w:r>
      </w:fldSimple>
      <w:r>
        <w:t>.</w:t>
      </w:r>
      <w:fldSimple w:instr=" SEQ Bảng \* ARABIC \s 1 ">
        <w:r w:rsidR="000C09B3">
          <w:rPr>
            <w:noProof/>
          </w:rPr>
          <w:t>24</w:t>
        </w:r>
      </w:fldSimple>
      <w:r>
        <w:t xml:space="preserve"> Mô tả các cài đặt của Drag and Drop</w:t>
      </w:r>
      <w:bookmarkEnd w:id="315"/>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7020"/>
      </w:tblGrid>
      <w:tr w:rsidR="00794D58" w:rsidRPr="00794D58" w14:paraId="57B35CED" w14:textId="77777777" w:rsidTr="00A14F47">
        <w:trPr>
          <w:tblHeader/>
        </w:trPr>
        <w:tc>
          <w:tcPr>
            <w:tcW w:w="2515" w:type="dxa"/>
            <w:vAlign w:val="center"/>
            <w:hideMark/>
          </w:tcPr>
          <w:p w14:paraId="6AA6332D" w14:textId="1113E196" w:rsidR="00794D58" w:rsidRPr="00794D58" w:rsidRDefault="00794D58" w:rsidP="00A14F47">
            <w:pPr>
              <w:pStyle w:val="NoSpacing"/>
              <w:spacing w:before="120" w:after="120"/>
              <w:ind w:left="144" w:right="144"/>
              <w:jc w:val="center"/>
              <w:rPr>
                <w:b/>
                <w:bCs/>
              </w:rPr>
            </w:pPr>
            <w:r w:rsidRPr="00794D58">
              <w:rPr>
                <w:b/>
                <w:bCs/>
              </w:rPr>
              <w:t>Tên điều khiển</w:t>
            </w:r>
          </w:p>
        </w:tc>
        <w:tc>
          <w:tcPr>
            <w:tcW w:w="7020" w:type="dxa"/>
            <w:vAlign w:val="center"/>
            <w:hideMark/>
          </w:tcPr>
          <w:p w14:paraId="05062483" w14:textId="440024BE" w:rsidR="00794D58" w:rsidRPr="00794D58" w:rsidRDefault="00794D58" w:rsidP="00A14F47">
            <w:pPr>
              <w:pStyle w:val="NoSpacing"/>
              <w:spacing w:before="120" w:after="120"/>
              <w:ind w:left="144" w:right="144"/>
              <w:jc w:val="center"/>
              <w:rPr>
                <w:b/>
                <w:bCs/>
                <w:szCs w:val="26"/>
              </w:rPr>
            </w:pPr>
            <w:r w:rsidRPr="00794D58">
              <w:rPr>
                <w:b/>
                <w:bCs/>
                <w:szCs w:val="26"/>
              </w:rPr>
              <w:t>Giải thích</w:t>
            </w:r>
          </w:p>
        </w:tc>
      </w:tr>
      <w:tr w:rsidR="00794D58" w:rsidRPr="00794D58" w14:paraId="057BD017" w14:textId="77777777" w:rsidTr="00A14F47">
        <w:tc>
          <w:tcPr>
            <w:tcW w:w="2515" w:type="dxa"/>
            <w:vAlign w:val="center"/>
            <w:hideMark/>
          </w:tcPr>
          <w:p w14:paraId="1700D7CD" w14:textId="77777777" w:rsidR="00794D58" w:rsidRPr="00794D58" w:rsidRDefault="00794D58" w:rsidP="00A14F47">
            <w:pPr>
              <w:pStyle w:val="NoSpacing"/>
              <w:spacing w:before="120" w:after="120"/>
              <w:ind w:left="144" w:right="144"/>
              <w:jc w:val="left"/>
            </w:pPr>
            <w:r w:rsidRPr="00794D58">
              <w:rPr>
                <w:rFonts w:eastAsia="SimSun"/>
              </w:rPr>
              <w:t>Problem title</w:t>
            </w:r>
          </w:p>
        </w:tc>
        <w:tc>
          <w:tcPr>
            <w:tcW w:w="7020" w:type="dxa"/>
            <w:vAlign w:val="center"/>
            <w:hideMark/>
          </w:tcPr>
          <w:p w14:paraId="166395F0" w14:textId="740FC706" w:rsidR="00794D58" w:rsidRPr="00794D58" w:rsidRDefault="00794D58" w:rsidP="00A14F47">
            <w:pPr>
              <w:pStyle w:val="NoSpacing"/>
              <w:spacing w:before="120" w:after="120"/>
              <w:ind w:left="144" w:right="144"/>
              <w:rPr>
                <w:szCs w:val="26"/>
              </w:rPr>
            </w:pPr>
            <w:r w:rsidRPr="00794D58">
              <w:rPr>
                <w:szCs w:val="26"/>
              </w:rPr>
              <w:t xml:space="preserve">Tiêu đề xuất hiện phía trên </w:t>
            </w:r>
            <w:r w:rsidR="00EE5511">
              <w:rPr>
                <w:szCs w:val="26"/>
              </w:rPr>
              <w:t>câu hỏi</w:t>
            </w:r>
            <w:r w:rsidRPr="00794D58">
              <w:rPr>
                <w:szCs w:val="26"/>
              </w:rPr>
              <w:t xml:space="preserve"> kéo thả. </w:t>
            </w:r>
          </w:p>
        </w:tc>
      </w:tr>
      <w:tr w:rsidR="00794D58" w:rsidRPr="00794D58" w14:paraId="406981E2" w14:textId="77777777" w:rsidTr="00A14F47">
        <w:tc>
          <w:tcPr>
            <w:tcW w:w="2515" w:type="dxa"/>
            <w:vAlign w:val="center"/>
            <w:hideMark/>
          </w:tcPr>
          <w:p w14:paraId="79EAA2CC" w14:textId="77777777" w:rsidR="00794D58" w:rsidRPr="00794D58" w:rsidRDefault="00794D58" w:rsidP="00A14F47">
            <w:pPr>
              <w:pStyle w:val="NoSpacing"/>
              <w:spacing w:before="120" w:after="120"/>
              <w:ind w:left="144" w:right="144"/>
              <w:jc w:val="left"/>
            </w:pPr>
            <w:r w:rsidRPr="00794D58">
              <w:rPr>
                <w:rFonts w:eastAsia="SimSun"/>
              </w:rPr>
              <w:t>Show title</w:t>
            </w:r>
          </w:p>
        </w:tc>
        <w:tc>
          <w:tcPr>
            <w:tcW w:w="7020" w:type="dxa"/>
            <w:vAlign w:val="center"/>
            <w:hideMark/>
          </w:tcPr>
          <w:p w14:paraId="39745EE6" w14:textId="491AABAC" w:rsidR="00794D58" w:rsidRPr="00794D58" w:rsidRDefault="00DC75CD" w:rsidP="00A14F47">
            <w:pPr>
              <w:pStyle w:val="NoSpacing"/>
              <w:spacing w:before="120" w:after="120"/>
              <w:ind w:left="144" w:right="144"/>
              <w:rPr>
                <w:szCs w:val="26"/>
              </w:rPr>
            </w:pPr>
            <w:r>
              <w:rPr>
                <w:szCs w:val="26"/>
              </w:rPr>
              <w:t>T</w:t>
            </w:r>
            <w:r w:rsidR="00794D58" w:rsidRPr="00794D58">
              <w:rPr>
                <w:szCs w:val="26"/>
              </w:rPr>
              <w:t xml:space="preserve">iêu đề </w:t>
            </w:r>
            <w:r w:rsidR="00EE5511">
              <w:rPr>
                <w:szCs w:val="26"/>
              </w:rPr>
              <w:t>câu hỏi</w:t>
            </w:r>
            <w:r w:rsidR="00794D58" w:rsidRPr="00794D58">
              <w:rPr>
                <w:szCs w:val="26"/>
              </w:rPr>
              <w:t xml:space="preserve"> có xuất hiện phía trên </w:t>
            </w:r>
            <w:r w:rsidR="00EE5511">
              <w:rPr>
                <w:szCs w:val="26"/>
              </w:rPr>
              <w:t>câu hỏi</w:t>
            </w:r>
            <w:r w:rsidR="00794D58" w:rsidRPr="00794D58">
              <w:rPr>
                <w:szCs w:val="26"/>
              </w:rPr>
              <w:t xml:space="preserve"> trong LMS hay không.</w:t>
            </w:r>
          </w:p>
        </w:tc>
      </w:tr>
      <w:tr w:rsidR="00794D58" w:rsidRPr="00794D58" w14:paraId="6F7E54F5" w14:textId="77777777" w:rsidTr="00A14F47">
        <w:tc>
          <w:tcPr>
            <w:tcW w:w="2515" w:type="dxa"/>
            <w:vAlign w:val="center"/>
            <w:hideMark/>
          </w:tcPr>
          <w:p w14:paraId="2AA89D42" w14:textId="77777777" w:rsidR="00794D58" w:rsidRPr="00794D58" w:rsidRDefault="00794D58" w:rsidP="00A14F47">
            <w:pPr>
              <w:pStyle w:val="NoSpacing"/>
              <w:spacing w:before="120" w:after="120"/>
              <w:ind w:left="144" w:right="144"/>
              <w:jc w:val="left"/>
            </w:pPr>
            <w:r w:rsidRPr="00794D58">
              <w:rPr>
                <w:rFonts w:eastAsia="SimSun"/>
              </w:rPr>
              <w:lastRenderedPageBreak/>
              <w:t>Problem mode</w:t>
            </w:r>
          </w:p>
        </w:tc>
        <w:tc>
          <w:tcPr>
            <w:tcW w:w="7020" w:type="dxa"/>
            <w:vAlign w:val="center"/>
            <w:hideMark/>
          </w:tcPr>
          <w:p w14:paraId="21A5C4DF" w14:textId="638A887E" w:rsidR="00794D58" w:rsidRPr="00794D58" w:rsidRDefault="00DC75CD" w:rsidP="00A14F47">
            <w:pPr>
              <w:pStyle w:val="NoSpacing"/>
              <w:spacing w:before="120" w:after="120"/>
              <w:ind w:left="144" w:right="144"/>
              <w:rPr>
                <w:szCs w:val="26"/>
              </w:rPr>
            </w:pPr>
            <w:r>
              <w:rPr>
                <w:szCs w:val="26"/>
              </w:rPr>
              <w:t>C</w:t>
            </w:r>
            <w:r w:rsidR="007548E5" w:rsidRPr="007548E5">
              <w:rPr>
                <w:szCs w:val="26"/>
              </w:rPr>
              <w:t xml:space="preserve">hế độ hoạt động của câu hỏi kéo thả. Hệ thống cho phép hai tùy chọn: chế độ chuẩn, trong đó người học có thể thử nghiệm ghép các mục </w:t>
            </w:r>
            <w:r w:rsidR="007548E5">
              <w:rPr>
                <w:szCs w:val="26"/>
              </w:rPr>
              <w:t>để</w:t>
            </w:r>
            <w:r w:rsidR="007548E5" w:rsidRPr="007548E5">
              <w:rPr>
                <w:szCs w:val="26"/>
              </w:rPr>
              <w:t xml:space="preserve"> kéo vào vùng mục tiêu tự do, hoặc chế độ đánh giá, yêu cầu người học phải ghép tất cả các mục trước khi nhận phản hồi. Trong chế độ đánh giá, quản lý cũng có thể tùy chọn hạn chế số lần thử của người học.</w:t>
            </w:r>
          </w:p>
        </w:tc>
      </w:tr>
      <w:tr w:rsidR="00794D58" w:rsidRPr="00794D58" w14:paraId="79F6B69A" w14:textId="77777777" w:rsidTr="00A14F47">
        <w:tc>
          <w:tcPr>
            <w:tcW w:w="2515" w:type="dxa"/>
            <w:vAlign w:val="center"/>
            <w:hideMark/>
          </w:tcPr>
          <w:p w14:paraId="5C8E32D0" w14:textId="3CF1AD59" w:rsidR="00794D58" w:rsidRPr="00794D58" w:rsidRDefault="00794D58" w:rsidP="00A14F47">
            <w:pPr>
              <w:pStyle w:val="NoSpacing"/>
              <w:spacing w:before="120" w:after="120"/>
              <w:ind w:left="144" w:right="144"/>
              <w:jc w:val="left"/>
            </w:pPr>
            <w:r w:rsidRPr="00794D58">
              <w:rPr>
                <w:rFonts w:eastAsia="SimSun"/>
              </w:rPr>
              <w:t>Maximum attempts (chỉ chế độ đánh giá)</w:t>
            </w:r>
          </w:p>
        </w:tc>
        <w:tc>
          <w:tcPr>
            <w:tcW w:w="7020" w:type="dxa"/>
            <w:vAlign w:val="center"/>
            <w:hideMark/>
          </w:tcPr>
          <w:p w14:paraId="5640407C" w14:textId="4EF63BC0" w:rsidR="00794D58" w:rsidRPr="00794D58" w:rsidRDefault="00794D58" w:rsidP="00DC75CD">
            <w:pPr>
              <w:pStyle w:val="NoSpacing"/>
              <w:spacing w:before="120" w:after="120"/>
              <w:ind w:right="144"/>
              <w:rPr>
                <w:szCs w:val="26"/>
              </w:rPr>
            </w:pPr>
            <w:r w:rsidRPr="00794D58">
              <w:rPr>
                <w:szCs w:val="26"/>
              </w:rPr>
              <w:t xml:space="preserve"> </w:t>
            </w:r>
            <w:r w:rsidR="00DC75CD">
              <w:rPr>
                <w:szCs w:val="26"/>
              </w:rPr>
              <w:t>S</w:t>
            </w:r>
            <w:r w:rsidRPr="00794D58">
              <w:rPr>
                <w:szCs w:val="26"/>
              </w:rPr>
              <w:t xml:space="preserve">ố lần người học có thể ghép các mục vào vùng mục tiêu và nộp </w:t>
            </w:r>
            <w:r w:rsidR="00EE5511">
              <w:rPr>
                <w:szCs w:val="26"/>
              </w:rPr>
              <w:t>câu hỏi</w:t>
            </w:r>
            <w:r w:rsidRPr="00794D58">
              <w:rPr>
                <w:szCs w:val="26"/>
              </w:rPr>
              <w:t xml:space="preserve"> để chấm điểm. Nếu </w:t>
            </w:r>
            <w:r w:rsidR="00DE2286">
              <w:rPr>
                <w:szCs w:val="26"/>
              </w:rPr>
              <w:t>người quản lý khóa học</w:t>
            </w:r>
            <w:r w:rsidRPr="00794D58">
              <w:rPr>
                <w:szCs w:val="26"/>
              </w:rPr>
              <w:t xml:space="preserve"> không nhập số lần tối đa, người học có thể thử không giới hạn. </w:t>
            </w:r>
          </w:p>
        </w:tc>
      </w:tr>
      <w:tr w:rsidR="00794D58" w:rsidRPr="00794D58" w14:paraId="0D7022CB" w14:textId="77777777" w:rsidTr="00A14F47">
        <w:tc>
          <w:tcPr>
            <w:tcW w:w="2515" w:type="dxa"/>
            <w:vAlign w:val="center"/>
            <w:hideMark/>
          </w:tcPr>
          <w:p w14:paraId="08C81ED2" w14:textId="77777777" w:rsidR="00794D58" w:rsidRPr="00794D58" w:rsidRDefault="00794D58" w:rsidP="00A14F47">
            <w:pPr>
              <w:pStyle w:val="NoSpacing"/>
              <w:spacing w:before="120" w:after="120"/>
              <w:ind w:left="144" w:right="144"/>
              <w:jc w:val="left"/>
            </w:pPr>
            <w:r w:rsidRPr="00794D58">
              <w:rPr>
                <w:rFonts w:eastAsia="SimSun"/>
              </w:rPr>
              <w:t>Maximum score</w:t>
            </w:r>
          </w:p>
        </w:tc>
        <w:tc>
          <w:tcPr>
            <w:tcW w:w="7020" w:type="dxa"/>
            <w:vAlign w:val="center"/>
            <w:hideMark/>
          </w:tcPr>
          <w:p w14:paraId="00530EEC" w14:textId="11DE14D7" w:rsidR="00794D58" w:rsidRPr="00794D58" w:rsidRDefault="00A14F47" w:rsidP="00A14F47">
            <w:pPr>
              <w:pStyle w:val="NoSpacing"/>
              <w:spacing w:before="120" w:after="120"/>
              <w:ind w:left="144" w:right="144"/>
              <w:rPr>
                <w:szCs w:val="26"/>
              </w:rPr>
            </w:pPr>
            <w:r w:rsidRPr="00A14F47">
              <w:rPr>
                <w:szCs w:val="26"/>
              </w:rPr>
              <w:t xml:space="preserve">Tổng số điểm mà người học nhận được khi hoàn thành </w:t>
            </w:r>
            <w:r w:rsidR="00EE5511">
              <w:rPr>
                <w:szCs w:val="26"/>
              </w:rPr>
              <w:t>câu hỏi</w:t>
            </w:r>
            <w:r w:rsidRPr="00A14F47">
              <w:rPr>
                <w:szCs w:val="26"/>
              </w:rPr>
              <w:t xml:space="preserve">. </w:t>
            </w:r>
          </w:p>
        </w:tc>
      </w:tr>
      <w:tr w:rsidR="00794D58" w:rsidRPr="00794D58" w14:paraId="5112E2E9" w14:textId="77777777" w:rsidTr="00A14F47">
        <w:tc>
          <w:tcPr>
            <w:tcW w:w="2515" w:type="dxa"/>
            <w:vAlign w:val="center"/>
            <w:hideMark/>
          </w:tcPr>
          <w:p w14:paraId="21F37BEC" w14:textId="77777777" w:rsidR="00794D58" w:rsidRPr="00794D58" w:rsidRDefault="00794D58" w:rsidP="00A14F47">
            <w:pPr>
              <w:pStyle w:val="NoSpacing"/>
              <w:spacing w:before="120" w:after="120"/>
              <w:ind w:left="144" w:right="144"/>
              <w:jc w:val="left"/>
            </w:pPr>
            <w:r w:rsidRPr="00794D58">
              <w:rPr>
                <w:rFonts w:eastAsia="SimSun"/>
              </w:rPr>
              <w:t>Problem text</w:t>
            </w:r>
          </w:p>
        </w:tc>
        <w:tc>
          <w:tcPr>
            <w:tcW w:w="7020" w:type="dxa"/>
            <w:vAlign w:val="center"/>
            <w:hideMark/>
          </w:tcPr>
          <w:p w14:paraId="14E5DB18" w14:textId="45F2B257" w:rsidR="00794D58" w:rsidRPr="00794D58" w:rsidRDefault="00A14F47" w:rsidP="00A14F47">
            <w:pPr>
              <w:pStyle w:val="NoSpacing"/>
              <w:spacing w:before="120" w:after="120"/>
              <w:ind w:left="144" w:right="144"/>
              <w:rPr>
                <w:szCs w:val="26"/>
              </w:rPr>
            </w:pPr>
            <w:r w:rsidRPr="00A14F47">
              <w:rPr>
                <w:szCs w:val="26"/>
              </w:rPr>
              <w:t xml:space="preserve">Văn bản xuất hiện phía trên </w:t>
            </w:r>
            <w:r w:rsidR="007548E5">
              <w:rPr>
                <w:szCs w:val="26"/>
              </w:rPr>
              <w:t>câu hỏi</w:t>
            </w:r>
            <w:r w:rsidRPr="00A14F47">
              <w:rPr>
                <w:szCs w:val="26"/>
              </w:rPr>
              <w:t xml:space="preserve"> trong LMS. </w:t>
            </w:r>
            <w:r w:rsidR="007548E5">
              <w:rPr>
                <w:szCs w:val="26"/>
              </w:rPr>
              <w:t xml:space="preserve">Người quản lý </w:t>
            </w:r>
            <w:r w:rsidRPr="00A14F47">
              <w:rPr>
                <w:szCs w:val="26"/>
              </w:rPr>
              <w:t xml:space="preserve">sử dụng văn bản này để cung cấp hướng dẫn hoặc giải thích vấn đề. </w:t>
            </w:r>
          </w:p>
        </w:tc>
      </w:tr>
      <w:tr w:rsidR="00794D58" w:rsidRPr="00794D58" w14:paraId="7CB4D875" w14:textId="77777777" w:rsidTr="00A14F47">
        <w:tc>
          <w:tcPr>
            <w:tcW w:w="2515" w:type="dxa"/>
            <w:vAlign w:val="center"/>
            <w:hideMark/>
          </w:tcPr>
          <w:p w14:paraId="5C97F184" w14:textId="77777777" w:rsidR="00794D58" w:rsidRPr="00794D58" w:rsidRDefault="00794D58" w:rsidP="00A14F47">
            <w:pPr>
              <w:pStyle w:val="NoSpacing"/>
              <w:spacing w:before="120" w:after="120"/>
              <w:ind w:left="144" w:right="144"/>
              <w:jc w:val="left"/>
            </w:pPr>
            <w:r w:rsidRPr="00794D58">
              <w:rPr>
                <w:rFonts w:eastAsia="SimSun"/>
              </w:rPr>
              <w:t>Show “Problem” heading</w:t>
            </w:r>
          </w:p>
        </w:tc>
        <w:tc>
          <w:tcPr>
            <w:tcW w:w="7020" w:type="dxa"/>
            <w:vAlign w:val="center"/>
            <w:hideMark/>
          </w:tcPr>
          <w:p w14:paraId="4C192BDF" w14:textId="00870D87" w:rsidR="00794D58" w:rsidRPr="00794D58" w:rsidRDefault="00DC75CD" w:rsidP="00A14F47">
            <w:pPr>
              <w:pStyle w:val="NoSpacing"/>
              <w:spacing w:before="120" w:after="120"/>
              <w:ind w:left="144" w:right="144"/>
              <w:rPr>
                <w:szCs w:val="26"/>
              </w:rPr>
            </w:pPr>
            <w:r>
              <w:rPr>
                <w:szCs w:val="26"/>
              </w:rPr>
              <w:t>T</w:t>
            </w:r>
            <w:r w:rsidR="00A14F47" w:rsidRPr="00A14F47">
              <w:rPr>
                <w:szCs w:val="26"/>
              </w:rPr>
              <w:t xml:space="preserve">ừ </w:t>
            </w:r>
            <w:r w:rsidR="007548E5" w:rsidRPr="00794D58">
              <w:rPr>
                <w:rFonts w:eastAsia="SimSun"/>
              </w:rPr>
              <w:t>Problem</w:t>
            </w:r>
            <w:r w:rsidR="007548E5" w:rsidRPr="00A14F47">
              <w:rPr>
                <w:szCs w:val="26"/>
              </w:rPr>
              <w:t xml:space="preserve"> </w:t>
            </w:r>
            <w:r w:rsidR="00A14F47" w:rsidRPr="00A14F47">
              <w:rPr>
                <w:szCs w:val="26"/>
              </w:rPr>
              <w:t xml:space="preserve">có xuất hiện phía trên </w:t>
            </w:r>
            <w:r w:rsidR="007548E5">
              <w:rPr>
                <w:szCs w:val="26"/>
              </w:rPr>
              <w:t>tiêu đề</w:t>
            </w:r>
            <w:r w:rsidR="00A14F47" w:rsidRPr="00A14F47">
              <w:rPr>
                <w:szCs w:val="26"/>
              </w:rPr>
              <w:t xml:space="preserve"> </w:t>
            </w:r>
            <w:r w:rsidR="007548E5">
              <w:rPr>
                <w:szCs w:val="26"/>
              </w:rPr>
              <w:t>câu hỏi</w:t>
            </w:r>
            <w:r w:rsidR="00A14F47" w:rsidRPr="00A14F47">
              <w:rPr>
                <w:szCs w:val="26"/>
              </w:rPr>
              <w:t xml:space="preserve"> hay không.</w:t>
            </w:r>
          </w:p>
        </w:tc>
      </w:tr>
      <w:tr w:rsidR="00794D58" w:rsidRPr="00794D58" w14:paraId="271C1FC8" w14:textId="77777777" w:rsidTr="00A14F47">
        <w:tc>
          <w:tcPr>
            <w:tcW w:w="2515" w:type="dxa"/>
            <w:vAlign w:val="center"/>
            <w:hideMark/>
          </w:tcPr>
          <w:p w14:paraId="40E10786" w14:textId="77777777" w:rsidR="00794D58" w:rsidRPr="00794D58" w:rsidRDefault="00794D58" w:rsidP="00A14F47">
            <w:pPr>
              <w:pStyle w:val="NoSpacing"/>
              <w:spacing w:before="120" w:after="120"/>
              <w:ind w:left="144" w:right="144"/>
              <w:jc w:val="left"/>
            </w:pPr>
            <w:r w:rsidRPr="00794D58">
              <w:rPr>
                <w:rFonts w:eastAsia="SimSun"/>
              </w:rPr>
              <w:t>Introductory Feedback</w:t>
            </w:r>
          </w:p>
        </w:tc>
        <w:tc>
          <w:tcPr>
            <w:tcW w:w="7020" w:type="dxa"/>
            <w:vAlign w:val="center"/>
            <w:hideMark/>
          </w:tcPr>
          <w:p w14:paraId="13EA85CF" w14:textId="7CCA7B39" w:rsidR="00794D58" w:rsidRPr="00794D58" w:rsidRDefault="007548E5" w:rsidP="00A14F47">
            <w:pPr>
              <w:pStyle w:val="NoSpacing"/>
              <w:spacing w:before="120" w:after="120"/>
              <w:ind w:left="144" w:right="144"/>
              <w:rPr>
                <w:szCs w:val="26"/>
              </w:rPr>
            </w:pPr>
            <w:r w:rsidRPr="007548E5">
              <w:rPr>
                <w:szCs w:val="26"/>
              </w:rPr>
              <w:t xml:space="preserve">Văn bản phản hồi sẽ được hiển thị trước khi người học bắt đầu làm bài. </w:t>
            </w:r>
            <w:r>
              <w:rPr>
                <w:szCs w:val="26"/>
              </w:rPr>
              <w:t>Người</w:t>
            </w:r>
            <w:r w:rsidRPr="007548E5">
              <w:rPr>
                <w:szCs w:val="26"/>
              </w:rPr>
              <w:t xml:space="preserve"> </w:t>
            </w:r>
            <w:r>
              <w:rPr>
                <w:szCs w:val="26"/>
              </w:rPr>
              <w:t>q</w:t>
            </w:r>
            <w:r w:rsidRPr="007548E5">
              <w:rPr>
                <w:szCs w:val="26"/>
              </w:rPr>
              <w:t>uản lý có thể tùy chỉnh nội dung phản hồi để hướng dẫn và cung cấp thông tin cần thiết cho người học.</w:t>
            </w:r>
          </w:p>
        </w:tc>
      </w:tr>
      <w:tr w:rsidR="00794D58" w:rsidRPr="00794D58" w14:paraId="63CFFFCB" w14:textId="77777777" w:rsidTr="00A14F47">
        <w:tc>
          <w:tcPr>
            <w:tcW w:w="2515" w:type="dxa"/>
            <w:vAlign w:val="center"/>
            <w:hideMark/>
          </w:tcPr>
          <w:p w14:paraId="7CFBFD5D" w14:textId="77777777" w:rsidR="00794D58" w:rsidRPr="00794D58" w:rsidRDefault="00794D58" w:rsidP="00A14F47">
            <w:pPr>
              <w:pStyle w:val="NoSpacing"/>
              <w:spacing w:before="120" w:after="120"/>
              <w:ind w:left="144" w:right="144"/>
              <w:jc w:val="left"/>
            </w:pPr>
            <w:r w:rsidRPr="00794D58">
              <w:rPr>
                <w:rFonts w:eastAsia="SimSun"/>
              </w:rPr>
              <w:t>Final Feedback</w:t>
            </w:r>
          </w:p>
        </w:tc>
        <w:tc>
          <w:tcPr>
            <w:tcW w:w="7020" w:type="dxa"/>
            <w:vAlign w:val="center"/>
            <w:hideMark/>
          </w:tcPr>
          <w:p w14:paraId="6A33E473" w14:textId="473CDC7B" w:rsidR="00794D58" w:rsidRPr="00794D58" w:rsidRDefault="00A14F47" w:rsidP="00A14F47">
            <w:pPr>
              <w:pStyle w:val="NoSpacing"/>
              <w:spacing w:before="120" w:after="120"/>
              <w:ind w:left="144" w:right="144"/>
              <w:rPr>
                <w:szCs w:val="26"/>
              </w:rPr>
            </w:pPr>
            <w:r w:rsidRPr="00A14F47">
              <w:rPr>
                <w:szCs w:val="26"/>
              </w:rPr>
              <w:t xml:space="preserve">Văn bản xuất hiện trong phần phản hồi của </w:t>
            </w:r>
            <w:r w:rsidR="007548E5">
              <w:rPr>
                <w:szCs w:val="26"/>
              </w:rPr>
              <w:t xml:space="preserve">câu hỏi </w:t>
            </w:r>
            <w:r w:rsidRPr="00A14F47">
              <w:rPr>
                <w:szCs w:val="26"/>
              </w:rPr>
              <w:t xml:space="preserve">sau khi người học </w:t>
            </w:r>
            <w:r w:rsidR="007548E5">
              <w:rPr>
                <w:szCs w:val="26"/>
              </w:rPr>
              <w:t>kéo đúng vị trí</w:t>
            </w:r>
            <w:r w:rsidRPr="00A14F47">
              <w:rPr>
                <w:szCs w:val="26"/>
              </w:rPr>
              <w:t xml:space="preserve"> tất cả các mục với vùng mục tiêu của chúng.</w:t>
            </w:r>
          </w:p>
        </w:tc>
      </w:tr>
      <w:tr w:rsidR="00794D58" w:rsidRPr="00794D58" w14:paraId="40C99FEA" w14:textId="77777777" w:rsidTr="00A14F47">
        <w:tc>
          <w:tcPr>
            <w:tcW w:w="2515" w:type="dxa"/>
            <w:vAlign w:val="center"/>
            <w:hideMark/>
          </w:tcPr>
          <w:p w14:paraId="3D94FDCA" w14:textId="77777777" w:rsidR="00794D58" w:rsidRPr="00794D58" w:rsidRDefault="00794D58" w:rsidP="00A14F47">
            <w:pPr>
              <w:pStyle w:val="NoSpacing"/>
              <w:spacing w:before="120" w:after="120"/>
              <w:ind w:left="144" w:right="144"/>
              <w:jc w:val="left"/>
            </w:pPr>
            <w:r w:rsidRPr="00794D58">
              <w:rPr>
                <w:rFonts w:eastAsia="SimSun"/>
              </w:rPr>
              <w:t>Background URL</w:t>
            </w:r>
          </w:p>
        </w:tc>
        <w:tc>
          <w:tcPr>
            <w:tcW w:w="7020" w:type="dxa"/>
            <w:vAlign w:val="center"/>
            <w:hideMark/>
          </w:tcPr>
          <w:p w14:paraId="7D36F7B4" w14:textId="00925186" w:rsidR="00794D58" w:rsidRPr="00794D58" w:rsidRDefault="00A14F47" w:rsidP="00A14F47">
            <w:pPr>
              <w:pStyle w:val="NoSpacing"/>
              <w:spacing w:before="120" w:after="120"/>
              <w:ind w:left="144" w:right="144"/>
              <w:rPr>
                <w:szCs w:val="26"/>
              </w:rPr>
            </w:pPr>
            <w:r w:rsidRPr="00A14F47">
              <w:rPr>
                <w:szCs w:val="26"/>
              </w:rPr>
              <w:t xml:space="preserve">URL của hình ảnh chứa vùng mục tiêu cho vấn đề. </w:t>
            </w:r>
          </w:p>
        </w:tc>
      </w:tr>
      <w:tr w:rsidR="00794D58" w:rsidRPr="00794D58" w14:paraId="087C7480" w14:textId="77777777" w:rsidTr="00A14F47">
        <w:tc>
          <w:tcPr>
            <w:tcW w:w="2515" w:type="dxa"/>
            <w:vAlign w:val="center"/>
            <w:hideMark/>
          </w:tcPr>
          <w:p w14:paraId="1208A0AA" w14:textId="77777777" w:rsidR="00794D58" w:rsidRPr="00794D58" w:rsidRDefault="00794D58" w:rsidP="00A14F47">
            <w:pPr>
              <w:pStyle w:val="NoSpacing"/>
              <w:spacing w:before="120" w:after="120"/>
              <w:ind w:left="144" w:right="144"/>
              <w:jc w:val="left"/>
            </w:pPr>
            <w:r w:rsidRPr="00794D58">
              <w:rPr>
                <w:rFonts w:eastAsia="SimSun"/>
              </w:rPr>
              <w:t>Background description</w:t>
            </w:r>
          </w:p>
        </w:tc>
        <w:tc>
          <w:tcPr>
            <w:tcW w:w="7020" w:type="dxa"/>
            <w:vAlign w:val="center"/>
            <w:hideMark/>
          </w:tcPr>
          <w:p w14:paraId="70084643" w14:textId="19C2C4D9" w:rsidR="00794D58" w:rsidRPr="00794D58" w:rsidRDefault="00A14F47" w:rsidP="00A14F47">
            <w:pPr>
              <w:pStyle w:val="NoSpacing"/>
              <w:spacing w:before="120" w:after="120"/>
              <w:ind w:left="144" w:right="144"/>
              <w:rPr>
                <w:szCs w:val="26"/>
              </w:rPr>
            </w:pPr>
            <w:r w:rsidRPr="00A14F47">
              <w:rPr>
                <w:szCs w:val="26"/>
              </w:rPr>
              <w:t xml:space="preserve">Mô tả về hình ảnh nền. Mô tả này được </w:t>
            </w:r>
            <w:r w:rsidR="007548E5">
              <w:rPr>
                <w:szCs w:val="26"/>
              </w:rPr>
              <w:t>hiển thị</w:t>
            </w:r>
            <w:r w:rsidRPr="00A14F47">
              <w:rPr>
                <w:szCs w:val="26"/>
              </w:rPr>
              <w:t xml:space="preserve"> </w:t>
            </w:r>
            <w:r w:rsidR="007548E5">
              <w:rPr>
                <w:szCs w:val="26"/>
              </w:rPr>
              <w:t>cho</w:t>
            </w:r>
            <w:r w:rsidRPr="00A14F47">
              <w:rPr>
                <w:szCs w:val="26"/>
              </w:rPr>
              <w:t xml:space="preserve"> những người học không thể truy cập hình ảnh trực quan.</w:t>
            </w:r>
          </w:p>
        </w:tc>
      </w:tr>
      <w:tr w:rsidR="00794D58" w:rsidRPr="00794D58" w14:paraId="5986AD41" w14:textId="77777777" w:rsidTr="00A14F47">
        <w:tc>
          <w:tcPr>
            <w:tcW w:w="2515" w:type="dxa"/>
            <w:vAlign w:val="center"/>
            <w:hideMark/>
          </w:tcPr>
          <w:p w14:paraId="298E053A" w14:textId="77777777" w:rsidR="00794D58" w:rsidRPr="00794D58" w:rsidRDefault="00794D58" w:rsidP="00A14F47">
            <w:pPr>
              <w:pStyle w:val="NoSpacing"/>
              <w:spacing w:before="120" w:after="120"/>
              <w:ind w:left="144" w:right="144"/>
              <w:jc w:val="left"/>
            </w:pPr>
            <w:r w:rsidRPr="00794D58">
              <w:rPr>
                <w:rFonts w:eastAsia="SimSun"/>
              </w:rPr>
              <w:lastRenderedPageBreak/>
              <w:t>Display label names on the image</w:t>
            </w:r>
          </w:p>
        </w:tc>
        <w:tc>
          <w:tcPr>
            <w:tcW w:w="7020" w:type="dxa"/>
            <w:vAlign w:val="center"/>
            <w:hideMark/>
          </w:tcPr>
          <w:p w14:paraId="486B5AC9" w14:textId="00D2A733" w:rsidR="00794D58" w:rsidRPr="00794D58" w:rsidRDefault="00DC75CD" w:rsidP="00A14F47">
            <w:pPr>
              <w:pStyle w:val="NoSpacing"/>
              <w:spacing w:before="120" w:after="120"/>
              <w:ind w:left="144" w:right="144"/>
              <w:rPr>
                <w:szCs w:val="26"/>
              </w:rPr>
            </w:pPr>
            <w:r>
              <w:rPr>
                <w:szCs w:val="26"/>
              </w:rPr>
              <w:t xml:space="preserve">Hiển thị văn </w:t>
            </w:r>
            <w:r w:rsidR="00A14F47" w:rsidRPr="00A14F47">
              <w:rPr>
                <w:szCs w:val="26"/>
              </w:rPr>
              <w:t>bản cho vùng mục tiêu trên hình ảnh nền trong LMS.</w:t>
            </w:r>
          </w:p>
        </w:tc>
      </w:tr>
      <w:tr w:rsidR="00794D58" w:rsidRPr="00794D58" w14:paraId="58287862" w14:textId="77777777" w:rsidTr="00A14F47">
        <w:tc>
          <w:tcPr>
            <w:tcW w:w="2515" w:type="dxa"/>
            <w:vAlign w:val="center"/>
            <w:hideMark/>
          </w:tcPr>
          <w:p w14:paraId="1EB18775" w14:textId="77777777" w:rsidR="00794D58" w:rsidRPr="00794D58" w:rsidRDefault="00794D58" w:rsidP="00A14F47">
            <w:pPr>
              <w:pStyle w:val="NoSpacing"/>
              <w:spacing w:before="120" w:after="120"/>
              <w:ind w:left="144" w:right="144"/>
              <w:jc w:val="left"/>
            </w:pPr>
            <w:r w:rsidRPr="00794D58">
              <w:rPr>
                <w:rFonts w:eastAsia="SimSun"/>
              </w:rPr>
              <w:t>Display zone borders on the image</w:t>
            </w:r>
          </w:p>
        </w:tc>
        <w:tc>
          <w:tcPr>
            <w:tcW w:w="7020" w:type="dxa"/>
            <w:vAlign w:val="center"/>
            <w:hideMark/>
          </w:tcPr>
          <w:p w14:paraId="1BA65C1D" w14:textId="30EAD192" w:rsidR="00794D58" w:rsidRPr="00794D58" w:rsidRDefault="00DC75CD" w:rsidP="00A14F47">
            <w:pPr>
              <w:pStyle w:val="NoSpacing"/>
              <w:spacing w:before="120" w:after="120"/>
              <w:ind w:left="144" w:right="144"/>
              <w:rPr>
                <w:szCs w:val="26"/>
              </w:rPr>
            </w:pPr>
            <w:r>
              <w:rPr>
                <w:szCs w:val="26"/>
              </w:rPr>
              <w:t>Hiển thị</w:t>
            </w:r>
            <w:r w:rsidR="00A14F47" w:rsidRPr="00A14F47">
              <w:rPr>
                <w:szCs w:val="26"/>
              </w:rPr>
              <w:t xml:space="preserve"> đường viền của vùng mục tiêu trên hình ảnh nền trong LMS</w:t>
            </w:r>
            <w:r>
              <w:rPr>
                <w:szCs w:val="26"/>
              </w:rPr>
              <w:t>.</w:t>
            </w:r>
          </w:p>
        </w:tc>
      </w:tr>
      <w:tr w:rsidR="00794D58" w:rsidRPr="00794D58" w14:paraId="4BB07CAC" w14:textId="77777777" w:rsidTr="00A14F47">
        <w:tc>
          <w:tcPr>
            <w:tcW w:w="2515" w:type="dxa"/>
            <w:vAlign w:val="center"/>
            <w:hideMark/>
          </w:tcPr>
          <w:p w14:paraId="239F3C1E" w14:textId="77777777" w:rsidR="00794D58" w:rsidRPr="00794D58" w:rsidRDefault="00794D58" w:rsidP="00A14F47">
            <w:pPr>
              <w:pStyle w:val="NoSpacing"/>
              <w:spacing w:before="120" w:after="120"/>
              <w:ind w:left="144" w:right="144"/>
              <w:jc w:val="left"/>
            </w:pPr>
            <w:r w:rsidRPr="00794D58">
              <w:rPr>
                <w:rFonts w:eastAsia="SimSun"/>
              </w:rPr>
              <w:t>Zone Text</w:t>
            </w:r>
          </w:p>
        </w:tc>
        <w:tc>
          <w:tcPr>
            <w:tcW w:w="7020" w:type="dxa"/>
            <w:vAlign w:val="center"/>
            <w:hideMark/>
          </w:tcPr>
          <w:p w14:paraId="2ED20FAF" w14:textId="0F14CE5B" w:rsidR="00794D58" w:rsidRPr="00794D58" w:rsidRDefault="00A14F47" w:rsidP="00A14F47">
            <w:pPr>
              <w:pStyle w:val="NoSpacing"/>
              <w:spacing w:before="120" w:after="120"/>
              <w:ind w:left="144" w:right="144"/>
              <w:rPr>
                <w:szCs w:val="26"/>
              </w:rPr>
            </w:pPr>
            <w:r w:rsidRPr="00A14F47">
              <w:rPr>
                <w:szCs w:val="26"/>
              </w:rPr>
              <w:t xml:space="preserve">Tên cho vùng mục tiêu. </w:t>
            </w:r>
            <w:r w:rsidR="007548E5">
              <w:rPr>
                <w:szCs w:val="26"/>
              </w:rPr>
              <w:t xml:space="preserve">Người </w:t>
            </w:r>
            <w:r w:rsidR="00DE2286">
              <w:rPr>
                <w:szCs w:val="26"/>
              </w:rPr>
              <w:t>quản lý khóa học</w:t>
            </w:r>
            <w:r w:rsidRPr="00A14F47">
              <w:rPr>
                <w:szCs w:val="26"/>
              </w:rPr>
              <w:t xml:space="preserve"> chọn tên của vùng mục tiêu trong cấu hình cho các mục </w:t>
            </w:r>
            <w:r w:rsidR="00DC75CD">
              <w:rPr>
                <w:szCs w:val="26"/>
              </w:rPr>
              <w:t>để</w:t>
            </w:r>
            <w:r w:rsidRPr="00A14F47">
              <w:rPr>
                <w:szCs w:val="26"/>
              </w:rPr>
              <w:t xml:space="preserve"> kéo.</w:t>
            </w:r>
          </w:p>
        </w:tc>
      </w:tr>
      <w:tr w:rsidR="00794D58" w:rsidRPr="00794D58" w14:paraId="4E3FF14F" w14:textId="77777777" w:rsidTr="00A14F47">
        <w:tc>
          <w:tcPr>
            <w:tcW w:w="2515" w:type="dxa"/>
            <w:vAlign w:val="center"/>
            <w:hideMark/>
          </w:tcPr>
          <w:p w14:paraId="4CABB2FE" w14:textId="77777777" w:rsidR="00794D58" w:rsidRPr="00794D58" w:rsidRDefault="00794D58" w:rsidP="00A14F47">
            <w:pPr>
              <w:pStyle w:val="NoSpacing"/>
              <w:spacing w:before="120" w:after="120"/>
              <w:ind w:left="144" w:right="144"/>
              <w:jc w:val="left"/>
            </w:pPr>
            <w:r w:rsidRPr="00794D58">
              <w:rPr>
                <w:rFonts w:eastAsia="SimSun"/>
              </w:rPr>
              <w:t>Zone Description</w:t>
            </w:r>
          </w:p>
        </w:tc>
        <w:tc>
          <w:tcPr>
            <w:tcW w:w="7020" w:type="dxa"/>
            <w:vAlign w:val="center"/>
            <w:hideMark/>
          </w:tcPr>
          <w:p w14:paraId="71FE9250" w14:textId="726E4045" w:rsidR="00794D58" w:rsidRPr="00794D58" w:rsidRDefault="00A14F47" w:rsidP="00A14F47">
            <w:pPr>
              <w:pStyle w:val="NoSpacing"/>
              <w:spacing w:before="120" w:after="120"/>
              <w:ind w:left="144" w:right="144"/>
              <w:rPr>
                <w:szCs w:val="26"/>
              </w:rPr>
            </w:pPr>
            <w:r w:rsidRPr="00A14F47">
              <w:rPr>
                <w:szCs w:val="26"/>
              </w:rPr>
              <w:t>Văn bản mô tả vùng mục tiêu. Mô tả này dành cho những người học không thể truy cập vùng mục tiêu bằng hình ảnh</w:t>
            </w:r>
            <w:r w:rsidR="00794D58" w:rsidRPr="00794D58">
              <w:rPr>
                <w:szCs w:val="26"/>
              </w:rPr>
              <w:t>.</w:t>
            </w:r>
          </w:p>
        </w:tc>
      </w:tr>
      <w:tr w:rsidR="00794D58" w:rsidRPr="00794D58" w14:paraId="265B884D" w14:textId="77777777" w:rsidTr="00A14F47">
        <w:tc>
          <w:tcPr>
            <w:tcW w:w="2515" w:type="dxa"/>
            <w:vAlign w:val="center"/>
            <w:hideMark/>
          </w:tcPr>
          <w:p w14:paraId="0619536C" w14:textId="77777777" w:rsidR="00794D58" w:rsidRPr="00794D58" w:rsidRDefault="00794D58" w:rsidP="00A14F47">
            <w:pPr>
              <w:pStyle w:val="NoSpacing"/>
              <w:spacing w:before="120" w:after="120"/>
              <w:ind w:left="144" w:right="144"/>
              <w:jc w:val="left"/>
            </w:pPr>
            <w:r w:rsidRPr="00794D58">
              <w:rPr>
                <w:rFonts w:eastAsia="SimSun"/>
              </w:rPr>
              <w:t>Zone width</w:t>
            </w:r>
          </w:p>
        </w:tc>
        <w:tc>
          <w:tcPr>
            <w:tcW w:w="7020" w:type="dxa"/>
            <w:vAlign w:val="center"/>
            <w:hideMark/>
          </w:tcPr>
          <w:p w14:paraId="14A2030B" w14:textId="23C7B92F" w:rsidR="00794D58" w:rsidRPr="00794D58" w:rsidRDefault="00A14F47" w:rsidP="00A14F47">
            <w:pPr>
              <w:pStyle w:val="NoSpacing"/>
              <w:spacing w:before="120" w:after="120"/>
              <w:ind w:left="144" w:right="144"/>
              <w:rPr>
                <w:szCs w:val="26"/>
              </w:rPr>
            </w:pPr>
            <w:r w:rsidRPr="00A14F47">
              <w:rPr>
                <w:szCs w:val="26"/>
              </w:rPr>
              <w:t>Kích thước theo chiều ngang của vùng mục tiêu tính bằng pixel.</w:t>
            </w:r>
          </w:p>
        </w:tc>
      </w:tr>
      <w:tr w:rsidR="00794D58" w:rsidRPr="00794D58" w14:paraId="7E5B9671" w14:textId="77777777" w:rsidTr="00A14F47">
        <w:tc>
          <w:tcPr>
            <w:tcW w:w="2515" w:type="dxa"/>
            <w:vAlign w:val="center"/>
            <w:hideMark/>
          </w:tcPr>
          <w:p w14:paraId="2088BA81" w14:textId="77777777" w:rsidR="00794D58" w:rsidRPr="00794D58" w:rsidRDefault="00794D58" w:rsidP="00A14F47">
            <w:pPr>
              <w:pStyle w:val="NoSpacing"/>
              <w:spacing w:before="120" w:after="120"/>
              <w:ind w:left="144" w:right="144"/>
              <w:jc w:val="left"/>
            </w:pPr>
            <w:r w:rsidRPr="00794D58">
              <w:rPr>
                <w:rFonts w:eastAsia="SimSun"/>
              </w:rPr>
              <w:t>Zone height</w:t>
            </w:r>
          </w:p>
        </w:tc>
        <w:tc>
          <w:tcPr>
            <w:tcW w:w="7020" w:type="dxa"/>
            <w:vAlign w:val="center"/>
            <w:hideMark/>
          </w:tcPr>
          <w:p w14:paraId="3867BA1C" w14:textId="1FD34BAF" w:rsidR="00794D58" w:rsidRPr="00794D58" w:rsidRDefault="00A14F47" w:rsidP="00A14F47">
            <w:pPr>
              <w:pStyle w:val="NoSpacing"/>
              <w:spacing w:before="120" w:after="120"/>
              <w:ind w:left="144" w:right="144"/>
              <w:rPr>
                <w:szCs w:val="26"/>
              </w:rPr>
            </w:pPr>
            <w:r w:rsidRPr="00A14F47">
              <w:rPr>
                <w:szCs w:val="26"/>
              </w:rPr>
              <w:t>Kích thước theo chiều dọc của vùng mục tiêu tính bằng pixel.</w:t>
            </w:r>
          </w:p>
        </w:tc>
      </w:tr>
      <w:tr w:rsidR="00794D58" w:rsidRPr="00794D58" w14:paraId="74C9E50C" w14:textId="77777777" w:rsidTr="00A14F47">
        <w:tc>
          <w:tcPr>
            <w:tcW w:w="2515" w:type="dxa"/>
            <w:vAlign w:val="center"/>
            <w:hideMark/>
          </w:tcPr>
          <w:p w14:paraId="1AA757D4" w14:textId="77777777" w:rsidR="00794D58" w:rsidRPr="00794D58" w:rsidRDefault="00794D58" w:rsidP="00A14F47">
            <w:pPr>
              <w:pStyle w:val="NoSpacing"/>
              <w:spacing w:before="120" w:after="120"/>
              <w:ind w:left="144" w:right="144"/>
              <w:jc w:val="left"/>
            </w:pPr>
            <w:r w:rsidRPr="00794D58">
              <w:rPr>
                <w:rFonts w:eastAsia="SimSun"/>
              </w:rPr>
              <w:t>Zone X</w:t>
            </w:r>
          </w:p>
        </w:tc>
        <w:tc>
          <w:tcPr>
            <w:tcW w:w="7020" w:type="dxa"/>
            <w:vAlign w:val="center"/>
            <w:hideMark/>
          </w:tcPr>
          <w:p w14:paraId="20E10D59" w14:textId="7F233D3F" w:rsidR="00794D58" w:rsidRPr="00794D58" w:rsidRDefault="00A14F47" w:rsidP="00A14F47">
            <w:pPr>
              <w:pStyle w:val="NoSpacing"/>
              <w:spacing w:before="120" w:after="120"/>
              <w:ind w:left="144" w:right="144"/>
              <w:rPr>
                <w:szCs w:val="26"/>
              </w:rPr>
            </w:pPr>
            <w:r w:rsidRPr="00A14F47">
              <w:rPr>
                <w:szCs w:val="26"/>
              </w:rPr>
              <w:t>Khoảng cách theo chiều ngang (tính bằng pixel) giữa cạnh trái của ảnh nền và cạnh trái của vùng mục tiêu.</w:t>
            </w:r>
          </w:p>
        </w:tc>
      </w:tr>
      <w:tr w:rsidR="00794D58" w:rsidRPr="00794D58" w14:paraId="662ACE2D" w14:textId="77777777" w:rsidTr="00A14F47">
        <w:tc>
          <w:tcPr>
            <w:tcW w:w="2515" w:type="dxa"/>
            <w:vAlign w:val="center"/>
            <w:hideMark/>
          </w:tcPr>
          <w:p w14:paraId="0064F5C6" w14:textId="77777777" w:rsidR="00794D58" w:rsidRPr="00794D58" w:rsidRDefault="00794D58" w:rsidP="00A14F47">
            <w:pPr>
              <w:pStyle w:val="NoSpacing"/>
              <w:spacing w:before="120" w:after="120"/>
              <w:ind w:left="144" w:right="144"/>
              <w:jc w:val="left"/>
            </w:pPr>
            <w:r w:rsidRPr="00794D58">
              <w:rPr>
                <w:rFonts w:eastAsia="SimSun"/>
              </w:rPr>
              <w:t>Zone Y</w:t>
            </w:r>
          </w:p>
        </w:tc>
        <w:tc>
          <w:tcPr>
            <w:tcW w:w="7020" w:type="dxa"/>
            <w:vAlign w:val="center"/>
            <w:hideMark/>
          </w:tcPr>
          <w:p w14:paraId="3C355C82" w14:textId="6D65B929" w:rsidR="00794D58" w:rsidRPr="00794D58" w:rsidRDefault="00A14F47" w:rsidP="00A14F47">
            <w:pPr>
              <w:pStyle w:val="NoSpacing"/>
              <w:spacing w:before="120" w:after="120"/>
              <w:ind w:left="144" w:right="144"/>
              <w:rPr>
                <w:szCs w:val="26"/>
              </w:rPr>
            </w:pPr>
            <w:r w:rsidRPr="00A14F47">
              <w:rPr>
                <w:szCs w:val="26"/>
              </w:rPr>
              <w:t>Khoảng cách theo chiều dọc (tính bằng pixel) giữa cạnh trên cùng của ảnh nền và cạnh trên cùng của vùng mục tiêu.</w:t>
            </w:r>
          </w:p>
        </w:tc>
      </w:tr>
      <w:tr w:rsidR="00794D58" w:rsidRPr="00794D58" w14:paraId="1ED5876D" w14:textId="77777777" w:rsidTr="00A14F47">
        <w:tc>
          <w:tcPr>
            <w:tcW w:w="2515" w:type="dxa"/>
            <w:vAlign w:val="center"/>
            <w:hideMark/>
          </w:tcPr>
          <w:p w14:paraId="1334929B" w14:textId="77777777" w:rsidR="00794D58" w:rsidRPr="00794D58" w:rsidRDefault="00794D58" w:rsidP="00A14F47">
            <w:pPr>
              <w:pStyle w:val="NoSpacing"/>
              <w:spacing w:before="120" w:after="120"/>
              <w:ind w:left="144" w:right="144"/>
              <w:jc w:val="left"/>
            </w:pPr>
            <w:r w:rsidRPr="00794D58">
              <w:rPr>
                <w:rFonts w:eastAsia="SimSun"/>
              </w:rPr>
              <w:t>Zone Alignment</w:t>
            </w:r>
          </w:p>
        </w:tc>
        <w:tc>
          <w:tcPr>
            <w:tcW w:w="7020" w:type="dxa"/>
            <w:vAlign w:val="center"/>
            <w:hideMark/>
          </w:tcPr>
          <w:p w14:paraId="62E8FA41" w14:textId="39E867F2" w:rsidR="00794D58" w:rsidRPr="00794D58" w:rsidRDefault="00DC75CD" w:rsidP="00A14F47">
            <w:pPr>
              <w:pStyle w:val="NoSpacing"/>
              <w:spacing w:before="120" w:after="120"/>
              <w:ind w:left="144" w:right="144"/>
              <w:rPr>
                <w:szCs w:val="26"/>
              </w:rPr>
            </w:pPr>
            <w:r>
              <w:rPr>
                <w:szCs w:val="26"/>
              </w:rPr>
              <w:t>C</w:t>
            </w:r>
            <w:r w:rsidR="00A14F47" w:rsidRPr="00A14F47">
              <w:rPr>
                <w:szCs w:val="26"/>
              </w:rPr>
              <w:t>ăn chỉnh</w:t>
            </w:r>
            <w:r>
              <w:rPr>
                <w:szCs w:val="26"/>
              </w:rPr>
              <w:t xml:space="preserve"> văn bản</w:t>
            </w:r>
            <w:r w:rsidR="00A14F47" w:rsidRPr="00A14F47">
              <w:rPr>
                <w:szCs w:val="26"/>
              </w:rPr>
              <w:t xml:space="preserve"> các mục </w:t>
            </w:r>
            <w:r w:rsidR="007548E5">
              <w:rPr>
                <w:szCs w:val="26"/>
              </w:rPr>
              <w:t>để</w:t>
            </w:r>
            <w:r w:rsidR="00A14F47" w:rsidRPr="00A14F47">
              <w:rPr>
                <w:szCs w:val="26"/>
              </w:rPr>
              <w:t xml:space="preserve"> kéo sau khi người học thả chúng vào vùng mục tiêu. Các tùy chọn có sẵn là "trái", "giữa" và "phải".</w:t>
            </w:r>
          </w:p>
        </w:tc>
      </w:tr>
      <w:tr w:rsidR="00794D58" w:rsidRPr="00794D58" w14:paraId="2C943BFA" w14:textId="77777777" w:rsidTr="00A14F47">
        <w:tc>
          <w:tcPr>
            <w:tcW w:w="2515" w:type="dxa"/>
            <w:vAlign w:val="center"/>
            <w:hideMark/>
          </w:tcPr>
          <w:p w14:paraId="00B92516" w14:textId="77777777" w:rsidR="00794D58" w:rsidRPr="00794D58" w:rsidRDefault="00794D58" w:rsidP="00A14F47">
            <w:pPr>
              <w:pStyle w:val="NoSpacing"/>
              <w:spacing w:before="120" w:after="120"/>
              <w:ind w:left="144" w:right="144"/>
              <w:jc w:val="left"/>
            </w:pPr>
            <w:r w:rsidRPr="00794D58">
              <w:rPr>
                <w:rFonts w:eastAsia="SimSun"/>
              </w:rPr>
              <w:t>Add a zone</w:t>
            </w:r>
          </w:p>
        </w:tc>
        <w:tc>
          <w:tcPr>
            <w:tcW w:w="7020" w:type="dxa"/>
            <w:vAlign w:val="center"/>
            <w:hideMark/>
          </w:tcPr>
          <w:p w14:paraId="59D07137" w14:textId="7ADF8C6E" w:rsidR="00794D58" w:rsidRPr="00794D58" w:rsidRDefault="00A14F47" w:rsidP="00A14F47">
            <w:pPr>
              <w:pStyle w:val="NoSpacing"/>
              <w:spacing w:before="120" w:after="120"/>
              <w:ind w:left="144" w:right="144"/>
              <w:rPr>
                <w:szCs w:val="26"/>
              </w:rPr>
            </w:pPr>
            <w:r w:rsidRPr="00A14F47">
              <w:rPr>
                <w:szCs w:val="26"/>
              </w:rPr>
              <w:t xml:space="preserve">Thêm vùng </w:t>
            </w:r>
            <w:r w:rsidR="00DC75CD">
              <w:rPr>
                <w:szCs w:val="26"/>
              </w:rPr>
              <w:t xml:space="preserve">mục tiêu </w:t>
            </w:r>
            <w:r w:rsidRPr="00A14F47">
              <w:rPr>
                <w:szCs w:val="26"/>
              </w:rPr>
              <w:t>mới vào hộp thoại Editing.</w:t>
            </w:r>
          </w:p>
        </w:tc>
      </w:tr>
      <w:tr w:rsidR="00794D58" w:rsidRPr="00794D58" w14:paraId="061E1BA2" w14:textId="77777777" w:rsidTr="00A14F47">
        <w:tc>
          <w:tcPr>
            <w:tcW w:w="2515" w:type="dxa"/>
            <w:vAlign w:val="center"/>
            <w:hideMark/>
          </w:tcPr>
          <w:p w14:paraId="4DCDA176" w14:textId="77777777" w:rsidR="00794D58" w:rsidRPr="00794D58" w:rsidRDefault="00794D58" w:rsidP="00A14F47">
            <w:pPr>
              <w:pStyle w:val="NoSpacing"/>
              <w:spacing w:before="120" w:after="120"/>
              <w:ind w:left="144" w:right="144"/>
              <w:jc w:val="left"/>
            </w:pPr>
            <w:r w:rsidRPr="00794D58">
              <w:rPr>
                <w:rFonts w:eastAsia="SimSun"/>
              </w:rPr>
              <w:t>Background color</w:t>
            </w:r>
          </w:p>
        </w:tc>
        <w:tc>
          <w:tcPr>
            <w:tcW w:w="7020" w:type="dxa"/>
            <w:vAlign w:val="center"/>
            <w:hideMark/>
          </w:tcPr>
          <w:p w14:paraId="64B81C2F" w14:textId="24B61F72" w:rsidR="00794D58" w:rsidRPr="00794D58" w:rsidRDefault="00A14F47" w:rsidP="00A14F47">
            <w:pPr>
              <w:pStyle w:val="NoSpacing"/>
              <w:spacing w:before="120" w:after="120"/>
              <w:ind w:left="144" w:right="144"/>
              <w:rPr>
                <w:szCs w:val="26"/>
              </w:rPr>
            </w:pPr>
            <w:r w:rsidRPr="00A14F47">
              <w:rPr>
                <w:szCs w:val="26"/>
              </w:rPr>
              <w:t xml:space="preserve">Màu </w:t>
            </w:r>
            <w:r w:rsidR="007548E5">
              <w:rPr>
                <w:szCs w:val="26"/>
              </w:rPr>
              <w:t xml:space="preserve">nền </w:t>
            </w:r>
            <w:r w:rsidRPr="00A14F47">
              <w:rPr>
                <w:szCs w:val="26"/>
              </w:rPr>
              <w:t xml:space="preserve">phía sau nhãn văn bản hoặc hình ảnh của mục </w:t>
            </w:r>
            <w:r w:rsidR="007548E5">
              <w:rPr>
                <w:szCs w:val="26"/>
              </w:rPr>
              <w:t>để</w:t>
            </w:r>
            <w:r w:rsidRPr="00A14F47">
              <w:rPr>
                <w:szCs w:val="26"/>
              </w:rPr>
              <w:t xml:space="preserve"> kéo.</w:t>
            </w:r>
            <w:r>
              <w:rPr>
                <w:szCs w:val="26"/>
              </w:rPr>
              <w:t xml:space="preserve"> </w:t>
            </w:r>
            <w:r w:rsidR="00DE2286">
              <w:rPr>
                <w:szCs w:val="26"/>
              </w:rPr>
              <w:t>Người quản lý khóa học</w:t>
            </w:r>
            <w:r w:rsidRPr="00A14F47">
              <w:rPr>
                <w:szCs w:val="26"/>
              </w:rPr>
              <w:t xml:space="preserve"> có thể chỉ định màu bằng mã màu thập lục phân (bao gồm ký tự #) hoặc bất kỳ thông số màu CSS hợp lệ nào khác. Đây là cấu hình tùy chọn. Nếu </w:t>
            </w:r>
            <w:r>
              <w:rPr>
                <w:szCs w:val="26"/>
              </w:rPr>
              <w:t>quản lý</w:t>
            </w:r>
            <w:r w:rsidRPr="00A14F47">
              <w:rPr>
                <w:szCs w:val="26"/>
              </w:rPr>
              <w:t xml:space="preserve"> không đặt màu nền, LMS sẽ áp dụng màu mặc định cho các mục </w:t>
            </w:r>
            <w:r w:rsidR="007548E5">
              <w:rPr>
                <w:szCs w:val="26"/>
              </w:rPr>
              <w:t>để</w:t>
            </w:r>
            <w:r w:rsidRPr="00A14F47">
              <w:rPr>
                <w:szCs w:val="26"/>
              </w:rPr>
              <w:t xml:space="preserve"> kéo.</w:t>
            </w:r>
          </w:p>
        </w:tc>
      </w:tr>
      <w:tr w:rsidR="00794D58" w:rsidRPr="00794D58" w14:paraId="32792D2B" w14:textId="77777777" w:rsidTr="00A14F47">
        <w:tc>
          <w:tcPr>
            <w:tcW w:w="2515" w:type="dxa"/>
            <w:vAlign w:val="center"/>
            <w:hideMark/>
          </w:tcPr>
          <w:p w14:paraId="4C16C030" w14:textId="77777777" w:rsidR="00794D58" w:rsidRPr="00794D58" w:rsidRDefault="00794D58" w:rsidP="00A14F47">
            <w:pPr>
              <w:pStyle w:val="NoSpacing"/>
              <w:spacing w:before="120" w:after="120"/>
              <w:ind w:left="144" w:right="144"/>
              <w:jc w:val="left"/>
            </w:pPr>
            <w:r w:rsidRPr="00794D58">
              <w:rPr>
                <w:rFonts w:eastAsia="SimSun"/>
              </w:rPr>
              <w:lastRenderedPageBreak/>
              <w:t>Text color</w:t>
            </w:r>
          </w:p>
        </w:tc>
        <w:tc>
          <w:tcPr>
            <w:tcW w:w="7020" w:type="dxa"/>
            <w:vAlign w:val="center"/>
            <w:hideMark/>
          </w:tcPr>
          <w:p w14:paraId="1FD7BCF8" w14:textId="4CF8F450" w:rsidR="00794D58" w:rsidRPr="00794D58" w:rsidRDefault="00A14F47" w:rsidP="00A14F47">
            <w:pPr>
              <w:pStyle w:val="NoSpacing"/>
              <w:spacing w:before="120" w:after="120"/>
              <w:ind w:left="144" w:right="144"/>
              <w:rPr>
                <w:szCs w:val="26"/>
              </w:rPr>
            </w:pPr>
            <w:r w:rsidRPr="00A14F47">
              <w:rPr>
                <w:szCs w:val="26"/>
              </w:rPr>
              <w:t xml:space="preserve">Màu của nhãn văn bản cho mục </w:t>
            </w:r>
            <w:r w:rsidR="007548E5">
              <w:rPr>
                <w:szCs w:val="26"/>
              </w:rPr>
              <w:t xml:space="preserve">để </w:t>
            </w:r>
            <w:r w:rsidRPr="00A14F47">
              <w:rPr>
                <w:szCs w:val="26"/>
              </w:rPr>
              <w:t xml:space="preserve">kéo. </w:t>
            </w:r>
            <w:r w:rsidR="00DE2286">
              <w:rPr>
                <w:szCs w:val="26"/>
              </w:rPr>
              <w:t>Người quản lý khóa học</w:t>
            </w:r>
            <w:r w:rsidRPr="00A14F47">
              <w:rPr>
                <w:szCs w:val="26"/>
              </w:rPr>
              <w:t xml:space="preserve"> có thể chỉ định màu bằng mã màu thập lục phân (bao gồm ký tự #) hoặc bất kỳ thông số màu CSS hợp lệ nào khác. Đây là cấu hình tùy chọn. </w:t>
            </w:r>
          </w:p>
        </w:tc>
      </w:tr>
      <w:tr w:rsidR="00794D58" w:rsidRPr="00794D58" w14:paraId="34AA2543" w14:textId="77777777" w:rsidTr="00A14F47">
        <w:tc>
          <w:tcPr>
            <w:tcW w:w="2515" w:type="dxa"/>
            <w:vAlign w:val="center"/>
            <w:hideMark/>
          </w:tcPr>
          <w:p w14:paraId="6DC69180" w14:textId="77777777" w:rsidR="00794D58" w:rsidRPr="00794D58" w:rsidRDefault="00794D58" w:rsidP="00A14F47">
            <w:pPr>
              <w:pStyle w:val="NoSpacing"/>
              <w:spacing w:before="120" w:after="120"/>
              <w:ind w:left="144" w:right="144"/>
              <w:jc w:val="left"/>
            </w:pPr>
            <w:r w:rsidRPr="00794D58">
              <w:rPr>
                <w:rFonts w:eastAsia="SimSun"/>
              </w:rPr>
              <w:t>Item Text</w:t>
            </w:r>
          </w:p>
        </w:tc>
        <w:tc>
          <w:tcPr>
            <w:tcW w:w="7020" w:type="dxa"/>
            <w:vAlign w:val="center"/>
            <w:hideMark/>
          </w:tcPr>
          <w:p w14:paraId="75C8D541" w14:textId="69A838C9" w:rsidR="00794D58" w:rsidRPr="00794D58" w:rsidRDefault="00DC75CD" w:rsidP="00A14F47">
            <w:pPr>
              <w:pStyle w:val="NoSpacing"/>
              <w:spacing w:before="120" w:after="120"/>
              <w:ind w:left="144" w:right="144"/>
              <w:rPr>
                <w:szCs w:val="26"/>
              </w:rPr>
            </w:pPr>
            <w:r>
              <w:rPr>
                <w:szCs w:val="26"/>
              </w:rPr>
              <w:t>V</w:t>
            </w:r>
            <w:r w:rsidR="00A14F47" w:rsidRPr="00A14F47">
              <w:rPr>
                <w:szCs w:val="26"/>
              </w:rPr>
              <w:t xml:space="preserve">ăn bản </w:t>
            </w:r>
            <w:r w:rsidR="007548E5">
              <w:rPr>
                <w:szCs w:val="26"/>
              </w:rPr>
              <w:t xml:space="preserve">của </w:t>
            </w:r>
            <w:r w:rsidR="00A14F47" w:rsidRPr="00A14F47">
              <w:rPr>
                <w:szCs w:val="26"/>
              </w:rPr>
              <w:t xml:space="preserve">mục </w:t>
            </w:r>
            <w:r w:rsidR="007548E5">
              <w:rPr>
                <w:szCs w:val="26"/>
              </w:rPr>
              <w:t>để</w:t>
            </w:r>
            <w:r w:rsidR="00A14F47" w:rsidRPr="00A14F47">
              <w:rPr>
                <w:szCs w:val="26"/>
              </w:rPr>
              <w:t xml:space="preserve"> kéo trong </w:t>
            </w:r>
            <w:r w:rsidR="00EE5511">
              <w:rPr>
                <w:szCs w:val="26"/>
              </w:rPr>
              <w:t>câu hỏi</w:t>
            </w:r>
            <w:r w:rsidR="00A14F47" w:rsidRPr="00A14F47">
              <w:rPr>
                <w:szCs w:val="26"/>
              </w:rPr>
              <w:t>.</w:t>
            </w:r>
          </w:p>
        </w:tc>
      </w:tr>
      <w:tr w:rsidR="00794D58" w:rsidRPr="00794D58" w14:paraId="01BF7904" w14:textId="77777777" w:rsidTr="00A14F47">
        <w:tc>
          <w:tcPr>
            <w:tcW w:w="2515" w:type="dxa"/>
            <w:vAlign w:val="center"/>
            <w:hideMark/>
          </w:tcPr>
          <w:p w14:paraId="7E643E8C" w14:textId="77777777" w:rsidR="00794D58" w:rsidRPr="00794D58" w:rsidRDefault="00794D58" w:rsidP="00A14F47">
            <w:pPr>
              <w:pStyle w:val="NoSpacing"/>
              <w:spacing w:before="120" w:after="120"/>
              <w:ind w:left="144" w:right="144"/>
              <w:jc w:val="left"/>
            </w:pPr>
            <w:r w:rsidRPr="00794D58">
              <w:rPr>
                <w:rFonts w:eastAsia="SimSun"/>
              </w:rPr>
              <w:t>Item Zones</w:t>
            </w:r>
          </w:p>
        </w:tc>
        <w:tc>
          <w:tcPr>
            <w:tcW w:w="7020" w:type="dxa"/>
            <w:vAlign w:val="center"/>
            <w:hideMark/>
          </w:tcPr>
          <w:p w14:paraId="66C07E70" w14:textId="7B368FCF" w:rsidR="00794D58" w:rsidRPr="00794D58" w:rsidRDefault="00DC75CD" w:rsidP="00A14F47">
            <w:pPr>
              <w:pStyle w:val="NoSpacing"/>
              <w:spacing w:before="120" w:after="120"/>
              <w:ind w:left="144" w:right="144"/>
              <w:rPr>
                <w:szCs w:val="26"/>
              </w:rPr>
            </w:pPr>
            <w:r>
              <w:rPr>
                <w:szCs w:val="26"/>
              </w:rPr>
              <w:t>Vùng</w:t>
            </w:r>
            <w:r w:rsidR="00A14F47" w:rsidRPr="00A14F47">
              <w:rPr>
                <w:szCs w:val="26"/>
              </w:rPr>
              <w:t xml:space="preserve"> mục tiêu khớp với mục </w:t>
            </w:r>
            <w:r>
              <w:rPr>
                <w:szCs w:val="26"/>
              </w:rPr>
              <w:t>để</w:t>
            </w:r>
            <w:r w:rsidR="00A14F47" w:rsidRPr="00A14F47">
              <w:rPr>
                <w:szCs w:val="26"/>
              </w:rPr>
              <w:t xml:space="preserve"> kéo. Người học phải kéo mục đến bất kỳ vùng mục tiêu nào mà </w:t>
            </w:r>
            <w:r w:rsidR="00A14F47">
              <w:rPr>
                <w:szCs w:val="26"/>
              </w:rPr>
              <w:t>quản lý</w:t>
            </w:r>
            <w:r w:rsidR="00A14F47" w:rsidRPr="00A14F47">
              <w:rPr>
                <w:szCs w:val="26"/>
              </w:rPr>
              <w:t xml:space="preserve"> chọn.</w:t>
            </w:r>
          </w:p>
        </w:tc>
      </w:tr>
      <w:tr w:rsidR="00794D58" w:rsidRPr="00794D58" w14:paraId="42B28364" w14:textId="77777777" w:rsidTr="00A14F47">
        <w:tc>
          <w:tcPr>
            <w:tcW w:w="2515" w:type="dxa"/>
            <w:vAlign w:val="center"/>
            <w:hideMark/>
          </w:tcPr>
          <w:p w14:paraId="29923844" w14:textId="77777777" w:rsidR="00794D58" w:rsidRPr="00794D58" w:rsidRDefault="00794D58" w:rsidP="00A14F47">
            <w:pPr>
              <w:pStyle w:val="NoSpacing"/>
              <w:spacing w:before="120" w:after="120"/>
              <w:ind w:left="144" w:right="144"/>
              <w:jc w:val="left"/>
            </w:pPr>
            <w:r w:rsidRPr="00794D58">
              <w:rPr>
                <w:rFonts w:eastAsia="SimSun"/>
              </w:rPr>
              <w:t>Item Image URL</w:t>
            </w:r>
          </w:p>
        </w:tc>
        <w:tc>
          <w:tcPr>
            <w:tcW w:w="7020" w:type="dxa"/>
            <w:vAlign w:val="center"/>
            <w:hideMark/>
          </w:tcPr>
          <w:p w14:paraId="396DC1D9" w14:textId="28C184E6" w:rsidR="00794D58" w:rsidRPr="00794D58" w:rsidRDefault="00A14F47" w:rsidP="00DC75CD">
            <w:pPr>
              <w:pStyle w:val="NoSpacing"/>
              <w:spacing w:before="120" w:after="120"/>
              <w:ind w:left="144" w:right="144"/>
              <w:rPr>
                <w:szCs w:val="26"/>
              </w:rPr>
            </w:pPr>
            <w:r w:rsidRPr="00A14F47">
              <w:rPr>
                <w:szCs w:val="26"/>
              </w:rPr>
              <w:t xml:space="preserve">(Tùy chọn) URL của hình ảnh xuất hiện trên mục </w:t>
            </w:r>
            <w:r w:rsidR="00DC75CD">
              <w:rPr>
                <w:szCs w:val="26"/>
              </w:rPr>
              <w:t>để</w:t>
            </w:r>
            <w:r w:rsidRPr="00A14F47">
              <w:rPr>
                <w:szCs w:val="26"/>
              </w:rPr>
              <w:t xml:space="preserve"> kéo.</w:t>
            </w:r>
          </w:p>
        </w:tc>
      </w:tr>
      <w:tr w:rsidR="00794D58" w:rsidRPr="00794D58" w14:paraId="66C04AD8" w14:textId="77777777" w:rsidTr="00A14F47">
        <w:tc>
          <w:tcPr>
            <w:tcW w:w="2515" w:type="dxa"/>
            <w:vAlign w:val="center"/>
            <w:hideMark/>
          </w:tcPr>
          <w:p w14:paraId="556759D6" w14:textId="77777777" w:rsidR="00794D58" w:rsidRPr="00794D58" w:rsidRDefault="00794D58" w:rsidP="00A14F47">
            <w:pPr>
              <w:pStyle w:val="NoSpacing"/>
              <w:spacing w:before="120" w:after="120"/>
              <w:ind w:left="144" w:right="144"/>
              <w:jc w:val="left"/>
            </w:pPr>
            <w:r w:rsidRPr="00794D58">
              <w:rPr>
                <w:rFonts w:eastAsia="SimSun"/>
              </w:rPr>
              <w:t>Item Image description</w:t>
            </w:r>
          </w:p>
        </w:tc>
        <w:tc>
          <w:tcPr>
            <w:tcW w:w="7020" w:type="dxa"/>
            <w:vAlign w:val="center"/>
            <w:hideMark/>
          </w:tcPr>
          <w:p w14:paraId="78EE3DA8" w14:textId="090EB839" w:rsidR="00794D58" w:rsidRPr="00794D58" w:rsidRDefault="00A14F47" w:rsidP="00A14F47">
            <w:pPr>
              <w:pStyle w:val="NoSpacing"/>
              <w:spacing w:before="120" w:after="120"/>
              <w:ind w:left="144" w:right="144"/>
              <w:rPr>
                <w:szCs w:val="26"/>
              </w:rPr>
            </w:pPr>
            <w:r w:rsidRPr="00A14F47">
              <w:rPr>
                <w:szCs w:val="26"/>
              </w:rPr>
              <w:t xml:space="preserve">Văn bản mô tả nhãn hình ảnh cho mục </w:t>
            </w:r>
            <w:r w:rsidR="00DC75CD">
              <w:rPr>
                <w:szCs w:val="26"/>
              </w:rPr>
              <w:t>để</w:t>
            </w:r>
            <w:r w:rsidRPr="00A14F47">
              <w:rPr>
                <w:szCs w:val="26"/>
              </w:rPr>
              <w:t xml:space="preserve"> kéo. Mô tả được sử dụng bởi người học không thể truy cập nhãn hình ảnh trực quan.</w:t>
            </w:r>
          </w:p>
        </w:tc>
      </w:tr>
      <w:tr w:rsidR="00794D58" w:rsidRPr="00794D58" w14:paraId="77B895FD" w14:textId="77777777" w:rsidTr="00A14F47">
        <w:tc>
          <w:tcPr>
            <w:tcW w:w="2515" w:type="dxa"/>
            <w:vAlign w:val="center"/>
            <w:hideMark/>
          </w:tcPr>
          <w:p w14:paraId="7A042133" w14:textId="77777777" w:rsidR="00794D58" w:rsidRPr="00794D58" w:rsidRDefault="00794D58" w:rsidP="00A14F47">
            <w:pPr>
              <w:pStyle w:val="NoSpacing"/>
              <w:spacing w:before="120" w:after="120"/>
              <w:ind w:left="144" w:right="144"/>
              <w:jc w:val="left"/>
            </w:pPr>
            <w:r w:rsidRPr="00794D58">
              <w:rPr>
                <w:rFonts w:eastAsia="SimSun"/>
              </w:rPr>
              <w:t>Item Success Feedback</w:t>
            </w:r>
          </w:p>
        </w:tc>
        <w:tc>
          <w:tcPr>
            <w:tcW w:w="7020" w:type="dxa"/>
            <w:vAlign w:val="center"/>
            <w:hideMark/>
          </w:tcPr>
          <w:p w14:paraId="0B7A8E7A" w14:textId="37D21507" w:rsidR="00794D58" w:rsidRPr="00794D58" w:rsidRDefault="00A14F47" w:rsidP="00A14F47">
            <w:pPr>
              <w:pStyle w:val="NoSpacing"/>
              <w:spacing w:before="120" w:after="120"/>
              <w:ind w:left="144" w:right="144"/>
              <w:rPr>
                <w:szCs w:val="26"/>
              </w:rPr>
            </w:pPr>
            <w:r w:rsidRPr="00A14F47">
              <w:rPr>
                <w:szCs w:val="26"/>
              </w:rPr>
              <w:t xml:space="preserve">Tin nhắn văn bản xuất hiện phía trên hình nền khi người học </w:t>
            </w:r>
            <w:r w:rsidR="00DC75CD">
              <w:rPr>
                <w:szCs w:val="26"/>
              </w:rPr>
              <w:t>thả</w:t>
            </w:r>
            <w:r w:rsidRPr="00A14F47">
              <w:rPr>
                <w:szCs w:val="26"/>
              </w:rPr>
              <w:t xml:space="preserve"> một mục </w:t>
            </w:r>
            <w:r w:rsidR="00DC75CD">
              <w:rPr>
                <w:szCs w:val="26"/>
              </w:rPr>
              <w:t>để</w:t>
            </w:r>
            <w:r w:rsidRPr="00A14F47">
              <w:rPr>
                <w:szCs w:val="26"/>
              </w:rPr>
              <w:t xml:space="preserve"> kéo vào vùng mục tiêu phù hợp</w:t>
            </w:r>
            <w:r w:rsidR="00DC75CD">
              <w:rPr>
                <w:szCs w:val="26"/>
              </w:rPr>
              <w:t>.</w:t>
            </w:r>
            <w:r w:rsidRPr="00A14F47">
              <w:rPr>
                <w:szCs w:val="26"/>
              </w:rPr>
              <w:t xml:space="preserve"> Đây là cấu hình tùy chọn. Nếu không nhập tin nhắn phản hồi thành công, LMS sẽ không hiển thị tin nhắn đó.</w:t>
            </w:r>
          </w:p>
        </w:tc>
      </w:tr>
      <w:tr w:rsidR="00794D58" w:rsidRPr="00794D58" w14:paraId="528ABFC1" w14:textId="77777777" w:rsidTr="00A14F47">
        <w:tc>
          <w:tcPr>
            <w:tcW w:w="2515" w:type="dxa"/>
            <w:vAlign w:val="center"/>
            <w:hideMark/>
          </w:tcPr>
          <w:p w14:paraId="7F5F0989" w14:textId="77777777" w:rsidR="00794D58" w:rsidRPr="00794D58" w:rsidRDefault="00794D58" w:rsidP="00A14F47">
            <w:pPr>
              <w:pStyle w:val="NoSpacing"/>
              <w:spacing w:before="120" w:after="120"/>
              <w:ind w:left="144" w:right="144"/>
              <w:jc w:val="left"/>
            </w:pPr>
            <w:r w:rsidRPr="00794D58">
              <w:rPr>
                <w:rFonts w:eastAsia="SimSun"/>
              </w:rPr>
              <w:t>Item Error Feedback</w:t>
            </w:r>
          </w:p>
        </w:tc>
        <w:tc>
          <w:tcPr>
            <w:tcW w:w="7020" w:type="dxa"/>
            <w:vAlign w:val="center"/>
            <w:hideMark/>
          </w:tcPr>
          <w:p w14:paraId="7BFDCC12" w14:textId="5DA1E89D" w:rsidR="00794D58" w:rsidRPr="00794D58" w:rsidRDefault="00A14F47" w:rsidP="00A14F47">
            <w:pPr>
              <w:pStyle w:val="NoSpacing"/>
              <w:spacing w:before="120" w:after="120"/>
              <w:ind w:left="144" w:right="144"/>
              <w:rPr>
                <w:szCs w:val="26"/>
              </w:rPr>
            </w:pPr>
            <w:r w:rsidRPr="00A14F47">
              <w:rPr>
                <w:szCs w:val="26"/>
              </w:rPr>
              <w:t xml:space="preserve">Tin nhắn văn bản xuất hiện phía trên hình nền khi người học </w:t>
            </w:r>
            <w:r w:rsidR="00DC75CD">
              <w:rPr>
                <w:szCs w:val="26"/>
              </w:rPr>
              <w:t>thả</w:t>
            </w:r>
            <w:r w:rsidRPr="00A14F47">
              <w:rPr>
                <w:szCs w:val="26"/>
              </w:rPr>
              <w:t xml:space="preserve"> một mục </w:t>
            </w:r>
            <w:r w:rsidR="00DC75CD">
              <w:rPr>
                <w:szCs w:val="26"/>
              </w:rPr>
              <w:t>để</w:t>
            </w:r>
            <w:r w:rsidRPr="00A14F47">
              <w:rPr>
                <w:szCs w:val="26"/>
              </w:rPr>
              <w:t xml:space="preserve"> kéo vào vùng mục tiêu không khớp đúng</w:t>
            </w:r>
            <w:r>
              <w:rPr>
                <w:szCs w:val="26"/>
              </w:rPr>
              <w:t xml:space="preserve">. </w:t>
            </w:r>
            <w:r w:rsidRPr="00A14F47">
              <w:rPr>
                <w:szCs w:val="26"/>
              </w:rPr>
              <w:t>Nếu không nhập thông báo phản hồi lỗi, LMS sẽ không hiển thị thông báo đó.</w:t>
            </w:r>
          </w:p>
        </w:tc>
      </w:tr>
      <w:tr w:rsidR="00794D58" w:rsidRPr="00794D58" w14:paraId="0DA976A7" w14:textId="77777777" w:rsidTr="00A14F47">
        <w:tc>
          <w:tcPr>
            <w:tcW w:w="2515" w:type="dxa"/>
            <w:vAlign w:val="center"/>
            <w:hideMark/>
          </w:tcPr>
          <w:p w14:paraId="2FEB3AA3" w14:textId="77777777" w:rsidR="00794D58" w:rsidRPr="00794D58" w:rsidRDefault="00794D58" w:rsidP="00A14F47">
            <w:pPr>
              <w:pStyle w:val="NoSpacing"/>
              <w:spacing w:before="120" w:after="120"/>
              <w:ind w:left="144" w:right="144"/>
              <w:jc w:val="left"/>
            </w:pPr>
            <w:r w:rsidRPr="00794D58">
              <w:rPr>
                <w:rFonts w:eastAsia="SimSun"/>
              </w:rPr>
              <w:t>Item Show advanced settings</w:t>
            </w:r>
          </w:p>
        </w:tc>
        <w:tc>
          <w:tcPr>
            <w:tcW w:w="7020" w:type="dxa"/>
            <w:vAlign w:val="center"/>
            <w:hideMark/>
          </w:tcPr>
          <w:p w14:paraId="6E354BCA" w14:textId="742132B2" w:rsidR="00794D58" w:rsidRPr="00794D58" w:rsidRDefault="00DC75CD" w:rsidP="00A14F47">
            <w:pPr>
              <w:pStyle w:val="NoSpacing"/>
              <w:spacing w:before="120" w:after="120"/>
              <w:ind w:left="144" w:right="144"/>
              <w:rPr>
                <w:szCs w:val="26"/>
              </w:rPr>
            </w:pPr>
            <w:r>
              <w:rPr>
                <w:szCs w:val="26"/>
              </w:rPr>
              <w:t>Hiển thị</w:t>
            </w:r>
            <w:r w:rsidR="00A14F47" w:rsidRPr="00A14F47">
              <w:rPr>
                <w:szCs w:val="26"/>
              </w:rPr>
              <w:t xml:space="preserve"> các điều khiển bổ sung để cấu hình mục có thể kéo.</w:t>
            </w:r>
          </w:p>
        </w:tc>
      </w:tr>
      <w:tr w:rsidR="00794D58" w:rsidRPr="00794D58" w14:paraId="628826B4" w14:textId="77777777" w:rsidTr="00A14F47">
        <w:tc>
          <w:tcPr>
            <w:tcW w:w="2515" w:type="dxa"/>
            <w:vAlign w:val="center"/>
            <w:hideMark/>
          </w:tcPr>
          <w:p w14:paraId="3939984B" w14:textId="77777777" w:rsidR="00794D58" w:rsidRPr="00794D58" w:rsidRDefault="00794D58" w:rsidP="00A14F47">
            <w:pPr>
              <w:pStyle w:val="NoSpacing"/>
              <w:spacing w:before="120" w:after="120"/>
              <w:ind w:left="144" w:right="144"/>
              <w:jc w:val="left"/>
            </w:pPr>
            <w:r w:rsidRPr="00794D58">
              <w:rPr>
                <w:rFonts w:eastAsia="SimSun"/>
              </w:rPr>
              <w:t>Item Preferred width</w:t>
            </w:r>
          </w:p>
        </w:tc>
        <w:tc>
          <w:tcPr>
            <w:tcW w:w="7020" w:type="dxa"/>
            <w:vAlign w:val="center"/>
            <w:hideMark/>
          </w:tcPr>
          <w:p w14:paraId="719454DA" w14:textId="3635C92E" w:rsidR="00794D58" w:rsidRPr="00794D58" w:rsidRDefault="00A14F47" w:rsidP="00A14F47">
            <w:pPr>
              <w:pStyle w:val="NoSpacing"/>
              <w:spacing w:before="120" w:after="120"/>
              <w:ind w:left="144" w:right="144"/>
              <w:rPr>
                <w:szCs w:val="26"/>
              </w:rPr>
            </w:pPr>
            <w:r w:rsidRPr="00A14F47">
              <w:rPr>
                <w:szCs w:val="26"/>
              </w:rPr>
              <w:t xml:space="preserve">Kích thước theo chiều ngang của một mục </w:t>
            </w:r>
            <w:r w:rsidR="00DC75CD">
              <w:rPr>
                <w:szCs w:val="26"/>
              </w:rPr>
              <w:t>để</w:t>
            </w:r>
            <w:r w:rsidRPr="00A14F47">
              <w:rPr>
                <w:szCs w:val="26"/>
              </w:rPr>
              <w:t xml:space="preserve"> kéo theo phần trăm chiều rộng của vấn đề. Giá trị phần trăm phải là một số nguyên từ 0 đến 100.</w:t>
            </w:r>
          </w:p>
        </w:tc>
      </w:tr>
      <w:tr w:rsidR="00794D58" w:rsidRPr="00794D58" w14:paraId="70A1EAF6" w14:textId="77777777" w:rsidTr="00A14F47">
        <w:tc>
          <w:tcPr>
            <w:tcW w:w="2515" w:type="dxa"/>
            <w:vAlign w:val="center"/>
            <w:hideMark/>
          </w:tcPr>
          <w:p w14:paraId="1C41BCCE" w14:textId="77777777" w:rsidR="00794D58" w:rsidRPr="00794D58" w:rsidRDefault="00794D58" w:rsidP="00A14F47">
            <w:pPr>
              <w:pStyle w:val="NoSpacing"/>
              <w:spacing w:before="120" w:after="120"/>
              <w:ind w:left="144" w:right="144"/>
              <w:jc w:val="left"/>
            </w:pPr>
            <w:r w:rsidRPr="00794D58">
              <w:rPr>
                <w:rFonts w:eastAsia="SimSun"/>
              </w:rPr>
              <w:t>Add an item</w:t>
            </w:r>
          </w:p>
        </w:tc>
        <w:tc>
          <w:tcPr>
            <w:tcW w:w="7020" w:type="dxa"/>
            <w:vAlign w:val="center"/>
            <w:hideMark/>
          </w:tcPr>
          <w:p w14:paraId="20F4F684" w14:textId="4BB85CF1" w:rsidR="00794D58" w:rsidRPr="00794D58" w:rsidRDefault="00A14F47" w:rsidP="00A14F47">
            <w:pPr>
              <w:pStyle w:val="NoSpacing"/>
              <w:keepNext/>
              <w:spacing w:before="120" w:after="120"/>
              <w:ind w:left="144" w:right="144"/>
              <w:rPr>
                <w:szCs w:val="26"/>
              </w:rPr>
            </w:pPr>
            <w:r w:rsidRPr="00A14F47">
              <w:rPr>
                <w:szCs w:val="26"/>
              </w:rPr>
              <w:t xml:space="preserve">Thêm một mục </w:t>
            </w:r>
            <w:r w:rsidR="00DC75CD">
              <w:rPr>
                <w:szCs w:val="26"/>
              </w:rPr>
              <w:t>để</w:t>
            </w:r>
            <w:r w:rsidRPr="00A14F47">
              <w:rPr>
                <w:szCs w:val="26"/>
              </w:rPr>
              <w:t xml:space="preserve"> kéo mới vào hộp thoại Editing</w:t>
            </w:r>
            <w:r w:rsidR="00794D58" w:rsidRPr="00794D58">
              <w:rPr>
                <w:szCs w:val="26"/>
              </w:rPr>
              <w:t>.</w:t>
            </w:r>
          </w:p>
        </w:tc>
      </w:tr>
    </w:tbl>
    <w:p w14:paraId="2624B418" w14:textId="31D967FE" w:rsidR="00D31005" w:rsidRDefault="00D31005" w:rsidP="00794D58">
      <w:pPr>
        <w:pStyle w:val="Heading3"/>
        <w:numPr>
          <w:ilvl w:val="2"/>
          <w:numId w:val="45"/>
        </w:numPr>
      </w:pPr>
      <w:bookmarkStart w:id="316" w:name="_Toc181215574"/>
      <w:r>
        <w:lastRenderedPageBreak/>
        <w:t xml:space="preserve">Đánh giá phản hồi mở - </w:t>
      </w:r>
      <w:r w:rsidRPr="00D31005">
        <w:t>Open Response Assessments</w:t>
      </w:r>
      <w:bookmarkEnd w:id="316"/>
    </w:p>
    <w:p w14:paraId="52DCC6DC" w14:textId="0CE369BE" w:rsidR="00395221" w:rsidRDefault="00D31005" w:rsidP="006C4188">
      <w:pPr>
        <w:pStyle w:val="NoSpacing"/>
        <w:ind w:firstLine="720"/>
      </w:pPr>
      <w:r>
        <w:t xml:space="preserve">Đánh giá phản hồi mở (ORA), đôi khi còn được gọi là đánh giá ngang hàng, là một loại bài tập linh hoạt trong đó người học trả lời các câu hỏi có thể không có câu trả lời chắc chắn. Người học nộp phản hồi dạng văn bản hoặc bài luận ngắn. </w:t>
      </w:r>
      <w:r w:rsidR="00DC75CD">
        <w:t xml:space="preserve">Người </w:t>
      </w:r>
      <w:r w:rsidR="00DE2286">
        <w:t>quản lý khóa học</w:t>
      </w:r>
      <w:r>
        <w:t xml:space="preserve"> cũng có thể yêu cầu người học nộp hình ảnh hoặc loại tệp khác để đi kèm với phản hồi bằng văn bản của họ. Sau khi nộp phản hồi gốc, người học được hướng dẫn thực hiện một loạt các bước đánh giá có thể bao gồm bước đào tạo, đánh giá ngang hàng, tự đánh giá và đánh giá của nhân viên.</w:t>
      </w:r>
    </w:p>
    <w:p w14:paraId="4CFD7FA5" w14:textId="77777777" w:rsidR="00BA5297" w:rsidRDefault="00BA5297" w:rsidP="00BA5297">
      <w:pPr>
        <w:pStyle w:val="NoSpacing"/>
        <w:keepNext/>
      </w:pPr>
      <w:r>
        <w:rPr>
          <w:noProof/>
        </w:rPr>
        <w:drawing>
          <wp:inline distT="0" distB="0" distL="0" distR="0" wp14:anchorId="4DC3D39B" wp14:editId="21F88623">
            <wp:extent cx="5940425" cy="5835015"/>
            <wp:effectExtent l="0" t="0" r="3175" b="0"/>
            <wp:docPr id="103999013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90135" name="Picture 3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0425" cy="5835015"/>
                    </a:xfrm>
                    <a:prstGeom prst="rect">
                      <a:avLst/>
                    </a:prstGeom>
                  </pic:spPr>
                </pic:pic>
              </a:graphicData>
            </a:graphic>
          </wp:inline>
        </w:drawing>
      </w:r>
    </w:p>
    <w:p w14:paraId="1555815F" w14:textId="3DD0E3A8" w:rsidR="00BA5297" w:rsidRDefault="00BA5297" w:rsidP="00BA5297">
      <w:pPr>
        <w:pStyle w:val="Caption"/>
      </w:pPr>
      <w:bookmarkStart w:id="317" w:name="_Toc179881176"/>
      <w:r>
        <w:t xml:space="preserve">Hình </w:t>
      </w:r>
      <w:fldSimple w:instr=" STYLEREF 1 \s ">
        <w:r w:rsidR="000C09B3">
          <w:rPr>
            <w:noProof/>
          </w:rPr>
          <w:t>3</w:t>
        </w:r>
      </w:fldSimple>
      <w:r w:rsidR="00922610">
        <w:t>.</w:t>
      </w:r>
      <w:fldSimple w:instr=" SEQ Hình \* ARABIC \s 1 ">
        <w:r w:rsidR="000C09B3">
          <w:rPr>
            <w:noProof/>
          </w:rPr>
          <w:t>38</w:t>
        </w:r>
      </w:fldSimple>
      <w:r>
        <w:t xml:space="preserve"> Ví dụ về bài tập đánh giá phản hồi mở</w:t>
      </w:r>
      <w:bookmarkEnd w:id="317"/>
    </w:p>
    <w:p w14:paraId="51CFCE70" w14:textId="504BDB9B" w:rsidR="00D31005" w:rsidRDefault="00D31005" w:rsidP="00E31F0A">
      <w:pPr>
        <w:pStyle w:val="NoSpacing"/>
        <w:ind w:firstLine="450"/>
      </w:pPr>
      <w:r>
        <w:t xml:space="preserve">Khi </w:t>
      </w:r>
      <w:r w:rsidR="00DE2286">
        <w:t>người quản lý khóa học</w:t>
      </w:r>
      <w:r>
        <w:t xml:space="preserve"> tạo bài tập đánh giá phản hồi mở, </w:t>
      </w:r>
      <w:r w:rsidR="00DE2286">
        <w:t>người quản lý khóa học</w:t>
      </w:r>
      <w:r>
        <w:t xml:space="preserve"> sẽ </w:t>
      </w:r>
      <w:r w:rsidR="00DC75CD">
        <w:t>cần tạo</w:t>
      </w:r>
      <w:r>
        <w:t xml:space="preserve"> một số yếu tố: </w:t>
      </w:r>
    </w:p>
    <w:p w14:paraId="3415C5E1" w14:textId="20752579" w:rsidR="00D31005" w:rsidRDefault="00D31005" w:rsidP="00D31005">
      <w:pPr>
        <w:pStyle w:val="NoSpacing"/>
        <w:numPr>
          <w:ilvl w:val="0"/>
          <w:numId w:val="39"/>
        </w:numPr>
      </w:pPr>
      <w:r>
        <w:lastRenderedPageBreak/>
        <w:t>Một hoặc nhiều lời nhắc hoặc câu hỏi mà người học</w:t>
      </w:r>
      <w:r w:rsidR="00DC75CD">
        <w:t xml:space="preserve"> cần</w:t>
      </w:r>
      <w:r>
        <w:t xml:space="preserve"> trả lời.</w:t>
      </w:r>
    </w:p>
    <w:p w14:paraId="56DA3C69" w14:textId="0D53729E" w:rsidR="00D31005" w:rsidRDefault="00D31005" w:rsidP="00D31005">
      <w:pPr>
        <w:pStyle w:val="NoSpacing"/>
        <w:numPr>
          <w:ilvl w:val="0"/>
          <w:numId w:val="39"/>
        </w:numPr>
      </w:pPr>
      <w:r>
        <w:t>Một tiêu chí chấm điểm. Một tiêu chí chấm điểm được sử dụng để chấm điểm tất cả các lời nhắc trong bài đánh giá.</w:t>
      </w:r>
    </w:p>
    <w:p w14:paraId="568A9C45" w14:textId="0D4C7398" w:rsidR="00D31005" w:rsidRDefault="00D31005" w:rsidP="00D31005">
      <w:pPr>
        <w:pStyle w:val="NoSpacing"/>
        <w:numPr>
          <w:ilvl w:val="0"/>
          <w:numId w:val="39"/>
        </w:numPr>
      </w:pPr>
      <w:r>
        <w:t>Một hoặc nhiều bước đánh giá. Bài tập có thể bao gồm bước đào tạo người học, bước đánh giá ngang hàng, bước tự đánh giá và bước đánh giá nhân viên.</w:t>
      </w:r>
    </w:p>
    <w:p w14:paraId="03B91E3F" w14:textId="20A02D5F" w:rsidR="00D31005" w:rsidRDefault="00D31005" w:rsidP="00D31005">
      <w:pPr>
        <w:pStyle w:val="NoSpacing"/>
      </w:pPr>
      <w:r>
        <w:t>Các thành phần của Open Response:</w:t>
      </w:r>
    </w:p>
    <w:p w14:paraId="1899703A" w14:textId="37630E93" w:rsidR="00D31005" w:rsidRPr="00D31005" w:rsidRDefault="00D31005" w:rsidP="00D31005">
      <w:pPr>
        <w:pStyle w:val="NoSpacing"/>
        <w:ind w:firstLine="720"/>
        <w:rPr>
          <w:b/>
          <w:bCs/>
        </w:rPr>
      </w:pPr>
      <w:r>
        <w:rPr>
          <w:b/>
          <w:bCs/>
        </w:rPr>
        <w:t xml:space="preserve">Lời nhắc( </w:t>
      </w:r>
      <w:r w:rsidRPr="00D31005">
        <w:rPr>
          <w:b/>
          <w:bCs/>
        </w:rPr>
        <w:t>Prompt</w:t>
      </w:r>
      <w:r>
        <w:rPr>
          <w:b/>
          <w:bCs/>
        </w:rPr>
        <w:t>)</w:t>
      </w:r>
    </w:p>
    <w:p w14:paraId="6D06F5CA" w14:textId="69291344" w:rsidR="00D31005" w:rsidRDefault="00D31005" w:rsidP="00D31005">
      <w:pPr>
        <w:pStyle w:val="NoSpacing"/>
        <w:ind w:firstLine="720"/>
      </w:pPr>
      <w:r>
        <w:t xml:space="preserve">Lời nhắc là câu hỏi mà </w:t>
      </w:r>
      <w:r w:rsidR="00DE2286">
        <w:t>người quản lý khóa học</w:t>
      </w:r>
      <w:r>
        <w:t xml:space="preserve"> muốn người học trả lời. </w:t>
      </w:r>
      <w:r w:rsidR="00DE2286">
        <w:t>Người quản lý khóa học</w:t>
      </w:r>
      <w:r>
        <w:t xml:space="preserve"> có thể thêm nhiều lời nhắc trong bài tập ORA. Ngoài việc yêu cầu trả lời bằng văn bản, có thể yêu cầu hoặc cho phép người học tải lên hình ảnh hoặc loại tệp khác để đi kèm với câu trả lời bằng văn bản của họ.</w:t>
      </w:r>
    </w:p>
    <w:p w14:paraId="654C8543" w14:textId="587B36A8" w:rsidR="00D31005" w:rsidRDefault="00D31005" w:rsidP="00D31005">
      <w:pPr>
        <w:pStyle w:val="NoSpacing"/>
        <w:ind w:firstLine="720"/>
      </w:pPr>
      <w:r>
        <w:t>Trong mỗi lời nhắc, có thể đưa vào thông tin hữu ích cho người học, chẳng hạn như số lượng từ hoặc câu gần đúng mà câu trả lời của họ phải có, loại tệp mà họ có thể tải lên. Trong chế độ xem</w:t>
      </w:r>
      <w:r w:rsidR="00DC75CD">
        <w:t xml:space="preserve"> của</w:t>
      </w:r>
      <w:r>
        <w:t xml:space="preserve"> người học của bài tập, mỗi lời nhắc sẽ xuất hiện phía trên trường mà người học nhập câu trả lời của họ. </w:t>
      </w:r>
    </w:p>
    <w:p w14:paraId="5AB1BE2D" w14:textId="2DD381F5" w:rsidR="00D31005" w:rsidRPr="00D31005" w:rsidRDefault="00D31005" w:rsidP="00D31005">
      <w:pPr>
        <w:pStyle w:val="NoSpacing"/>
        <w:ind w:firstLine="720"/>
        <w:rPr>
          <w:b/>
          <w:bCs/>
        </w:rPr>
      </w:pPr>
      <w:r>
        <w:rPr>
          <w:b/>
          <w:bCs/>
        </w:rPr>
        <w:t xml:space="preserve">Tiêu chí chấm điểm( </w:t>
      </w:r>
      <w:r w:rsidRPr="00D31005">
        <w:rPr>
          <w:b/>
          <w:bCs/>
        </w:rPr>
        <w:t>Rubric</w:t>
      </w:r>
      <w:r>
        <w:rPr>
          <w:b/>
          <w:bCs/>
        </w:rPr>
        <w:t>)</w:t>
      </w:r>
    </w:p>
    <w:p w14:paraId="2B54014C" w14:textId="73DDBE24" w:rsidR="00D31005" w:rsidRDefault="00D31005" w:rsidP="00D31005">
      <w:pPr>
        <w:pStyle w:val="NoSpacing"/>
        <w:ind w:firstLine="720"/>
      </w:pPr>
      <w:r>
        <w:t xml:space="preserve">Bài tập phải </w:t>
      </w:r>
      <w:r w:rsidR="00DC75CD">
        <w:t>có ít nhất</w:t>
      </w:r>
      <w:r>
        <w:t xml:space="preserve"> một tiêu chí chấm điểm. Việc chấm điểm cho mọi loại đánh giá trong bài tập ORA (tự chấm điểm, bạn bè hoặc nhân viên) được thực hiện bằng cách so sánh từng phản hồi với cùng một tiêu chí chấm điểm. </w:t>
      </w:r>
      <w:r w:rsidR="00DE2286">
        <w:t>Người quản lý khóa học</w:t>
      </w:r>
      <w:r>
        <w:t xml:space="preserve"> thêm một tiêu chí chấm điểm cho mỗi </w:t>
      </w:r>
      <w:r w:rsidR="00EE5511">
        <w:t>câu hỏi</w:t>
      </w:r>
      <w:r w:rsidR="00DC75CD">
        <w:t xml:space="preserve"> và tất cả câu hỏi đều phải có tiêu chí chấm điểm</w:t>
      </w:r>
      <w:r>
        <w:t>. Người thực hiện đánh giá sẽ thấy tiêu chí chấm điểm khi bắt đầu chấm điểm và so sánh phản hồi đã nộp với tiêu chí chấm điểm.</w:t>
      </w:r>
    </w:p>
    <w:p w14:paraId="4146F19D" w14:textId="24EE5110" w:rsidR="00395221" w:rsidRDefault="00D31005" w:rsidP="00972928">
      <w:pPr>
        <w:pStyle w:val="NoSpacing"/>
        <w:ind w:firstLine="720"/>
      </w:pPr>
      <w:r>
        <w:t>Tiêu chí chấm điểm bao gồm một số tiêu chí và các tùy chọn cho từng tiêu chí</w:t>
      </w:r>
      <w:r w:rsidR="00395221">
        <w:t>.</w:t>
      </w:r>
    </w:p>
    <w:p w14:paraId="1872F017" w14:textId="7FC58C90" w:rsidR="00D31005" w:rsidRDefault="00D31005" w:rsidP="00395221">
      <w:pPr>
        <w:pStyle w:val="NoSpacing"/>
        <w:ind w:firstLine="720"/>
      </w:pPr>
      <w:r>
        <w:t xml:space="preserve">Tiêu chí - </w:t>
      </w:r>
      <w:r w:rsidRPr="00D31005">
        <w:rPr>
          <w:b/>
          <w:bCs/>
        </w:rPr>
        <w:t>Criteria</w:t>
      </w:r>
      <w:r>
        <w:t xml:space="preserve">. Mỗi tiêu chí mô tả các đặc điểm mà phản hồi cần có. Ví dụ là các khái niệm mà phản hồi cần </w:t>
      </w:r>
      <w:r w:rsidR="00463EF8">
        <w:t>trả lời</w:t>
      </w:r>
      <w:r>
        <w:t xml:space="preserve"> hoặc lượng thông tin hỗ trợ mà phản hồi phải </w:t>
      </w:r>
      <w:r w:rsidR="00463EF8">
        <w:t>trả lời.</w:t>
      </w:r>
      <w:r>
        <w:t xml:space="preserve"> </w:t>
      </w:r>
    </w:p>
    <w:p w14:paraId="772199BC" w14:textId="77777777" w:rsidR="00CA3977" w:rsidRDefault="00D31005" w:rsidP="00CA3977">
      <w:pPr>
        <w:pStyle w:val="NoSpacing"/>
        <w:numPr>
          <w:ilvl w:val="0"/>
          <w:numId w:val="56"/>
        </w:numPr>
      </w:pPr>
      <w:r w:rsidRPr="00D31005">
        <w:rPr>
          <w:i/>
          <w:iCs/>
        </w:rPr>
        <w:t>Mỗi tiêu chí có một tên và một lời nhắc</w:t>
      </w:r>
      <w:r>
        <w:t>.</w:t>
      </w:r>
    </w:p>
    <w:p w14:paraId="1A4DFFFC" w14:textId="66A8DC8A" w:rsidR="00CA3977" w:rsidRDefault="00D31005" w:rsidP="00CA3977">
      <w:pPr>
        <w:pStyle w:val="NoSpacing"/>
        <w:ind w:firstLine="720"/>
      </w:pPr>
      <w:r>
        <w:t xml:space="preserve"> Tên tiêu chí là tóm tắt một hoặc hai từ của tiêu chí, chẳng hạn như "Nội dung -</w:t>
      </w:r>
      <w:r w:rsidRPr="00D31005">
        <w:t xml:space="preserve"> Content </w:t>
      </w:r>
      <w:r>
        <w:t xml:space="preserve">" hoặc "Tổ chức - </w:t>
      </w:r>
      <w:r w:rsidRPr="00D31005">
        <w:t xml:space="preserve">Organization </w:t>
      </w:r>
      <w:r>
        <w:t>". Tên này phải là duy nhất trong bài tập và không thể thay đổi sau khi phát hành bài tập.</w:t>
      </w:r>
    </w:p>
    <w:p w14:paraId="762EC591" w14:textId="77777777" w:rsidR="00CA3977" w:rsidRDefault="00D31005" w:rsidP="00CA3977">
      <w:pPr>
        <w:pStyle w:val="NoSpacing"/>
        <w:numPr>
          <w:ilvl w:val="0"/>
          <w:numId w:val="56"/>
        </w:numPr>
      </w:pPr>
      <w:r w:rsidRPr="00CA3977">
        <w:rPr>
          <w:i/>
          <w:iCs/>
        </w:rPr>
        <w:t>Lời nhắc tiêu chí mô tả cách đánh giá phản hồi dựa trên tiêu chí này</w:t>
      </w:r>
      <w:r>
        <w:t>.</w:t>
      </w:r>
    </w:p>
    <w:p w14:paraId="390DE904" w14:textId="5C35078C" w:rsidR="00D31005" w:rsidRDefault="00D31005" w:rsidP="00CA3977">
      <w:pPr>
        <w:pStyle w:val="NoSpacing"/>
        <w:ind w:firstLine="630"/>
      </w:pPr>
      <w:r>
        <w:t>Tùy chọn</w:t>
      </w:r>
      <w:r w:rsidR="00CA3977">
        <w:t xml:space="preserve"> -</w:t>
      </w:r>
      <w:r w:rsidR="00CA3977" w:rsidRPr="00CA3977">
        <w:rPr>
          <w:rFonts w:ascii="Segoe UI" w:hAnsi="Segoe UI" w:cs="Segoe UI"/>
          <w:b/>
          <w:bCs/>
          <w:color w:val="222832"/>
          <w:shd w:val="clear" w:color="auto" w:fill="FFFFFF"/>
        </w:rPr>
        <w:t xml:space="preserve"> </w:t>
      </w:r>
      <w:r w:rsidR="00CA3977" w:rsidRPr="00CA3977">
        <w:rPr>
          <w:b/>
          <w:bCs/>
        </w:rPr>
        <w:t>Options</w:t>
      </w:r>
      <w:r>
        <w:t>. Mỗi tiêu chí có các tùy chọn, thường là một phạm vi xếp hạng, mô tả mức độ đáp ứng tiêu chí của từng phản hồi</w:t>
      </w:r>
      <w:r w:rsidR="00463EF8">
        <w:t>:</w:t>
      </w:r>
    </w:p>
    <w:p w14:paraId="552BFBD2" w14:textId="408EF932" w:rsidR="00D31005" w:rsidRDefault="00D31005" w:rsidP="00CA3977">
      <w:pPr>
        <w:pStyle w:val="NoSpacing"/>
        <w:numPr>
          <w:ilvl w:val="0"/>
          <w:numId w:val="55"/>
        </w:numPr>
      </w:pPr>
      <w:r>
        <w:lastRenderedPageBreak/>
        <w:t>Mỗi tùy chọn có tên, giải thích và giá trị điểm.</w:t>
      </w:r>
    </w:p>
    <w:p w14:paraId="2EC0B789" w14:textId="47FAD073" w:rsidR="00D31005" w:rsidRDefault="00D31005" w:rsidP="00CA3977">
      <w:pPr>
        <w:pStyle w:val="NoSpacing"/>
        <w:numPr>
          <w:ilvl w:val="0"/>
          <w:numId w:val="55"/>
        </w:numPr>
      </w:pPr>
      <w:r>
        <w:t>Tên tùy chọn là tóm tắt một hoặc hai từ về xếp hạng.</w:t>
      </w:r>
    </w:p>
    <w:p w14:paraId="6F1829B9" w14:textId="153E4726" w:rsidR="00D31005" w:rsidRDefault="00D31005" w:rsidP="00CA3977">
      <w:pPr>
        <w:pStyle w:val="NoSpacing"/>
        <w:numPr>
          <w:ilvl w:val="0"/>
          <w:numId w:val="55"/>
        </w:numPr>
      </w:pPr>
      <w:r>
        <w:t xml:space="preserve">Giải thích tùy chọn </w:t>
      </w:r>
      <w:r w:rsidR="00463EF8">
        <w:t>gồm có</w:t>
      </w:r>
      <w:r>
        <w:t xml:space="preserve"> các chi tiết giúp người thực hiện đánh giá quyết định xem phản hồi có khớp với xếp hạng hay không. Đảm bảo giải thích cho từng tùy chọn càng cụ thể càng tốt.</w:t>
      </w:r>
    </w:p>
    <w:p w14:paraId="4C5D0309" w14:textId="4D8C7C2F" w:rsidR="00D31005" w:rsidRDefault="00D31005" w:rsidP="00CA3977">
      <w:pPr>
        <w:pStyle w:val="NoSpacing"/>
        <w:numPr>
          <w:ilvl w:val="0"/>
          <w:numId w:val="55"/>
        </w:numPr>
      </w:pPr>
      <w:r>
        <w:t>Giá trị điểm tùy chọn là số điểm được đưa ra cho tùy chọn này.</w:t>
      </w:r>
    </w:p>
    <w:p w14:paraId="0A320EA6" w14:textId="67A95476" w:rsidR="006C4188" w:rsidRDefault="00D31005" w:rsidP="00CA3977">
      <w:pPr>
        <w:pStyle w:val="NoSpacing"/>
        <w:ind w:firstLine="340"/>
      </w:pPr>
      <w:r>
        <w:t>Trong một tiêu chí đánh giá</w:t>
      </w:r>
      <w:r w:rsidR="00463EF8">
        <w:t xml:space="preserve"> </w:t>
      </w:r>
      <w:r>
        <w:t>khi</w:t>
      </w:r>
      <w:r w:rsidR="00463EF8">
        <w:t xml:space="preserve"> hiển thị cho</w:t>
      </w:r>
      <w:r>
        <w:t xml:space="preserve"> người học</w:t>
      </w:r>
      <w:r w:rsidR="00463EF8">
        <w:t>,</w:t>
      </w:r>
      <w:r>
        <w:t xml:space="preserve"> các yếu tố sau đây sẽ hiển thị</w:t>
      </w:r>
      <w:r w:rsidR="00CA3977">
        <w:t>:</w:t>
      </w:r>
    </w:p>
    <w:p w14:paraId="5B0E6C64" w14:textId="37A3DE9D" w:rsidR="006C4188" w:rsidRDefault="00CA3977" w:rsidP="00463EF8">
      <w:pPr>
        <w:pStyle w:val="NoSpacing"/>
        <w:numPr>
          <w:ilvl w:val="0"/>
          <w:numId w:val="98"/>
        </w:numPr>
      </w:pPr>
      <w:r>
        <w:t>L</w:t>
      </w:r>
      <w:r w:rsidR="00D31005">
        <w:t>ời nhắc tiêu chí</w:t>
      </w:r>
      <w:r w:rsidR="00E31F0A">
        <w:t>.</w:t>
      </w:r>
      <w:r>
        <w:t xml:space="preserve"> </w:t>
      </w:r>
    </w:p>
    <w:p w14:paraId="42853374" w14:textId="2B3D0527" w:rsidR="006C4188" w:rsidRDefault="00D31005" w:rsidP="00463EF8">
      <w:pPr>
        <w:pStyle w:val="NoSpacing"/>
        <w:numPr>
          <w:ilvl w:val="0"/>
          <w:numId w:val="98"/>
        </w:numPr>
      </w:pPr>
      <w:r>
        <w:t>Tên của các tùy chọn tiêu chí</w:t>
      </w:r>
      <w:r w:rsidR="00E31F0A">
        <w:t>.</w:t>
      </w:r>
      <w:r w:rsidR="00CA3977">
        <w:t xml:space="preserve"> </w:t>
      </w:r>
    </w:p>
    <w:p w14:paraId="5E3D9FB8" w14:textId="178B7186" w:rsidR="006C4188" w:rsidRDefault="00D31005" w:rsidP="00463EF8">
      <w:pPr>
        <w:pStyle w:val="NoSpacing"/>
        <w:numPr>
          <w:ilvl w:val="0"/>
          <w:numId w:val="98"/>
        </w:numPr>
      </w:pPr>
      <w:r>
        <w:t>Mô tả cho từng tùy chọn</w:t>
      </w:r>
      <w:r w:rsidR="00E31F0A">
        <w:t>.</w:t>
      </w:r>
    </w:p>
    <w:p w14:paraId="7D50E36D" w14:textId="322F5E33" w:rsidR="00D31005" w:rsidRDefault="00D31005" w:rsidP="00463EF8">
      <w:pPr>
        <w:pStyle w:val="NoSpacing"/>
        <w:numPr>
          <w:ilvl w:val="0"/>
          <w:numId w:val="98"/>
        </w:numPr>
      </w:pPr>
      <w:r>
        <w:t>Giá trị điểm cho từng tùy chọn</w:t>
      </w:r>
      <w:r w:rsidR="00CA3977">
        <w:t>.</w:t>
      </w:r>
    </w:p>
    <w:p w14:paraId="48A77BDB" w14:textId="77777777" w:rsidR="00D31005" w:rsidRDefault="00D31005" w:rsidP="00CA3977">
      <w:pPr>
        <w:pStyle w:val="NoSpacing"/>
        <w:ind w:firstLine="340"/>
      </w:pPr>
      <w:r>
        <w:t>Tên tiêu chí không hiển thị trong tiêu chí chấm điểm mà người học sử dụng để thực hiện đánh giá của họ, nhưng sẽ xuất hiện trên trang hiển thị điểm bài tập ORA cuối cùng của người học.</w:t>
      </w:r>
    </w:p>
    <w:p w14:paraId="2D1F39A6" w14:textId="0AFC1F82" w:rsidR="00250262" w:rsidRPr="00250262" w:rsidRDefault="00250262" w:rsidP="00CA3977">
      <w:pPr>
        <w:pStyle w:val="NoSpacing"/>
        <w:ind w:firstLine="340"/>
        <w:rPr>
          <w:b/>
          <w:bCs/>
        </w:rPr>
      </w:pPr>
      <w:r w:rsidRPr="00250262">
        <w:rPr>
          <w:b/>
          <w:bCs/>
        </w:rPr>
        <w:t>Các bước đánh giá:</w:t>
      </w:r>
    </w:p>
    <w:p w14:paraId="304CF9AA" w14:textId="5B2DACA6" w:rsidR="00395221" w:rsidRDefault="00250262" w:rsidP="00972928">
      <w:pPr>
        <w:pStyle w:val="NoSpacing"/>
        <w:ind w:firstLine="340"/>
      </w:pPr>
      <w:r w:rsidRPr="00250262">
        <w:rPr>
          <w:b/>
          <w:bCs/>
        </w:rPr>
        <w:t xml:space="preserve">Các bước đào tạo người học </w:t>
      </w:r>
      <w:r>
        <w:rPr>
          <w:b/>
          <w:bCs/>
        </w:rPr>
        <w:t xml:space="preserve">- </w:t>
      </w:r>
      <w:r w:rsidRPr="00250262">
        <w:rPr>
          <w:b/>
          <w:bCs/>
        </w:rPr>
        <w:t xml:space="preserve">Learn to Assess Responses </w:t>
      </w:r>
      <w:r w:rsidRPr="00250262">
        <w:t xml:space="preserve">hướng dẫn người học tự đánh giá. Đánh giá đào tạo người học bao gồm một hoặc nhiều câu trả lời mẫu mà </w:t>
      </w:r>
      <w:r w:rsidR="00DE2286">
        <w:t>người quản lý khóa học</w:t>
      </w:r>
      <w:r w:rsidRPr="00250262">
        <w:t xml:space="preserve"> viết, cùng với điểm số mà </w:t>
      </w:r>
      <w:r w:rsidR="00DE2286">
        <w:t>người quản lý khóa học</w:t>
      </w:r>
      <w:r w:rsidRPr="00250262">
        <w:t xml:space="preserve"> sẽ đưa ra cho các câu trả lời mẫu. Người học xem lại các câu trả lời này và cố gắng chấm điểm theo cách </w:t>
      </w:r>
      <w:r w:rsidR="00DE2286">
        <w:t>người quản lý khóa học</w:t>
      </w:r>
      <w:r w:rsidRPr="00250262">
        <w:t xml:space="preserve"> chấm điểm.</w:t>
      </w:r>
    </w:p>
    <w:p w14:paraId="0E15071D" w14:textId="27F41653" w:rsidR="00250262" w:rsidRDefault="00250262" w:rsidP="00CA3977">
      <w:pPr>
        <w:pStyle w:val="NoSpacing"/>
        <w:ind w:firstLine="340"/>
      </w:pPr>
      <w:r w:rsidRPr="00250262">
        <w:t>Trong đánh giá đào tạo người học, bước Học cách đánh giá phản hồi</w:t>
      </w:r>
      <w:r>
        <w:t xml:space="preserve"> - </w:t>
      </w:r>
      <w:r w:rsidRPr="00250262">
        <w:rPr>
          <w:b/>
          <w:bCs/>
        </w:rPr>
        <w:t>Learn to Assess Responses</w:t>
      </w:r>
      <w:r w:rsidRPr="00250262">
        <w:t xml:space="preserve"> sẽ mở ngay sau khi người học gửi phản hồi. Người học sẽ thấy một trong các phản hồi mẫu mà </w:t>
      </w:r>
      <w:r w:rsidR="00DE2286">
        <w:t>người quản lý khóa học</w:t>
      </w:r>
      <w:r w:rsidRPr="00250262">
        <w:t xml:space="preserve"> đã tạo, cùng với thang điểm. Điểm mà </w:t>
      </w:r>
      <w:r w:rsidR="00DE2286">
        <w:t>người quản lý khóa học</w:t>
      </w:r>
      <w:r w:rsidRPr="00250262">
        <w:t xml:space="preserve"> đã cho phản hồi sẽ không hiển thị. Người học cũng sẽ thấy số lượng phản hồi mẫu mà họ sẽ đánh giá.</w:t>
      </w:r>
    </w:p>
    <w:p w14:paraId="6DD4BEC2" w14:textId="77777777" w:rsidR="00250262" w:rsidRDefault="00250262" w:rsidP="00250262">
      <w:pPr>
        <w:pStyle w:val="NoSpacing"/>
        <w:keepNext/>
        <w:jc w:val="center"/>
      </w:pPr>
      <w:r>
        <w:rPr>
          <w:noProof/>
        </w:rPr>
        <w:lastRenderedPageBreak/>
        <w:drawing>
          <wp:inline distT="0" distB="0" distL="0" distR="0" wp14:anchorId="661C2CEB" wp14:editId="5E0AD023">
            <wp:extent cx="3224185" cy="4815079"/>
            <wp:effectExtent l="0" t="0" r="0" b="5080"/>
            <wp:docPr id="172200856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08560" name="Picture 28"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229348" cy="4822790"/>
                    </a:xfrm>
                    <a:prstGeom prst="rect">
                      <a:avLst/>
                    </a:prstGeom>
                  </pic:spPr>
                </pic:pic>
              </a:graphicData>
            </a:graphic>
          </wp:inline>
        </w:drawing>
      </w:r>
    </w:p>
    <w:p w14:paraId="39097E8B" w14:textId="294A7246" w:rsidR="00250262" w:rsidRDefault="00C3316B" w:rsidP="00C3316B">
      <w:pPr>
        <w:pStyle w:val="Caption"/>
      </w:pPr>
      <w:bookmarkStart w:id="318" w:name="_Toc179881177"/>
      <w:r>
        <w:t xml:space="preserve">Hình </w:t>
      </w:r>
      <w:fldSimple w:instr=" STYLEREF 1 \s ">
        <w:r w:rsidR="000C09B3">
          <w:rPr>
            <w:noProof/>
          </w:rPr>
          <w:t>3</w:t>
        </w:r>
      </w:fldSimple>
      <w:r w:rsidR="00922610">
        <w:t>.</w:t>
      </w:r>
      <w:fldSimple w:instr=" SEQ Hình \* ARABIC \s 1 ">
        <w:r w:rsidR="000C09B3">
          <w:rPr>
            <w:noProof/>
          </w:rPr>
          <w:t>39</w:t>
        </w:r>
      </w:fldSimple>
      <w:r w:rsidRPr="00C3316B">
        <w:t xml:space="preserve"> </w:t>
      </w:r>
      <w:r w:rsidRPr="00250262">
        <w:t>Các bước đào tạo người học</w:t>
      </w:r>
      <w:bookmarkEnd w:id="318"/>
    </w:p>
    <w:p w14:paraId="2384B934" w14:textId="1412B8F1" w:rsidR="00250262" w:rsidRDefault="00250262" w:rsidP="00395221">
      <w:pPr>
        <w:pStyle w:val="NoSpacing"/>
        <w:ind w:firstLine="720"/>
      </w:pPr>
      <w:r>
        <w:t xml:space="preserve">Người học chọn một tùy chọn cho từng tiêu chí của bài tập, sau đó chọn </w:t>
      </w:r>
      <w:r w:rsidRPr="00250262">
        <w:rPr>
          <w:b/>
          <w:bCs/>
        </w:rPr>
        <w:t>Compare your selections with the instructor’s selections</w:t>
      </w:r>
      <w:r>
        <w:t>. Nếu tất cả các lựa chọn của người học khớp với các lựa chọn do nhóm khóa học xác định, phản hồi mẫu tiếp theo sẽ tự động mở ra.</w:t>
      </w:r>
    </w:p>
    <w:p w14:paraId="64A8DC32" w14:textId="39E9BFD2" w:rsidR="00250262" w:rsidRDefault="00250262" w:rsidP="00250262">
      <w:pPr>
        <w:pStyle w:val="NoSpacing"/>
        <w:ind w:firstLine="720"/>
      </w:pPr>
      <w:r>
        <w:t>Nếu bất kỳ lựa chọn nào của người học khác với các lựa chọn do nhóm khóa học chỉ định, người học sẽ thấy lại phản hồi, với thông báo cho biết đánh giá của người học khác với đánh giá của người hướng dẫn.</w:t>
      </w:r>
    </w:p>
    <w:p w14:paraId="06799A18" w14:textId="3D1457EF" w:rsidR="00250262" w:rsidRDefault="00250262" w:rsidP="00250262">
      <w:pPr>
        <w:pStyle w:val="NoSpacing"/>
        <w:ind w:firstLine="720"/>
      </w:pPr>
      <w:r>
        <w:t>Người học tiếp tục thử chấm điểm phản hồi mẫu cho đến khi điểm của người học đối với tất cả các tiêu chí khớp với điểm do nhóm khóa học xác định.</w:t>
      </w:r>
    </w:p>
    <w:p w14:paraId="1FFF16F9" w14:textId="2CEE5D0E" w:rsidR="00250262" w:rsidRDefault="00250262" w:rsidP="00250262">
      <w:pPr>
        <w:pStyle w:val="NoSpacing"/>
        <w:ind w:firstLine="720"/>
      </w:pPr>
      <w:r w:rsidRPr="00250262">
        <w:rPr>
          <w:b/>
          <w:bCs/>
        </w:rPr>
        <w:t>Trong bước đánh giá ngang hàng</w:t>
      </w:r>
      <w:r>
        <w:t xml:space="preserve"> - </w:t>
      </w:r>
      <w:r w:rsidRPr="00250262">
        <w:rPr>
          <w:b/>
          <w:bCs/>
        </w:rPr>
        <w:t>Peer Assessment Step</w:t>
      </w:r>
      <w:r>
        <w:t xml:space="preserve">, người học xem lại phản hồi của những người học khác trong khóa học. Đối với mỗi phản hồi, họ chọn một tùy chọn cho từng tiêu chí trong thang điểm của </w:t>
      </w:r>
      <w:r w:rsidR="00DE2286">
        <w:t>người quản lý khóa học</w:t>
      </w:r>
      <w:r>
        <w:t xml:space="preserve"> dựa trên phản hồi đó. Người học cũng có thể cung cấp phản hồi bằng văn bản hoặc nhận xét về từng phản hồi.</w:t>
      </w:r>
    </w:p>
    <w:p w14:paraId="4750C89B" w14:textId="4C0F8822" w:rsidR="00250262" w:rsidRDefault="00250262" w:rsidP="00250262">
      <w:pPr>
        <w:pStyle w:val="NoSpacing"/>
        <w:ind w:firstLine="720"/>
      </w:pPr>
      <w:r>
        <w:lastRenderedPageBreak/>
        <w:t xml:space="preserve">Nếu </w:t>
      </w:r>
      <w:r w:rsidR="00DE2286">
        <w:t>người quản lý khóa học</w:t>
      </w:r>
      <w:r>
        <w:t xml:space="preserve"> </w:t>
      </w:r>
      <w:r w:rsidR="00463EF8">
        <w:t>chọn</w:t>
      </w:r>
      <w:r>
        <w:t xml:space="preserve"> cả bước đánh giá ngang hàng và tự đánh giá, edX khuyên quản lý nên đặt đánh giá ngang hàng trước đánh giá tự đánh giá.</w:t>
      </w:r>
    </w:p>
    <w:p w14:paraId="32B943A6" w14:textId="40DCE9F5" w:rsidR="00250262" w:rsidRDefault="00250262" w:rsidP="00250262">
      <w:pPr>
        <w:pStyle w:val="NoSpacing"/>
        <w:ind w:firstLine="720"/>
      </w:pPr>
      <w:r w:rsidRPr="00250262">
        <w:t xml:space="preserve">Khi </w:t>
      </w:r>
      <w:r w:rsidR="00DE2286">
        <w:t>người quản lý khóa học</w:t>
      </w:r>
      <w:r w:rsidRPr="00250262">
        <w:t xml:space="preserve"> đưa vào bước đánh giá ngang hàng, </w:t>
      </w:r>
      <w:r>
        <w:t>quản lý</w:t>
      </w:r>
      <w:r w:rsidRPr="00250262">
        <w:t xml:space="preserve"> sẽ chỉ định số lượng phản hồi mà mỗi người học phải đánh giá (Phải chấm điểm</w:t>
      </w:r>
      <w:r w:rsidR="00996DE9">
        <w:t xml:space="preserve"> - </w:t>
      </w:r>
      <w:r w:rsidR="00996DE9" w:rsidRPr="00996DE9">
        <w:rPr>
          <w:b/>
          <w:bCs/>
        </w:rPr>
        <w:t>Must Grade</w:t>
      </w:r>
      <w:r w:rsidRPr="00250262">
        <w:t>) và số lượng đánh giá ngang hàng mà mỗi phản hồi phải nhận được (Được chấm điểm</w:t>
      </w:r>
      <w:r w:rsidR="00996DE9">
        <w:t xml:space="preserve"> - </w:t>
      </w:r>
      <w:r w:rsidR="00996DE9" w:rsidRPr="00996DE9">
        <w:rPr>
          <w:b/>
          <w:bCs/>
        </w:rPr>
        <w:t>Graded By</w:t>
      </w:r>
      <w:r w:rsidRPr="00250262">
        <w:t>) trước khi bước này được coi là hoàn tất.</w:t>
      </w:r>
    </w:p>
    <w:p w14:paraId="6FFBFB21" w14:textId="5237C186" w:rsidR="00996DE9" w:rsidRDefault="00996DE9" w:rsidP="00250262">
      <w:pPr>
        <w:pStyle w:val="NoSpacing"/>
        <w:ind w:firstLine="720"/>
      </w:pPr>
      <w:r w:rsidRPr="00996DE9">
        <w:t xml:space="preserve">Nếu tất cả các phản hồi đã nhận được đánh giá, nhưng một số </w:t>
      </w:r>
      <w:r w:rsidR="00463EF8">
        <w:t xml:space="preserve">người </w:t>
      </w:r>
      <w:r w:rsidRPr="00996DE9">
        <w:t xml:space="preserve">học chưa hoàn thành số lượng đánh giá ngang hàng bắt buộc, những </w:t>
      </w:r>
      <w:r w:rsidR="00463EF8">
        <w:t xml:space="preserve">người </w:t>
      </w:r>
      <w:r w:rsidRPr="00996DE9">
        <w:t xml:space="preserve">học đó có thể thực hiện đánh giá ngang hàng đối với các phản hồi đã được những học viên khác đánh giá. </w:t>
      </w:r>
      <w:r w:rsidR="00463EF8">
        <w:t>Người học</w:t>
      </w:r>
      <w:r w:rsidRPr="00996DE9">
        <w:t xml:space="preserve"> đã nộp phản hồi sẽ thấy các đánh giá ngang hàng bổ sung khi nhìn thấy điểm của mình. Tuy nhiên, các đánh giá ngang hàng bổ sung không được tính vào điểm mà phản hồi nhận được.</w:t>
      </w:r>
    </w:p>
    <w:p w14:paraId="0B7B5253" w14:textId="34232FD9" w:rsidR="00996DE9" w:rsidRDefault="00996DE9" w:rsidP="00996DE9">
      <w:pPr>
        <w:pStyle w:val="NoSpacing"/>
        <w:ind w:firstLine="720"/>
      </w:pPr>
      <w:r>
        <w:t xml:space="preserve">Theo mặc định, trong các bước đánh giá ngang hàng, người học có thể cung cấp phản hồi văn bản cho toàn bộ phản hồi, bằng cách sử dụng một trường bình luận duy nhất bên dưới toàn bộ tiêu chí chấm điểm. </w:t>
      </w:r>
      <w:r w:rsidR="00DE2286">
        <w:t>Người quản lý khóa học</w:t>
      </w:r>
      <w:r>
        <w:t xml:space="preserve"> cũng có thể thêm trường bình luận vào một tiêu chí riêng lẻ hoặc vào một số tiêu chí riêng lẻ. Trường bình luận này có thể chứa tối đa 1000 ký tự. Các trường bình luận cho từng tiêu chí xuất hiện bên dưới các tùy chọn cho tiêu chí.</w:t>
      </w:r>
    </w:p>
    <w:p w14:paraId="0772FC2D" w14:textId="1C04E006" w:rsidR="00996DE9" w:rsidRDefault="00996DE9" w:rsidP="00996DE9">
      <w:pPr>
        <w:pStyle w:val="NoSpacing"/>
        <w:ind w:firstLine="720"/>
      </w:pPr>
      <w:r>
        <w:t xml:space="preserve">Người học có thể đánh giá nhiều hơn số lượng phản hồi yêu cầu. Sau khi người học hoàn thành bước đánh giá ngang hàng, bước này sẽ “thu gọn - </w:t>
      </w:r>
      <w:r w:rsidRPr="00996DE9">
        <w:t>collapses</w:t>
      </w:r>
      <w:r>
        <w:t xml:space="preserve">” để chỉ có tiêu đề </w:t>
      </w:r>
      <w:r w:rsidRPr="00996DE9">
        <w:rPr>
          <w:b/>
          <w:bCs/>
        </w:rPr>
        <w:t>Assess Peers</w:t>
      </w:r>
      <w:r w:rsidRPr="00996DE9">
        <w:t xml:space="preserve"> </w:t>
      </w:r>
      <w:r>
        <w:t>hiển thị.</w:t>
      </w:r>
    </w:p>
    <w:p w14:paraId="47F7CEA7" w14:textId="498BD0AC" w:rsidR="00996DE9" w:rsidRDefault="00996DE9" w:rsidP="00996DE9">
      <w:pPr>
        <w:pStyle w:val="NoSpacing"/>
        <w:ind w:firstLine="720"/>
      </w:pPr>
      <w:r>
        <w:t xml:space="preserve">Nếu người học chọn tiêu đề </w:t>
      </w:r>
      <w:r w:rsidRPr="00996DE9">
        <w:rPr>
          <w:b/>
          <w:bCs/>
        </w:rPr>
        <w:t>Assess Peers</w:t>
      </w:r>
      <w:r>
        <w:t xml:space="preserve">, bước này sẽ </w:t>
      </w:r>
      <w:r w:rsidR="00463EF8">
        <w:t>hiển thị</w:t>
      </w:r>
      <w:r>
        <w:t xml:space="preserve"> lại. Sau đó, người học có thể chọn </w:t>
      </w:r>
      <w:r w:rsidRPr="00996DE9">
        <w:rPr>
          <w:b/>
          <w:bCs/>
        </w:rPr>
        <w:t>Continue Assessing Peers</w:t>
      </w:r>
      <w:r>
        <w:t xml:space="preserve"> để thực hiện thêm các đánh giá ngang hàng.</w:t>
      </w:r>
    </w:p>
    <w:p w14:paraId="517DFD85" w14:textId="53BB9025" w:rsidR="00996DE9" w:rsidRDefault="00996DE9" w:rsidP="00996DE9">
      <w:pPr>
        <w:pStyle w:val="NoSpacing"/>
        <w:ind w:firstLine="720"/>
      </w:pPr>
      <w:r>
        <w:t xml:space="preserve">Trong các bước tự đánh giá - </w:t>
      </w:r>
      <w:r w:rsidRPr="00996DE9">
        <w:rPr>
          <w:b/>
          <w:bCs/>
        </w:rPr>
        <w:t>Self Assessment Steps</w:t>
      </w:r>
      <w:r>
        <w:t>, người học sẽ thấy phản hồi của chính mình theo sau là tiêu chí chấm điểm. Cũng giống như đánh giá ngang hàng, người học sẽ đánh giá phản hồi bằng tiêu chí chấm điểm, chọn một tùy chọn cho từng tiêu chí.</w:t>
      </w:r>
    </w:p>
    <w:p w14:paraId="2FC0CB06" w14:textId="306A2AD9" w:rsidR="00996DE9" w:rsidRDefault="00996DE9" w:rsidP="00996DE9">
      <w:pPr>
        <w:pStyle w:val="NoSpacing"/>
        <w:ind w:firstLine="720"/>
      </w:pPr>
      <w:r>
        <w:t xml:space="preserve">Nếu </w:t>
      </w:r>
      <w:r w:rsidR="00DE2286">
        <w:t>người quản lý khóa học</w:t>
      </w:r>
      <w:r>
        <w:t xml:space="preserve"> đưa cả đánh giá ngang hàng và tự đánh giá, edX khuyến nghị nên đưa đánh giá ngang hàng vào trước đánh giá tự đánh giá.</w:t>
      </w:r>
    </w:p>
    <w:p w14:paraId="07D5DB1B" w14:textId="14320CF4" w:rsidR="00996DE9" w:rsidRDefault="00996DE9" w:rsidP="00996DE9">
      <w:pPr>
        <w:pStyle w:val="NoSpacing"/>
        <w:ind w:firstLine="720"/>
      </w:pPr>
      <w:r w:rsidRPr="00996DE9">
        <w:t>Trong các bước đánh giá của nhân viên</w:t>
      </w:r>
      <w:r>
        <w:t xml:space="preserve"> - </w:t>
      </w:r>
      <w:r w:rsidRPr="00996DE9">
        <w:rPr>
          <w:b/>
          <w:bCs/>
        </w:rPr>
        <w:t>Staff Assessment Steps</w:t>
      </w:r>
      <w:r w:rsidRPr="00996DE9">
        <w:t xml:space="preserve">, một thành viên của nhóm khóa học sẽ thực hiện đánh giá phản hồi của người học. Các thành viên nhóm khóa học sẽ chấm điểm phản hồi bằng cách sử dụng thang điểm của vấn đề, theo cùng cách </w:t>
      </w:r>
      <w:r w:rsidRPr="00996DE9">
        <w:lastRenderedPageBreak/>
        <w:t>mà tự đánh giá và đánh giá của bạn bè được thực hiện, và có thể bao gồm các bình luận trong đánh giá của họ.</w:t>
      </w:r>
    </w:p>
    <w:p w14:paraId="23510903" w14:textId="6F4F0B09" w:rsidR="00996DE9" w:rsidRDefault="00996DE9" w:rsidP="00996DE9">
      <w:pPr>
        <w:pStyle w:val="NoSpacing"/>
        <w:ind w:firstLine="720"/>
      </w:pPr>
      <w:r>
        <w:t xml:space="preserve">Bước đánh giá nhân viên trong bài tập ORA là tốt nhất cho các khóa học có nhóm người học nhỏ hơn. Ví dụ, trong khóa học có nhóm, </w:t>
      </w:r>
      <w:r w:rsidR="00DE2286">
        <w:t>người quản lý khóa học</w:t>
      </w:r>
      <w:r>
        <w:t xml:space="preserve"> có thể tạo bài tập ORA có cả bước đánh giá ngang hàng và bước đánh giá nhân viên, và chỉ cung cấp cho các thành viên của một hoặc nhiều nhóm cụ thể. Đối với các thành viên của nhóm còn lại, quản lý tạo bài tập ORA chỉ có bước đánh giá ngang hàng. </w:t>
      </w:r>
    </w:p>
    <w:p w14:paraId="6E3B8E02" w14:textId="27F74F18" w:rsidR="006634DC" w:rsidRDefault="007D7EDE" w:rsidP="00794D58">
      <w:pPr>
        <w:pStyle w:val="Heading3"/>
        <w:numPr>
          <w:ilvl w:val="2"/>
          <w:numId w:val="45"/>
        </w:numPr>
      </w:pPr>
      <w:bookmarkStart w:id="319" w:name="_Toc181215575"/>
      <w:r>
        <w:t>Xbloc</w:t>
      </w:r>
      <w:r w:rsidR="000415AC">
        <w:t>k</w:t>
      </w:r>
      <w:bookmarkEnd w:id="319"/>
    </w:p>
    <w:p w14:paraId="75FC60FC" w14:textId="6BA463CB" w:rsidR="000415AC" w:rsidRDefault="00463EF8" w:rsidP="000415AC">
      <w:pPr>
        <w:pStyle w:val="NoSpacing"/>
        <w:ind w:firstLine="720"/>
      </w:pPr>
      <w:r>
        <w:t xml:space="preserve">Người </w:t>
      </w:r>
      <w:r w:rsidR="00DE2286">
        <w:t>quản lý khóa học</w:t>
      </w:r>
      <w:r>
        <w:t xml:space="preserve"> có vai trò admin</w:t>
      </w:r>
      <w:r w:rsidR="000415AC">
        <w:t xml:space="preserve"> xây dựng XBlock mà các nhóm khóa học sử dụng để tạo các thành phần khóa học độc lập hoạt động liền mạch với các thành phần khác trong khóa học trực tuyến.</w:t>
      </w:r>
    </w:p>
    <w:p w14:paraId="17805D5F" w14:textId="09F951DB" w:rsidR="000415AC" w:rsidRDefault="000415AC" w:rsidP="00673F49">
      <w:pPr>
        <w:pStyle w:val="NoSpacing"/>
        <w:ind w:firstLine="720"/>
      </w:pPr>
      <w:r>
        <w:t xml:space="preserve">Ví dụ, </w:t>
      </w:r>
      <w:r w:rsidR="00463EF8">
        <w:t xml:space="preserve">người </w:t>
      </w:r>
      <w:r w:rsidR="00DE2286">
        <w:t>quản lý khóa học</w:t>
      </w:r>
      <w:r>
        <w:t xml:space="preserve"> có thể xây dựng XBlock để biểu diễn các vấn đề riêng lẻ hoặc các đoạn văn bản hoặc nội dung HTML. Hơn nữa, giống như Lego, XBlock có thể cấu thành</w:t>
      </w:r>
      <w:r w:rsidR="00463EF8">
        <w:t xml:space="preserve">. </w:t>
      </w:r>
      <w:r w:rsidR="00DE2286">
        <w:t>Người quản lý khóa học</w:t>
      </w:r>
      <w:r>
        <w:t xml:space="preserve"> có thể xây dựng XBlock để biểu diễn các cấu trúc lớn hơn như bài học, phần và toàn bộ khóa học.</w:t>
      </w:r>
    </w:p>
    <w:p w14:paraId="4D5EBA2E" w14:textId="77777777" w:rsidR="00BA5297" w:rsidRDefault="00BA5297" w:rsidP="00BA5297">
      <w:pPr>
        <w:pStyle w:val="NoSpacing"/>
        <w:keepNext/>
        <w:ind w:firstLine="720"/>
      </w:pPr>
      <w:r>
        <w:rPr>
          <w:noProof/>
        </w:rPr>
        <w:drawing>
          <wp:inline distT="0" distB="0" distL="0" distR="0" wp14:anchorId="5FEAB791" wp14:editId="10782DA6">
            <wp:extent cx="5734125" cy="3240041"/>
            <wp:effectExtent l="0" t="0" r="0" b="0"/>
            <wp:docPr id="301284585" name="Picture 3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84585" name="Picture 30" descr="A screenshot of a calenda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5051" cy="3240564"/>
                    </a:xfrm>
                    <a:prstGeom prst="rect">
                      <a:avLst/>
                    </a:prstGeom>
                  </pic:spPr>
                </pic:pic>
              </a:graphicData>
            </a:graphic>
          </wp:inline>
        </w:drawing>
      </w:r>
    </w:p>
    <w:p w14:paraId="68B37B32" w14:textId="6B63DD1D" w:rsidR="00BA5297" w:rsidRDefault="00BA5297" w:rsidP="00BA5297">
      <w:pPr>
        <w:pStyle w:val="Caption"/>
      </w:pPr>
      <w:bookmarkStart w:id="320" w:name="_Toc179881178"/>
      <w:r>
        <w:t xml:space="preserve">Hình </w:t>
      </w:r>
      <w:fldSimple w:instr=" STYLEREF 1 \s ">
        <w:r w:rsidR="000C09B3">
          <w:rPr>
            <w:noProof/>
          </w:rPr>
          <w:t>3</w:t>
        </w:r>
      </w:fldSimple>
      <w:r w:rsidR="00922610">
        <w:t>.</w:t>
      </w:r>
      <w:fldSimple w:instr=" SEQ Hình \* ARABIC \s 1 ">
        <w:r w:rsidR="000C09B3">
          <w:rPr>
            <w:noProof/>
          </w:rPr>
          <w:t>40</w:t>
        </w:r>
      </w:fldSimple>
      <w:r>
        <w:t xml:space="preserve"> Ví dụ về Xblock H5P Video</w:t>
      </w:r>
      <w:bookmarkEnd w:id="320"/>
    </w:p>
    <w:p w14:paraId="0ED0949F" w14:textId="722F97AA" w:rsidR="000415AC" w:rsidRDefault="000415AC" w:rsidP="000415AC">
      <w:pPr>
        <w:pStyle w:val="NoSpacing"/>
        <w:ind w:firstLine="720"/>
      </w:pPr>
      <w:r>
        <w:t xml:space="preserve">Một lợi thế chính của XBlock là chúng có thể chia sẻ. Mã </w:t>
      </w:r>
      <w:r w:rsidR="00463EF8">
        <w:t xml:space="preserve">nguồn của </w:t>
      </w:r>
      <w:r>
        <w:t xml:space="preserve">nhà phát triển viết có thể được triển khai trong bất kỳ phiên bản nào của nền tảng </w:t>
      </w:r>
      <w:r w:rsidR="00F05C3B">
        <w:t>OpenedX</w:t>
      </w:r>
      <w:r>
        <w:t xml:space="preserve"> hoặc ứng dụng thời gian chạy XBlock khác, sau đó được bất kỳ nhóm khóa học nào sử dụng hệ thống đó sử dụng.</w:t>
      </w:r>
    </w:p>
    <w:p w14:paraId="367184F9" w14:textId="72E24564" w:rsidR="000415AC" w:rsidRPr="000415AC" w:rsidRDefault="000415AC" w:rsidP="000415AC">
      <w:pPr>
        <w:pStyle w:val="NoSpacing"/>
        <w:ind w:firstLine="720"/>
      </w:pPr>
      <w:r>
        <w:lastRenderedPageBreak/>
        <w:t>Trong các ứng dụng giáo dục, XBlock có thể được sử dụng để biểu diễn các vấn đề riêng lẻ, văn bản và video định dạng web, mô phỏng và phòng thí nghiệm tương tác hoặc trải nghiệm học tập cộng tác. Hơn nữa, XBlock có thể cấu thành, cho phép nhà phát triển XBlock kiểm soát việc hiển thị các XBlock khác để cấu thành các bài học, phần và toàn bộ khóa học.</w:t>
      </w:r>
    </w:p>
    <w:p w14:paraId="68CCBA6C" w14:textId="77777777" w:rsidR="000415AC" w:rsidRPr="000415AC" w:rsidRDefault="000415AC" w:rsidP="00794D58">
      <w:pPr>
        <w:pStyle w:val="NoSpacing"/>
        <w:numPr>
          <w:ilvl w:val="0"/>
          <w:numId w:val="39"/>
        </w:numPr>
        <w:rPr>
          <w:i/>
          <w:iCs/>
        </w:rPr>
      </w:pPr>
      <w:r w:rsidRPr="000415AC">
        <w:rPr>
          <w:i/>
          <w:iCs/>
        </w:rPr>
        <w:t>Tính độc lập và khả năng tương tác của XBlock</w:t>
      </w:r>
    </w:p>
    <w:p w14:paraId="4C13CE89" w14:textId="5B05EB46" w:rsidR="000415AC" w:rsidRDefault="00DE2286" w:rsidP="000415AC">
      <w:pPr>
        <w:pStyle w:val="NoSpacing"/>
        <w:ind w:firstLine="360"/>
      </w:pPr>
      <w:r>
        <w:t>Người quản lý khóa học</w:t>
      </w:r>
      <w:r w:rsidR="000415AC">
        <w:t xml:space="preserve"> phải thiết kế XBlock của mình để đạt được hai mục tiêu:</w:t>
      </w:r>
    </w:p>
    <w:p w14:paraId="4D71ADA5" w14:textId="6E04D2CD" w:rsidR="000415AC" w:rsidRDefault="000415AC" w:rsidP="00794D58">
      <w:pPr>
        <w:pStyle w:val="NoSpacing"/>
        <w:numPr>
          <w:ilvl w:val="0"/>
          <w:numId w:val="46"/>
        </w:numPr>
      </w:pPr>
      <w:r>
        <w:t>XBlock phải độc lập với các XBlock khác. Các nhóm khóa học phải có thể sử dụng XBlock mà không phụ thuộc vào các XBlock khác.</w:t>
      </w:r>
    </w:p>
    <w:p w14:paraId="5AE8D9EB" w14:textId="1D1F6A4F" w:rsidR="00667A80" w:rsidRPr="00667A80" w:rsidRDefault="000415AC" w:rsidP="00794D58">
      <w:pPr>
        <w:pStyle w:val="NoSpacing"/>
        <w:numPr>
          <w:ilvl w:val="0"/>
          <w:numId w:val="46"/>
        </w:numPr>
      </w:pPr>
      <w:r>
        <w:t>XBlock phải hoạt động cùng với các XBlock khác. Các nhóm khóa học phải có thể kết hợp các XBlock khác nhau theo những cách linh hoạt.</w:t>
      </w:r>
    </w:p>
    <w:p w14:paraId="0C06E2B4"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21" w:name="_Toc179664578"/>
      <w:bookmarkStart w:id="322" w:name="_Toc179777399"/>
      <w:bookmarkStart w:id="323" w:name="_Toc179777479"/>
      <w:bookmarkStart w:id="324" w:name="_Toc179777559"/>
      <w:bookmarkStart w:id="325" w:name="_Toc179781706"/>
      <w:bookmarkStart w:id="326" w:name="_Toc179781919"/>
      <w:bookmarkStart w:id="327" w:name="_Toc179837729"/>
      <w:bookmarkStart w:id="328" w:name="_Toc179866803"/>
      <w:bookmarkStart w:id="329" w:name="_Toc179867019"/>
      <w:bookmarkStart w:id="330" w:name="_Toc179867107"/>
      <w:bookmarkStart w:id="331" w:name="_Toc179867195"/>
      <w:bookmarkStart w:id="332" w:name="_Toc181214442"/>
      <w:bookmarkStart w:id="333" w:name="_Toc181215576"/>
      <w:bookmarkEnd w:id="321"/>
      <w:bookmarkEnd w:id="322"/>
      <w:bookmarkEnd w:id="323"/>
      <w:bookmarkEnd w:id="324"/>
      <w:bookmarkEnd w:id="325"/>
      <w:bookmarkEnd w:id="326"/>
      <w:bookmarkEnd w:id="327"/>
      <w:bookmarkEnd w:id="328"/>
      <w:bookmarkEnd w:id="329"/>
      <w:bookmarkEnd w:id="330"/>
      <w:bookmarkEnd w:id="331"/>
      <w:bookmarkEnd w:id="332"/>
      <w:bookmarkEnd w:id="333"/>
    </w:p>
    <w:p w14:paraId="01CB3408"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34" w:name="_Toc179664579"/>
      <w:bookmarkStart w:id="335" w:name="_Toc179777400"/>
      <w:bookmarkStart w:id="336" w:name="_Toc179777480"/>
      <w:bookmarkStart w:id="337" w:name="_Toc179777560"/>
      <w:bookmarkStart w:id="338" w:name="_Toc179781707"/>
      <w:bookmarkStart w:id="339" w:name="_Toc179781920"/>
      <w:bookmarkStart w:id="340" w:name="_Toc179837730"/>
      <w:bookmarkStart w:id="341" w:name="_Toc179866804"/>
      <w:bookmarkStart w:id="342" w:name="_Toc179867020"/>
      <w:bookmarkStart w:id="343" w:name="_Toc179867108"/>
      <w:bookmarkStart w:id="344" w:name="_Toc179867196"/>
      <w:bookmarkStart w:id="345" w:name="_Toc181214443"/>
      <w:bookmarkStart w:id="346" w:name="_Toc181215577"/>
      <w:bookmarkEnd w:id="334"/>
      <w:bookmarkEnd w:id="335"/>
      <w:bookmarkEnd w:id="336"/>
      <w:bookmarkEnd w:id="337"/>
      <w:bookmarkEnd w:id="338"/>
      <w:bookmarkEnd w:id="339"/>
      <w:bookmarkEnd w:id="340"/>
      <w:bookmarkEnd w:id="341"/>
      <w:bookmarkEnd w:id="342"/>
      <w:bookmarkEnd w:id="343"/>
      <w:bookmarkEnd w:id="344"/>
      <w:bookmarkEnd w:id="345"/>
      <w:bookmarkEnd w:id="346"/>
    </w:p>
    <w:p w14:paraId="3617077D"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47" w:name="_Toc179664580"/>
      <w:bookmarkStart w:id="348" w:name="_Toc179777401"/>
      <w:bookmarkStart w:id="349" w:name="_Toc179777481"/>
      <w:bookmarkStart w:id="350" w:name="_Toc179777561"/>
      <w:bookmarkStart w:id="351" w:name="_Toc179781708"/>
      <w:bookmarkStart w:id="352" w:name="_Toc179781921"/>
      <w:bookmarkStart w:id="353" w:name="_Toc179837731"/>
      <w:bookmarkStart w:id="354" w:name="_Toc179866805"/>
      <w:bookmarkStart w:id="355" w:name="_Toc179867021"/>
      <w:bookmarkStart w:id="356" w:name="_Toc179867109"/>
      <w:bookmarkStart w:id="357" w:name="_Toc179867197"/>
      <w:bookmarkStart w:id="358" w:name="_Toc181214444"/>
      <w:bookmarkStart w:id="359" w:name="_Toc181215578"/>
      <w:bookmarkEnd w:id="347"/>
      <w:bookmarkEnd w:id="348"/>
      <w:bookmarkEnd w:id="349"/>
      <w:bookmarkEnd w:id="350"/>
      <w:bookmarkEnd w:id="351"/>
      <w:bookmarkEnd w:id="352"/>
      <w:bookmarkEnd w:id="353"/>
      <w:bookmarkEnd w:id="354"/>
      <w:bookmarkEnd w:id="355"/>
      <w:bookmarkEnd w:id="356"/>
      <w:bookmarkEnd w:id="357"/>
      <w:bookmarkEnd w:id="358"/>
      <w:bookmarkEnd w:id="359"/>
    </w:p>
    <w:p w14:paraId="55045EE8"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60" w:name="_Toc179664581"/>
      <w:bookmarkStart w:id="361" w:name="_Toc179777402"/>
      <w:bookmarkStart w:id="362" w:name="_Toc179777482"/>
      <w:bookmarkStart w:id="363" w:name="_Toc179777562"/>
      <w:bookmarkStart w:id="364" w:name="_Toc179781709"/>
      <w:bookmarkStart w:id="365" w:name="_Toc179781922"/>
      <w:bookmarkStart w:id="366" w:name="_Toc179837732"/>
      <w:bookmarkStart w:id="367" w:name="_Toc179866806"/>
      <w:bookmarkStart w:id="368" w:name="_Toc179867022"/>
      <w:bookmarkStart w:id="369" w:name="_Toc179867110"/>
      <w:bookmarkStart w:id="370" w:name="_Toc179867198"/>
      <w:bookmarkStart w:id="371" w:name="_Toc181214445"/>
      <w:bookmarkStart w:id="372" w:name="_Toc181215579"/>
      <w:bookmarkEnd w:id="360"/>
      <w:bookmarkEnd w:id="361"/>
      <w:bookmarkEnd w:id="362"/>
      <w:bookmarkEnd w:id="363"/>
      <w:bookmarkEnd w:id="364"/>
      <w:bookmarkEnd w:id="365"/>
      <w:bookmarkEnd w:id="366"/>
      <w:bookmarkEnd w:id="367"/>
      <w:bookmarkEnd w:id="368"/>
      <w:bookmarkEnd w:id="369"/>
      <w:bookmarkEnd w:id="370"/>
      <w:bookmarkEnd w:id="371"/>
      <w:bookmarkEnd w:id="372"/>
    </w:p>
    <w:p w14:paraId="2A159A62"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73" w:name="_Toc179664582"/>
      <w:bookmarkStart w:id="374" w:name="_Toc179777403"/>
      <w:bookmarkStart w:id="375" w:name="_Toc179777483"/>
      <w:bookmarkStart w:id="376" w:name="_Toc179777563"/>
      <w:bookmarkStart w:id="377" w:name="_Toc179781710"/>
      <w:bookmarkStart w:id="378" w:name="_Toc179781923"/>
      <w:bookmarkStart w:id="379" w:name="_Toc179837733"/>
      <w:bookmarkStart w:id="380" w:name="_Toc179866807"/>
      <w:bookmarkStart w:id="381" w:name="_Toc179867023"/>
      <w:bookmarkStart w:id="382" w:name="_Toc179867111"/>
      <w:bookmarkStart w:id="383" w:name="_Toc179867199"/>
      <w:bookmarkStart w:id="384" w:name="_Toc181214446"/>
      <w:bookmarkStart w:id="385" w:name="_Toc181215580"/>
      <w:bookmarkEnd w:id="373"/>
      <w:bookmarkEnd w:id="374"/>
      <w:bookmarkEnd w:id="375"/>
      <w:bookmarkEnd w:id="376"/>
      <w:bookmarkEnd w:id="377"/>
      <w:bookmarkEnd w:id="378"/>
      <w:bookmarkEnd w:id="379"/>
      <w:bookmarkEnd w:id="380"/>
      <w:bookmarkEnd w:id="381"/>
      <w:bookmarkEnd w:id="382"/>
      <w:bookmarkEnd w:id="383"/>
      <w:bookmarkEnd w:id="384"/>
      <w:bookmarkEnd w:id="385"/>
    </w:p>
    <w:p w14:paraId="69BB6228"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86" w:name="_Toc179664583"/>
      <w:bookmarkStart w:id="387" w:name="_Toc179777404"/>
      <w:bookmarkStart w:id="388" w:name="_Toc179777484"/>
      <w:bookmarkStart w:id="389" w:name="_Toc179777564"/>
      <w:bookmarkStart w:id="390" w:name="_Toc179781711"/>
      <w:bookmarkStart w:id="391" w:name="_Toc179781924"/>
      <w:bookmarkStart w:id="392" w:name="_Toc179837734"/>
      <w:bookmarkStart w:id="393" w:name="_Toc179866808"/>
      <w:bookmarkStart w:id="394" w:name="_Toc179867024"/>
      <w:bookmarkStart w:id="395" w:name="_Toc179867112"/>
      <w:bookmarkStart w:id="396" w:name="_Toc179867200"/>
      <w:bookmarkStart w:id="397" w:name="_Toc181214447"/>
      <w:bookmarkStart w:id="398" w:name="_Toc181215581"/>
      <w:bookmarkEnd w:id="386"/>
      <w:bookmarkEnd w:id="387"/>
      <w:bookmarkEnd w:id="388"/>
      <w:bookmarkEnd w:id="389"/>
      <w:bookmarkEnd w:id="390"/>
      <w:bookmarkEnd w:id="391"/>
      <w:bookmarkEnd w:id="392"/>
      <w:bookmarkEnd w:id="393"/>
      <w:bookmarkEnd w:id="394"/>
      <w:bookmarkEnd w:id="395"/>
      <w:bookmarkEnd w:id="396"/>
      <w:bookmarkEnd w:id="397"/>
      <w:bookmarkEnd w:id="398"/>
    </w:p>
    <w:p w14:paraId="3B90BDBB"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99" w:name="_Toc179664584"/>
      <w:bookmarkStart w:id="400" w:name="_Toc179777405"/>
      <w:bookmarkStart w:id="401" w:name="_Toc179777485"/>
      <w:bookmarkStart w:id="402" w:name="_Toc179777565"/>
      <w:bookmarkStart w:id="403" w:name="_Toc179781712"/>
      <w:bookmarkStart w:id="404" w:name="_Toc179781925"/>
      <w:bookmarkStart w:id="405" w:name="_Toc179837735"/>
      <w:bookmarkStart w:id="406" w:name="_Toc179866809"/>
      <w:bookmarkStart w:id="407" w:name="_Toc179867025"/>
      <w:bookmarkStart w:id="408" w:name="_Toc179867113"/>
      <w:bookmarkStart w:id="409" w:name="_Toc179867201"/>
      <w:bookmarkStart w:id="410" w:name="_Toc181214448"/>
      <w:bookmarkStart w:id="411" w:name="_Toc181215582"/>
      <w:bookmarkEnd w:id="399"/>
      <w:bookmarkEnd w:id="400"/>
      <w:bookmarkEnd w:id="401"/>
      <w:bookmarkEnd w:id="402"/>
      <w:bookmarkEnd w:id="403"/>
      <w:bookmarkEnd w:id="404"/>
      <w:bookmarkEnd w:id="405"/>
      <w:bookmarkEnd w:id="406"/>
      <w:bookmarkEnd w:id="407"/>
      <w:bookmarkEnd w:id="408"/>
      <w:bookmarkEnd w:id="409"/>
      <w:bookmarkEnd w:id="410"/>
      <w:bookmarkEnd w:id="411"/>
    </w:p>
    <w:p w14:paraId="2A094B1C"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412" w:name="_Toc179664585"/>
      <w:bookmarkStart w:id="413" w:name="_Toc179777406"/>
      <w:bookmarkStart w:id="414" w:name="_Toc179777486"/>
      <w:bookmarkStart w:id="415" w:name="_Toc179777566"/>
      <w:bookmarkStart w:id="416" w:name="_Toc179781713"/>
      <w:bookmarkStart w:id="417" w:name="_Toc179781926"/>
      <w:bookmarkStart w:id="418" w:name="_Toc179837736"/>
      <w:bookmarkStart w:id="419" w:name="_Toc179866810"/>
      <w:bookmarkStart w:id="420" w:name="_Toc179867026"/>
      <w:bookmarkStart w:id="421" w:name="_Toc179867114"/>
      <w:bookmarkStart w:id="422" w:name="_Toc179867202"/>
      <w:bookmarkStart w:id="423" w:name="_Toc181214449"/>
      <w:bookmarkStart w:id="424" w:name="_Toc181215583"/>
      <w:bookmarkEnd w:id="412"/>
      <w:bookmarkEnd w:id="413"/>
      <w:bookmarkEnd w:id="414"/>
      <w:bookmarkEnd w:id="415"/>
      <w:bookmarkEnd w:id="416"/>
      <w:bookmarkEnd w:id="417"/>
      <w:bookmarkEnd w:id="418"/>
      <w:bookmarkEnd w:id="419"/>
      <w:bookmarkEnd w:id="420"/>
      <w:bookmarkEnd w:id="421"/>
      <w:bookmarkEnd w:id="422"/>
      <w:bookmarkEnd w:id="423"/>
      <w:bookmarkEnd w:id="424"/>
    </w:p>
    <w:p w14:paraId="45C0BCAA"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425" w:name="_Toc179664586"/>
      <w:bookmarkStart w:id="426" w:name="_Toc179777407"/>
      <w:bookmarkStart w:id="427" w:name="_Toc179777487"/>
      <w:bookmarkStart w:id="428" w:name="_Toc179777567"/>
      <w:bookmarkStart w:id="429" w:name="_Toc179781714"/>
      <w:bookmarkStart w:id="430" w:name="_Toc179781927"/>
      <w:bookmarkStart w:id="431" w:name="_Toc179837737"/>
      <w:bookmarkStart w:id="432" w:name="_Toc179866811"/>
      <w:bookmarkStart w:id="433" w:name="_Toc179867027"/>
      <w:bookmarkStart w:id="434" w:name="_Toc179867115"/>
      <w:bookmarkStart w:id="435" w:name="_Toc179867203"/>
      <w:bookmarkStart w:id="436" w:name="_Toc181214450"/>
      <w:bookmarkStart w:id="437" w:name="_Toc181215584"/>
      <w:bookmarkEnd w:id="425"/>
      <w:bookmarkEnd w:id="426"/>
      <w:bookmarkEnd w:id="427"/>
      <w:bookmarkEnd w:id="428"/>
      <w:bookmarkEnd w:id="429"/>
      <w:bookmarkEnd w:id="430"/>
      <w:bookmarkEnd w:id="431"/>
      <w:bookmarkEnd w:id="432"/>
      <w:bookmarkEnd w:id="433"/>
      <w:bookmarkEnd w:id="434"/>
      <w:bookmarkEnd w:id="435"/>
      <w:bookmarkEnd w:id="436"/>
      <w:bookmarkEnd w:id="437"/>
    </w:p>
    <w:bookmarkEnd w:id="139"/>
    <w:bookmarkEnd w:id="140"/>
    <w:bookmarkEnd w:id="141"/>
    <w:p w14:paraId="478729E4" w14:textId="77777777" w:rsidR="000415AC" w:rsidRPr="000415AC" w:rsidRDefault="000415AC" w:rsidP="00794D58">
      <w:pPr>
        <w:pStyle w:val="NoSpacing"/>
        <w:numPr>
          <w:ilvl w:val="0"/>
          <w:numId w:val="47"/>
        </w:numPr>
        <w:rPr>
          <w:i/>
          <w:iCs/>
        </w:rPr>
      </w:pPr>
      <w:r w:rsidRPr="000415AC">
        <w:rPr>
          <w:i/>
          <w:iCs/>
        </w:rPr>
        <w:t>XBlocks so với các ứng dụng web</w:t>
      </w:r>
    </w:p>
    <w:p w14:paraId="27E377FB" w14:textId="0AEEC120" w:rsidR="00434793" w:rsidRDefault="003B18BC" w:rsidP="00434793">
      <w:pPr>
        <w:pStyle w:val="NoSpacing"/>
        <w:ind w:firstLine="284"/>
      </w:pPr>
      <w:r w:rsidRPr="003B18BC">
        <w:t xml:space="preserve">XBlocks giống như các ứng dụng web thu nhỏ: chúng duy trì trạng thái trong một lớp lưu trữ, tự hiển thị thông qua các chế độ xem và xử lý các hành động của </w:t>
      </w:r>
      <w:r w:rsidR="00DE2286">
        <w:t>người quản lý khóa học</w:t>
      </w:r>
      <w:r w:rsidRPr="003B18BC">
        <w:t xml:space="preserve"> thông qua các trình xử lý. Khác với các ứng dụng web thông thường, XBlocks chỉ hiển thị một phần nhỏ trong một trang web hoàn chỉnh. Tương tự như các thẻ HTML &lt;div&gt;, XBlocks có thể đại diện cho những thành phần nhỏ như đoạn văn bản, video hoặc trường nhập liệu trắc nghiệm, hoặc lớn hơn như một phần, chương, hoặc toàn bộ khóa học.</w:t>
      </w:r>
    </w:p>
    <w:p w14:paraId="690FC0F2" w14:textId="77777777" w:rsidR="00434793" w:rsidRDefault="00434793" w:rsidP="00434793">
      <w:pPr>
        <w:pStyle w:val="NoSpacing"/>
        <w:ind w:firstLine="284"/>
      </w:pPr>
    </w:p>
    <w:p w14:paraId="0A5D3E92" w14:textId="77777777" w:rsidR="00434793" w:rsidRDefault="00434793" w:rsidP="00434793">
      <w:pPr>
        <w:pStyle w:val="NoSpacing"/>
        <w:ind w:firstLine="284"/>
      </w:pPr>
    </w:p>
    <w:p w14:paraId="0DBBC3EF" w14:textId="77777777" w:rsidR="00434793" w:rsidRDefault="00434793" w:rsidP="00434793">
      <w:pPr>
        <w:pStyle w:val="NoSpacing"/>
        <w:ind w:firstLine="284"/>
      </w:pPr>
    </w:p>
    <w:p w14:paraId="2BCEB40D" w14:textId="77777777" w:rsidR="00434793" w:rsidRDefault="00434793" w:rsidP="00434793">
      <w:pPr>
        <w:pStyle w:val="NoSpacing"/>
        <w:ind w:firstLine="284"/>
      </w:pPr>
    </w:p>
    <w:p w14:paraId="0902299E" w14:textId="77777777" w:rsidR="00434793" w:rsidRDefault="00434793" w:rsidP="00434793">
      <w:pPr>
        <w:pStyle w:val="NoSpacing"/>
        <w:ind w:firstLine="284"/>
      </w:pPr>
    </w:p>
    <w:p w14:paraId="3C2FCCD3" w14:textId="77777777" w:rsidR="00434793" w:rsidRDefault="00434793" w:rsidP="00434793">
      <w:pPr>
        <w:pStyle w:val="NoSpacing"/>
        <w:ind w:firstLine="284"/>
      </w:pPr>
    </w:p>
    <w:p w14:paraId="0D451CF2" w14:textId="77777777" w:rsidR="00434793" w:rsidRDefault="00434793" w:rsidP="00434793">
      <w:pPr>
        <w:pStyle w:val="NoSpacing"/>
        <w:ind w:firstLine="284"/>
      </w:pPr>
    </w:p>
    <w:p w14:paraId="0F83F630" w14:textId="77777777" w:rsidR="00434793" w:rsidRDefault="00434793" w:rsidP="00434793">
      <w:pPr>
        <w:pStyle w:val="NoSpacing"/>
        <w:ind w:firstLine="284"/>
      </w:pPr>
    </w:p>
    <w:p w14:paraId="07FC57C9" w14:textId="77777777" w:rsidR="00434793" w:rsidRDefault="00434793" w:rsidP="00434793">
      <w:pPr>
        <w:pStyle w:val="NoSpacing"/>
        <w:ind w:firstLine="284"/>
      </w:pPr>
    </w:p>
    <w:p w14:paraId="468D847C" w14:textId="77777777" w:rsidR="00434793" w:rsidRDefault="00434793" w:rsidP="00434793">
      <w:pPr>
        <w:pStyle w:val="NoSpacing"/>
        <w:ind w:firstLine="284"/>
      </w:pPr>
    </w:p>
    <w:p w14:paraId="445BACB5" w14:textId="77777777" w:rsidR="003B18BC" w:rsidRPr="00AA0BCA" w:rsidRDefault="003B18BC" w:rsidP="00434793">
      <w:pPr>
        <w:pStyle w:val="NoSpacing"/>
        <w:ind w:firstLine="284"/>
      </w:pPr>
    </w:p>
    <w:p w14:paraId="06217130" w14:textId="77777777" w:rsidR="00AF4014" w:rsidRPr="00AA0BCA" w:rsidRDefault="00AF4014" w:rsidP="00B57B38">
      <w:bookmarkStart w:id="438" w:name="_Toc123494304"/>
      <w:bookmarkStart w:id="439" w:name="_Toc123494470"/>
      <w:bookmarkStart w:id="440" w:name="_Toc126865586"/>
    </w:p>
    <w:p w14:paraId="4BFFDFDB" w14:textId="77777777" w:rsidR="00AF4014" w:rsidRPr="00AA0BCA" w:rsidRDefault="00AF4014" w:rsidP="00794D58">
      <w:pPr>
        <w:pStyle w:val="Heading1"/>
        <w:numPr>
          <w:ilvl w:val="0"/>
          <w:numId w:val="2"/>
        </w:numPr>
        <w:tabs>
          <w:tab w:val="left" w:pos="1701"/>
        </w:tabs>
      </w:pPr>
      <w:bookmarkStart w:id="441" w:name="_Toc181215585"/>
      <w:bookmarkStart w:id="442" w:name="_Toc126865588"/>
      <w:bookmarkStart w:id="443" w:name="_Toc127730518"/>
      <w:bookmarkEnd w:id="438"/>
      <w:bookmarkEnd w:id="439"/>
      <w:bookmarkEnd w:id="440"/>
      <w:r w:rsidRPr="00AA0BCA">
        <w:lastRenderedPageBreak/>
        <w:t xml:space="preserve">KẾT QUẢ </w:t>
      </w:r>
      <w:r w:rsidR="00D00523" w:rsidRPr="00AA0BCA">
        <w:t>NGHIÊN CỨU</w:t>
      </w:r>
      <w:bookmarkEnd w:id="441"/>
    </w:p>
    <w:p w14:paraId="323BAED9" w14:textId="0E8E340F" w:rsidR="00AF4014" w:rsidRPr="00AA0BCA" w:rsidRDefault="001A0CBA" w:rsidP="00794D58">
      <w:pPr>
        <w:pStyle w:val="Heading2"/>
        <w:numPr>
          <w:ilvl w:val="1"/>
          <w:numId w:val="2"/>
        </w:numPr>
      </w:pPr>
      <w:bookmarkStart w:id="444" w:name="_Toc181215586"/>
      <w:r>
        <w:t>Tùy chỉnh</w:t>
      </w:r>
      <w:r w:rsidR="00C62B53">
        <w:t xml:space="preserve"> giao diện </w:t>
      </w:r>
      <w:r>
        <w:t>LMS</w:t>
      </w:r>
      <w:bookmarkEnd w:id="444"/>
    </w:p>
    <w:p w14:paraId="21934697" w14:textId="68DBDC7A" w:rsidR="000415AC" w:rsidRDefault="000415AC" w:rsidP="000415AC">
      <w:pPr>
        <w:pStyle w:val="BodyText"/>
        <w:ind w:firstLine="397"/>
        <w:rPr>
          <w:lang w:val="en-US"/>
        </w:rPr>
      </w:pPr>
      <w:r>
        <w:rPr>
          <w:lang w:val="en-US"/>
        </w:rPr>
        <w:t>Giao diện trang chủ và giao diện trang giới thiệu khóa học:</w:t>
      </w:r>
    </w:p>
    <w:p w14:paraId="0D581299" w14:textId="77777777" w:rsidR="000415AC" w:rsidRDefault="000415AC" w:rsidP="000415AC">
      <w:pPr>
        <w:pStyle w:val="BodyText"/>
        <w:keepNext/>
        <w:ind w:firstLine="0"/>
      </w:pPr>
      <w:r>
        <w:rPr>
          <w:noProof/>
          <w:lang w:val="en-US"/>
        </w:rPr>
        <w:drawing>
          <wp:inline distT="0" distB="0" distL="0" distR="0" wp14:anchorId="7D638BBF" wp14:editId="233A858E">
            <wp:extent cx="5784850" cy="3114722"/>
            <wp:effectExtent l="0" t="0" r="6350" b="9525"/>
            <wp:docPr id="627568246" name="Picture 9"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8246" name="Picture 9" descr="A computer screen shot of a website&#10;&#10;Description automatically generated"/>
                    <pic:cNvPicPr/>
                  </pic:nvPicPr>
                  <pic:blipFill rotWithShape="1">
                    <a:blip r:embed="rId83" cstate="print">
                      <a:extLst>
                        <a:ext uri="{28A0092B-C50C-407E-A947-70E740481C1C}">
                          <a14:useLocalDpi xmlns:a14="http://schemas.microsoft.com/office/drawing/2010/main" val="0"/>
                        </a:ext>
                      </a:extLst>
                    </a:blip>
                    <a:srcRect l="3528" t="7032" r="-54" b="570"/>
                    <a:stretch/>
                  </pic:blipFill>
                  <pic:spPr bwMode="auto">
                    <a:xfrm>
                      <a:off x="0" y="0"/>
                      <a:ext cx="5790847" cy="3117951"/>
                    </a:xfrm>
                    <a:prstGeom prst="rect">
                      <a:avLst/>
                    </a:prstGeom>
                    <a:ln>
                      <a:noFill/>
                    </a:ln>
                    <a:extLst>
                      <a:ext uri="{53640926-AAD7-44D8-BBD7-CCE9431645EC}">
                        <a14:shadowObscured xmlns:a14="http://schemas.microsoft.com/office/drawing/2010/main"/>
                      </a:ext>
                    </a:extLst>
                  </pic:spPr>
                </pic:pic>
              </a:graphicData>
            </a:graphic>
          </wp:inline>
        </w:drawing>
      </w:r>
    </w:p>
    <w:p w14:paraId="06CE3ACC" w14:textId="5C355D93" w:rsidR="000415AC" w:rsidRDefault="00C3316B" w:rsidP="00C3316B">
      <w:pPr>
        <w:pStyle w:val="Caption"/>
      </w:pPr>
      <w:bookmarkStart w:id="445" w:name="_Toc179881179"/>
      <w:r>
        <w:t xml:space="preserve">Hình </w:t>
      </w:r>
      <w:fldSimple w:instr=" STYLEREF 1 \s ">
        <w:r w:rsidR="000C09B3">
          <w:rPr>
            <w:noProof/>
          </w:rPr>
          <w:t>4</w:t>
        </w:r>
      </w:fldSimple>
      <w:r w:rsidR="00922610">
        <w:t>.</w:t>
      </w:r>
      <w:fldSimple w:instr=" SEQ Hình \* ARABIC \s 1 ">
        <w:r w:rsidR="000C09B3">
          <w:rPr>
            <w:noProof/>
          </w:rPr>
          <w:t>1</w:t>
        </w:r>
      </w:fldSimple>
      <w:r>
        <w:t xml:space="preserve"> Giao diện trang chủ hệ thống 1</w:t>
      </w:r>
      <w:bookmarkEnd w:id="445"/>
    </w:p>
    <w:p w14:paraId="534276F3" w14:textId="74B6368F" w:rsidR="000415AC" w:rsidRDefault="000415AC" w:rsidP="000415AC">
      <w:pPr>
        <w:pStyle w:val="BodyText"/>
        <w:keepNext/>
        <w:ind w:firstLine="0"/>
      </w:pPr>
      <w:r>
        <w:rPr>
          <w:noProof/>
          <w:lang w:val="en-US"/>
        </w:rPr>
        <w:drawing>
          <wp:inline distT="0" distB="0" distL="0" distR="0" wp14:anchorId="63A68504" wp14:editId="7DCFAD5B">
            <wp:extent cx="5749925" cy="3112770"/>
            <wp:effectExtent l="0" t="0" r="3175" b="0"/>
            <wp:docPr id="1823850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055" name="Picture 8" descr="A screenshot of a computer&#10;&#10;Description automatically generated"/>
                    <pic:cNvPicPr/>
                  </pic:nvPicPr>
                  <pic:blipFill rotWithShape="1">
                    <a:blip r:embed="rId84" cstate="print">
                      <a:extLst>
                        <a:ext uri="{28A0092B-C50C-407E-A947-70E740481C1C}">
                          <a14:useLocalDpi xmlns:a14="http://schemas.microsoft.com/office/drawing/2010/main" val="0"/>
                        </a:ext>
                      </a:extLst>
                    </a:blip>
                    <a:srcRect l="3207" t="6842"/>
                    <a:stretch/>
                  </pic:blipFill>
                  <pic:spPr bwMode="auto">
                    <a:xfrm>
                      <a:off x="0" y="0"/>
                      <a:ext cx="5749925" cy="3112770"/>
                    </a:xfrm>
                    <a:prstGeom prst="rect">
                      <a:avLst/>
                    </a:prstGeom>
                    <a:ln>
                      <a:noFill/>
                    </a:ln>
                    <a:extLst>
                      <a:ext uri="{53640926-AAD7-44D8-BBD7-CCE9431645EC}">
                        <a14:shadowObscured xmlns:a14="http://schemas.microsoft.com/office/drawing/2010/main"/>
                      </a:ext>
                    </a:extLst>
                  </pic:spPr>
                </pic:pic>
              </a:graphicData>
            </a:graphic>
          </wp:inline>
        </w:drawing>
      </w:r>
    </w:p>
    <w:p w14:paraId="37DA275D" w14:textId="36CEEFD5" w:rsidR="000415AC" w:rsidRDefault="00C3316B" w:rsidP="00C3316B">
      <w:pPr>
        <w:pStyle w:val="Caption"/>
      </w:pPr>
      <w:bookmarkStart w:id="446" w:name="_Toc179881180"/>
      <w:r>
        <w:t xml:space="preserve">Hình </w:t>
      </w:r>
      <w:fldSimple w:instr=" STYLEREF 1 \s ">
        <w:r w:rsidR="000C09B3">
          <w:rPr>
            <w:noProof/>
          </w:rPr>
          <w:t>4</w:t>
        </w:r>
      </w:fldSimple>
      <w:r w:rsidR="00922610">
        <w:t>.</w:t>
      </w:r>
      <w:fldSimple w:instr=" SEQ Hình \* ARABIC \s 1 ">
        <w:r w:rsidR="000C09B3">
          <w:rPr>
            <w:noProof/>
          </w:rPr>
          <w:t>2</w:t>
        </w:r>
      </w:fldSimple>
      <w:r w:rsidRPr="00C3316B">
        <w:t xml:space="preserve"> </w:t>
      </w:r>
      <w:r>
        <w:t>Giao diện trang chủ của hệ thống 2</w:t>
      </w:r>
      <w:bookmarkEnd w:id="446"/>
    </w:p>
    <w:p w14:paraId="2DDDD27B" w14:textId="77777777" w:rsidR="000415AC" w:rsidRDefault="000415AC" w:rsidP="000415AC">
      <w:pPr>
        <w:pStyle w:val="BodyText"/>
        <w:keepNext/>
        <w:ind w:firstLine="0"/>
      </w:pPr>
      <w:r>
        <w:rPr>
          <w:noProof/>
          <w:lang w:val="en-US"/>
        </w:rPr>
        <w:lastRenderedPageBreak/>
        <w:drawing>
          <wp:inline distT="0" distB="0" distL="0" distR="0" wp14:anchorId="1BA5CA85" wp14:editId="3D1F88CB">
            <wp:extent cx="5737225" cy="3106420"/>
            <wp:effectExtent l="0" t="0" r="0" b="0"/>
            <wp:docPr id="489525361" name="Picture 10"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5361" name="Picture 10" descr="A computer screen shot of a website&#10;&#10;Description automatically generated"/>
                    <pic:cNvPicPr/>
                  </pic:nvPicPr>
                  <pic:blipFill rotWithShape="1">
                    <a:blip r:embed="rId85" cstate="print">
                      <a:extLst>
                        <a:ext uri="{28A0092B-C50C-407E-A947-70E740481C1C}">
                          <a14:useLocalDpi xmlns:a14="http://schemas.microsoft.com/office/drawing/2010/main" val="0"/>
                        </a:ext>
                      </a:extLst>
                    </a:blip>
                    <a:srcRect l="3421" t="7032"/>
                    <a:stretch/>
                  </pic:blipFill>
                  <pic:spPr bwMode="auto">
                    <a:xfrm>
                      <a:off x="0" y="0"/>
                      <a:ext cx="5737225" cy="3106420"/>
                    </a:xfrm>
                    <a:prstGeom prst="rect">
                      <a:avLst/>
                    </a:prstGeom>
                    <a:ln>
                      <a:noFill/>
                    </a:ln>
                    <a:extLst>
                      <a:ext uri="{53640926-AAD7-44D8-BBD7-CCE9431645EC}">
                        <a14:shadowObscured xmlns:a14="http://schemas.microsoft.com/office/drawing/2010/main"/>
                      </a:ext>
                    </a:extLst>
                  </pic:spPr>
                </pic:pic>
              </a:graphicData>
            </a:graphic>
          </wp:inline>
        </w:drawing>
      </w:r>
    </w:p>
    <w:p w14:paraId="6BA3660D" w14:textId="6D7A3BE8" w:rsidR="000415AC" w:rsidRPr="000415AC" w:rsidRDefault="00C3316B" w:rsidP="00C3316B">
      <w:pPr>
        <w:pStyle w:val="Caption"/>
      </w:pPr>
      <w:bookmarkStart w:id="447" w:name="_Toc179881181"/>
      <w:r>
        <w:t xml:space="preserve">Hình </w:t>
      </w:r>
      <w:fldSimple w:instr=" STYLEREF 1 \s ">
        <w:r w:rsidR="000C09B3">
          <w:rPr>
            <w:noProof/>
          </w:rPr>
          <w:t>4</w:t>
        </w:r>
      </w:fldSimple>
      <w:r w:rsidR="00922610">
        <w:t>.</w:t>
      </w:r>
      <w:fldSimple w:instr=" SEQ Hình \* ARABIC \s 1 ">
        <w:r w:rsidR="000C09B3">
          <w:rPr>
            <w:noProof/>
          </w:rPr>
          <w:t>3</w:t>
        </w:r>
      </w:fldSimple>
      <w:r w:rsidRPr="00C3316B">
        <w:t xml:space="preserve"> </w:t>
      </w:r>
      <w:r>
        <w:t>Giao diện trang giới thiệu khóa học</w:t>
      </w:r>
      <w:bookmarkEnd w:id="447"/>
    </w:p>
    <w:p w14:paraId="2F050350" w14:textId="77777777" w:rsidR="00AF4014" w:rsidRPr="00AA0BCA" w:rsidRDefault="00386706" w:rsidP="00794D58">
      <w:pPr>
        <w:pStyle w:val="Heading2"/>
        <w:numPr>
          <w:ilvl w:val="1"/>
          <w:numId w:val="2"/>
        </w:numPr>
      </w:pPr>
      <w:bookmarkStart w:id="448" w:name="_Toc181215587"/>
      <w:r>
        <w:t>Hướng dẫn sử dụng nền tảng</w:t>
      </w:r>
      <w:bookmarkEnd w:id="448"/>
    </w:p>
    <w:p w14:paraId="6E5CE55B" w14:textId="5FD6FE88" w:rsidR="00AF4014" w:rsidRPr="001A0CBA" w:rsidRDefault="00386706" w:rsidP="00794D58">
      <w:pPr>
        <w:pStyle w:val="Heading3"/>
        <w:numPr>
          <w:ilvl w:val="2"/>
          <w:numId w:val="2"/>
        </w:numPr>
        <w:spacing w:before="120" w:after="120"/>
        <w:rPr>
          <w:iCs/>
        </w:rPr>
      </w:pPr>
      <w:bookmarkStart w:id="449" w:name="_Toc181215588"/>
      <w:r w:rsidRPr="001A0CBA">
        <w:rPr>
          <w:iCs/>
        </w:rPr>
        <w:t xml:space="preserve">Đối với </w:t>
      </w:r>
      <w:r w:rsidR="00DE2286">
        <w:rPr>
          <w:iCs/>
        </w:rPr>
        <w:t>người quản lý khóa học</w:t>
      </w:r>
      <w:r w:rsidRPr="001A0CBA">
        <w:rPr>
          <w:iCs/>
        </w:rPr>
        <w:t xml:space="preserve"> (Lms Studio)</w:t>
      </w:r>
      <w:bookmarkEnd w:id="449"/>
    </w:p>
    <w:p w14:paraId="5F7E6974" w14:textId="77777777" w:rsidR="00AA7F46" w:rsidRPr="00AA7F46" w:rsidRDefault="00AA7F46" w:rsidP="00AA7F46">
      <w:pPr>
        <w:pStyle w:val="ListParagraph"/>
        <w:keepNext/>
        <w:numPr>
          <w:ilvl w:val="0"/>
          <w:numId w:val="42"/>
        </w:numPr>
        <w:contextualSpacing w:val="0"/>
        <w:jc w:val="center"/>
        <w:outlineLvl w:val="0"/>
        <w:rPr>
          <w:rStyle w:val="Heading4Char"/>
          <w:vanish/>
        </w:rPr>
      </w:pPr>
      <w:bookmarkStart w:id="450" w:name="_Toc179664591"/>
      <w:bookmarkStart w:id="451" w:name="_Toc179777412"/>
      <w:bookmarkStart w:id="452" w:name="_Toc179777492"/>
      <w:bookmarkStart w:id="453" w:name="_Toc179777572"/>
      <w:bookmarkStart w:id="454" w:name="_Toc179781719"/>
      <w:bookmarkStart w:id="455" w:name="_Toc179781932"/>
      <w:bookmarkStart w:id="456" w:name="_Toc179837742"/>
      <w:bookmarkStart w:id="457" w:name="_Toc179866816"/>
      <w:bookmarkStart w:id="458" w:name="_Toc179867032"/>
      <w:bookmarkStart w:id="459" w:name="_Toc179867120"/>
      <w:bookmarkStart w:id="460" w:name="_Toc179867208"/>
      <w:bookmarkStart w:id="461" w:name="_Toc181214455"/>
      <w:bookmarkStart w:id="462" w:name="_Toc181215589"/>
      <w:bookmarkEnd w:id="450"/>
      <w:bookmarkEnd w:id="451"/>
      <w:bookmarkEnd w:id="452"/>
      <w:bookmarkEnd w:id="453"/>
      <w:bookmarkEnd w:id="454"/>
      <w:bookmarkEnd w:id="455"/>
      <w:bookmarkEnd w:id="456"/>
      <w:bookmarkEnd w:id="457"/>
      <w:bookmarkEnd w:id="458"/>
      <w:bookmarkEnd w:id="459"/>
      <w:bookmarkEnd w:id="460"/>
      <w:bookmarkEnd w:id="461"/>
      <w:bookmarkEnd w:id="462"/>
    </w:p>
    <w:p w14:paraId="78CEC661" w14:textId="77777777" w:rsidR="00AA7F46" w:rsidRPr="00AA7F46" w:rsidRDefault="00AA7F46" w:rsidP="00AA7F46">
      <w:pPr>
        <w:pStyle w:val="ListParagraph"/>
        <w:keepNext/>
        <w:numPr>
          <w:ilvl w:val="1"/>
          <w:numId w:val="42"/>
        </w:numPr>
        <w:spacing w:before="120" w:after="120" w:line="360" w:lineRule="auto"/>
        <w:contextualSpacing w:val="0"/>
        <w:outlineLvl w:val="1"/>
        <w:rPr>
          <w:rStyle w:val="Heading4Char"/>
          <w:vanish/>
        </w:rPr>
      </w:pPr>
      <w:bookmarkStart w:id="463" w:name="_Toc179777413"/>
      <w:bookmarkStart w:id="464" w:name="_Toc179777493"/>
      <w:bookmarkStart w:id="465" w:name="_Toc179777573"/>
      <w:bookmarkStart w:id="466" w:name="_Toc179781720"/>
      <w:bookmarkStart w:id="467" w:name="_Toc179781933"/>
      <w:bookmarkStart w:id="468" w:name="_Toc179837743"/>
      <w:bookmarkStart w:id="469" w:name="_Toc179866817"/>
      <w:bookmarkStart w:id="470" w:name="_Toc179867033"/>
      <w:bookmarkStart w:id="471" w:name="_Toc179867121"/>
      <w:bookmarkStart w:id="472" w:name="_Toc179867209"/>
      <w:bookmarkStart w:id="473" w:name="_Toc181214456"/>
      <w:bookmarkStart w:id="474" w:name="_Toc181215590"/>
      <w:bookmarkEnd w:id="463"/>
      <w:bookmarkEnd w:id="464"/>
      <w:bookmarkEnd w:id="465"/>
      <w:bookmarkEnd w:id="466"/>
      <w:bookmarkEnd w:id="467"/>
      <w:bookmarkEnd w:id="468"/>
      <w:bookmarkEnd w:id="469"/>
      <w:bookmarkEnd w:id="470"/>
      <w:bookmarkEnd w:id="471"/>
      <w:bookmarkEnd w:id="472"/>
      <w:bookmarkEnd w:id="473"/>
      <w:bookmarkEnd w:id="474"/>
    </w:p>
    <w:p w14:paraId="44138B9B" w14:textId="77777777" w:rsidR="00AA7F46" w:rsidRPr="00AA7F46" w:rsidRDefault="00AA7F46" w:rsidP="00AA7F46">
      <w:pPr>
        <w:pStyle w:val="ListParagraph"/>
        <w:keepNext/>
        <w:numPr>
          <w:ilvl w:val="1"/>
          <w:numId w:val="42"/>
        </w:numPr>
        <w:spacing w:before="120" w:after="120" w:line="360" w:lineRule="auto"/>
        <w:contextualSpacing w:val="0"/>
        <w:outlineLvl w:val="1"/>
        <w:rPr>
          <w:rStyle w:val="Heading4Char"/>
          <w:vanish/>
        </w:rPr>
      </w:pPr>
      <w:bookmarkStart w:id="475" w:name="_Toc179777414"/>
      <w:bookmarkStart w:id="476" w:name="_Toc179777494"/>
      <w:bookmarkStart w:id="477" w:name="_Toc179777574"/>
      <w:bookmarkStart w:id="478" w:name="_Toc179781721"/>
      <w:bookmarkStart w:id="479" w:name="_Toc179781934"/>
      <w:bookmarkStart w:id="480" w:name="_Toc179837744"/>
      <w:bookmarkStart w:id="481" w:name="_Toc179866818"/>
      <w:bookmarkStart w:id="482" w:name="_Toc179867034"/>
      <w:bookmarkStart w:id="483" w:name="_Toc179867122"/>
      <w:bookmarkStart w:id="484" w:name="_Toc179867210"/>
      <w:bookmarkStart w:id="485" w:name="_Toc181214457"/>
      <w:bookmarkStart w:id="486" w:name="_Toc181215591"/>
      <w:bookmarkEnd w:id="475"/>
      <w:bookmarkEnd w:id="476"/>
      <w:bookmarkEnd w:id="477"/>
      <w:bookmarkEnd w:id="478"/>
      <w:bookmarkEnd w:id="479"/>
      <w:bookmarkEnd w:id="480"/>
      <w:bookmarkEnd w:id="481"/>
      <w:bookmarkEnd w:id="482"/>
      <w:bookmarkEnd w:id="483"/>
      <w:bookmarkEnd w:id="484"/>
      <w:bookmarkEnd w:id="485"/>
      <w:bookmarkEnd w:id="486"/>
    </w:p>
    <w:p w14:paraId="4AD438E7" w14:textId="77777777" w:rsidR="00AA7F46" w:rsidRPr="00AA7F46" w:rsidRDefault="00AA7F46" w:rsidP="00AA7F46">
      <w:pPr>
        <w:pStyle w:val="ListParagraph"/>
        <w:keepNext/>
        <w:keepLines/>
        <w:numPr>
          <w:ilvl w:val="2"/>
          <w:numId w:val="42"/>
        </w:numPr>
        <w:contextualSpacing w:val="0"/>
        <w:outlineLvl w:val="2"/>
        <w:rPr>
          <w:rStyle w:val="Heading4Char"/>
          <w:vanish/>
        </w:rPr>
      </w:pPr>
      <w:bookmarkStart w:id="487" w:name="_Toc179777415"/>
      <w:bookmarkStart w:id="488" w:name="_Toc179777495"/>
      <w:bookmarkStart w:id="489" w:name="_Toc179777575"/>
      <w:bookmarkStart w:id="490" w:name="_Toc179781722"/>
      <w:bookmarkStart w:id="491" w:name="_Toc179781935"/>
      <w:bookmarkStart w:id="492" w:name="_Toc179837745"/>
      <w:bookmarkStart w:id="493" w:name="_Toc179866819"/>
      <w:bookmarkStart w:id="494" w:name="_Toc179867035"/>
      <w:bookmarkStart w:id="495" w:name="_Toc179867123"/>
      <w:bookmarkStart w:id="496" w:name="_Toc179867211"/>
      <w:bookmarkStart w:id="497" w:name="_Toc181214458"/>
      <w:bookmarkStart w:id="498" w:name="_Toc181215592"/>
      <w:bookmarkEnd w:id="487"/>
      <w:bookmarkEnd w:id="488"/>
      <w:bookmarkEnd w:id="489"/>
      <w:bookmarkEnd w:id="490"/>
      <w:bookmarkEnd w:id="491"/>
      <w:bookmarkEnd w:id="492"/>
      <w:bookmarkEnd w:id="493"/>
      <w:bookmarkEnd w:id="494"/>
      <w:bookmarkEnd w:id="495"/>
      <w:bookmarkEnd w:id="496"/>
      <w:bookmarkEnd w:id="497"/>
      <w:bookmarkEnd w:id="498"/>
    </w:p>
    <w:p w14:paraId="3344CEEA" w14:textId="17E86E17" w:rsidR="002C1D8F" w:rsidRPr="00254907" w:rsidRDefault="00386706" w:rsidP="00AA7F46">
      <w:pPr>
        <w:pStyle w:val="Heading4"/>
        <w:ind w:left="1440"/>
      </w:pPr>
      <w:r w:rsidRPr="00254907">
        <w:rPr>
          <w:rStyle w:val="Heading4Char"/>
          <w:b/>
          <w:bCs/>
        </w:rPr>
        <w:t>Tạo khóa học mới</w:t>
      </w:r>
      <w:r w:rsidR="00A53E31" w:rsidRPr="00254907">
        <w:rPr>
          <w:rStyle w:val="Heading4Char"/>
          <w:b/>
          <w:bCs/>
        </w:rPr>
        <w:t xml:space="preserve"> </w:t>
      </w:r>
    </w:p>
    <w:p w14:paraId="39B41E75" w14:textId="46A2B6E0" w:rsidR="002C1D8F" w:rsidRPr="00F30C89" w:rsidRDefault="00386706" w:rsidP="00794D58">
      <w:pPr>
        <w:pStyle w:val="BodyText"/>
        <w:numPr>
          <w:ilvl w:val="0"/>
          <w:numId w:val="4"/>
        </w:numPr>
      </w:pPr>
      <w:r w:rsidRPr="00386706">
        <w:t xml:space="preserve">Mở </w:t>
      </w:r>
      <w:r w:rsidRPr="003E26CD">
        <w:rPr>
          <w:b/>
          <w:bCs/>
        </w:rPr>
        <w:t>Studio</w:t>
      </w:r>
      <w:r w:rsidRPr="00386706">
        <w:t xml:space="preserve"> tại URL do quản trị viên cung cấp</w:t>
      </w:r>
      <w:r w:rsidR="002C1D8F">
        <w:rPr>
          <w:lang w:val="en-US"/>
        </w:rPr>
        <w:t xml:space="preserve"> như hình sau:</w:t>
      </w:r>
    </w:p>
    <w:p w14:paraId="01AAEE23" w14:textId="77777777" w:rsidR="002C1D8F" w:rsidRDefault="002C1D8F" w:rsidP="003E26CD">
      <w:pPr>
        <w:pStyle w:val="BodyText"/>
        <w:keepNext/>
        <w:ind w:left="360" w:firstLine="0"/>
        <w:jc w:val="center"/>
      </w:pPr>
      <w:r>
        <w:rPr>
          <w:noProof/>
        </w:rPr>
        <w:drawing>
          <wp:inline distT="0" distB="0" distL="0" distR="0" wp14:anchorId="11C52D3A" wp14:editId="26DC75A2">
            <wp:extent cx="5698675" cy="2141083"/>
            <wp:effectExtent l="0" t="0" r="0" b="0"/>
            <wp:docPr id="6702366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6680" name="Picture 7" descr="A screenshot of a computer&#10;&#10;Description automatically generated"/>
                    <pic:cNvPicPr/>
                  </pic:nvPicPr>
                  <pic:blipFill rotWithShape="1">
                    <a:blip r:embed="rId86" cstate="print">
                      <a:extLst>
                        <a:ext uri="{28A0092B-C50C-407E-A947-70E740481C1C}">
                          <a14:useLocalDpi xmlns:a14="http://schemas.microsoft.com/office/drawing/2010/main" val="0"/>
                        </a:ext>
                      </a:extLst>
                    </a:blip>
                    <a:srcRect l="13179" t="9640" r="10892" b="39643"/>
                    <a:stretch/>
                  </pic:blipFill>
                  <pic:spPr bwMode="auto">
                    <a:xfrm>
                      <a:off x="0" y="0"/>
                      <a:ext cx="5721192" cy="2149543"/>
                    </a:xfrm>
                    <a:prstGeom prst="rect">
                      <a:avLst/>
                    </a:prstGeom>
                    <a:ln>
                      <a:noFill/>
                    </a:ln>
                    <a:extLst>
                      <a:ext uri="{53640926-AAD7-44D8-BBD7-CCE9431645EC}">
                        <a14:shadowObscured xmlns:a14="http://schemas.microsoft.com/office/drawing/2010/main"/>
                      </a:ext>
                    </a:extLst>
                  </pic:spPr>
                </pic:pic>
              </a:graphicData>
            </a:graphic>
          </wp:inline>
        </w:drawing>
      </w:r>
    </w:p>
    <w:p w14:paraId="5D379033" w14:textId="5E10DD7B" w:rsidR="002C1D8F" w:rsidRDefault="00C3316B" w:rsidP="00C3316B">
      <w:pPr>
        <w:pStyle w:val="Caption"/>
      </w:pPr>
      <w:bookmarkStart w:id="499" w:name="_Toc179881182"/>
      <w:r>
        <w:t xml:space="preserve">Hình </w:t>
      </w:r>
      <w:fldSimple w:instr=" STYLEREF 1 \s ">
        <w:r w:rsidR="000C09B3">
          <w:rPr>
            <w:noProof/>
          </w:rPr>
          <w:t>4</w:t>
        </w:r>
      </w:fldSimple>
      <w:r w:rsidR="00922610">
        <w:t>.</w:t>
      </w:r>
      <w:fldSimple w:instr=" SEQ Hình \* ARABIC \s 1 ">
        <w:r w:rsidR="000C09B3">
          <w:rPr>
            <w:noProof/>
          </w:rPr>
          <w:t>4</w:t>
        </w:r>
      </w:fldSimple>
      <w:r w:rsidRPr="00C3316B">
        <w:t xml:space="preserve"> </w:t>
      </w:r>
      <w:r>
        <w:t>Giao diện trang chủ Studio</w:t>
      </w:r>
      <w:bookmarkEnd w:id="499"/>
    </w:p>
    <w:p w14:paraId="5956F8A7" w14:textId="77777777" w:rsidR="00BB7F2A" w:rsidRDefault="00BB7F2A" w:rsidP="00BB7F2A"/>
    <w:p w14:paraId="7DA263D2" w14:textId="77777777" w:rsidR="00BB7F2A" w:rsidRDefault="00BB7F2A" w:rsidP="00BB7F2A"/>
    <w:p w14:paraId="7577EB81" w14:textId="77777777" w:rsidR="00BB7F2A" w:rsidRDefault="00BB7F2A" w:rsidP="00BB7F2A"/>
    <w:p w14:paraId="5A74A8F6" w14:textId="77777777" w:rsidR="00BB7F2A" w:rsidRDefault="00BB7F2A" w:rsidP="00BB7F2A"/>
    <w:p w14:paraId="5A55CCC7" w14:textId="77777777" w:rsidR="00BB7F2A" w:rsidRDefault="00BB7F2A" w:rsidP="00BB7F2A"/>
    <w:p w14:paraId="4BFEC4E3" w14:textId="77777777" w:rsidR="00BB7F2A" w:rsidRDefault="00BB7F2A" w:rsidP="00BB7F2A"/>
    <w:p w14:paraId="70AC0B07" w14:textId="77777777" w:rsidR="00BB7F2A" w:rsidRPr="00BB7F2A" w:rsidRDefault="00BB7F2A" w:rsidP="00BB7F2A"/>
    <w:p w14:paraId="37D712EF" w14:textId="19A1EB7E" w:rsidR="002C1D8F" w:rsidRPr="002C1D8F" w:rsidRDefault="00386706" w:rsidP="00794D58">
      <w:pPr>
        <w:pStyle w:val="BodyText"/>
        <w:numPr>
          <w:ilvl w:val="0"/>
          <w:numId w:val="4"/>
        </w:numPr>
      </w:pPr>
      <w:r w:rsidRPr="00386706">
        <w:lastRenderedPageBreak/>
        <w:t>Nhấp vào </w:t>
      </w:r>
      <w:r w:rsidRPr="00386706">
        <w:rPr>
          <w:b/>
          <w:bCs/>
        </w:rPr>
        <w:t>New Course</w:t>
      </w:r>
      <w:r w:rsidRPr="00386706">
        <w:t xml:space="preserve">. Màn hình </w:t>
      </w:r>
      <w:r w:rsidR="002C1D8F">
        <w:rPr>
          <w:lang w:val="en-US"/>
        </w:rPr>
        <w:t>t</w:t>
      </w:r>
      <w:r w:rsidRPr="00386706">
        <w:t>ạo khóa học mới sẽ mở ra</w:t>
      </w:r>
      <w:r w:rsidR="002C1D8F">
        <w:rPr>
          <w:lang w:val="en-US"/>
        </w:rPr>
        <w:t xml:space="preserve"> như hình sau</w:t>
      </w:r>
      <w:r w:rsidR="00254907">
        <w:rPr>
          <w:lang w:val="en-US"/>
        </w:rPr>
        <w:t>:</w:t>
      </w:r>
    </w:p>
    <w:p w14:paraId="14F440FA" w14:textId="77777777" w:rsidR="002C1D8F" w:rsidRDefault="002C1D8F" w:rsidP="003E26CD">
      <w:pPr>
        <w:pStyle w:val="BodyText"/>
        <w:keepNext/>
        <w:ind w:left="360" w:firstLine="0"/>
        <w:jc w:val="center"/>
      </w:pPr>
      <w:r>
        <w:rPr>
          <w:noProof/>
        </w:rPr>
        <w:drawing>
          <wp:inline distT="0" distB="0" distL="0" distR="0" wp14:anchorId="5AC8120A" wp14:editId="2CC0BB1B">
            <wp:extent cx="5278056" cy="4367437"/>
            <wp:effectExtent l="0" t="0" r="0" b="0"/>
            <wp:docPr id="3243239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3937" name="Picture 8" descr="A screenshot of a computer&#10;&#10;Description automatically generated"/>
                    <pic:cNvPicPr/>
                  </pic:nvPicPr>
                  <pic:blipFill rotWithShape="1">
                    <a:blip r:embed="rId87">
                      <a:extLst>
                        <a:ext uri="{28A0092B-C50C-407E-A947-70E740481C1C}">
                          <a14:useLocalDpi xmlns:a14="http://schemas.microsoft.com/office/drawing/2010/main" val="0"/>
                        </a:ext>
                      </a:extLst>
                    </a:blip>
                    <a:srcRect l="13054" t="13163" r="28779" b="1267"/>
                    <a:stretch/>
                  </pic:blipFill>
                  <pic:spPr bwMode="auto">
                    <a:xfrm>
                      <a:off x="0" y="0"/>
                      <a:ext cx="5286681" cy="4374574"/>
                    </a:xfrm>
                    <a:prstGeom prst="rect">
                      <a:avLst/>
                    </a:prstGeom>
                    <a:ln>
                      <a:noFill/>
                    </a:ln>
                    <a:extLst>
                      <a:ext uri="{53640926-AAD7-44D8-BBD7-CCE9431645EC}">
                        <a14:shadowObscured xmlns:a14="http://schemas.microsoft.com/office/drawing/2010/main"/>
                      </a:ext>
                    </a:extLst>
                  </pic:spPr>
                </pic:pic>
              </a:graphicData>
            </a:graphic>
          </wp:inline>
        </w:drawing>
      </w:r>
    </w:p>
    <w:p w14:paraId="77027C48" w14:textId="1849FEB6" w:rsidR="002C1D8F" w:rsidRPr="00386706" w:rsidRDefault="00C3316B" w:rsidP="00C3316B">
      <w:pPr>
        <w:pStyle w:val="Caption"/>
      </w:pPr>
      <w:bookmarkStart w:id="500" w:name="_Toc179881183"/>
      <w:r>
        <w:t xml:space="preserve">Hình </w:t>
      </w:r>
      <w:fldSimple w:instr=" STYLEREF 1 \s ">
        <w:r w:rsidR="000C09B3">
          <w:rPr>
            <w:noProof/>
          </w:rPr>
          <w:t>4</w:t>
        </w:r>
      </w:fldSimple>
      <w:r w:rsidR="00922610">
        <w:t>.</w:t>
      </w:r>
      <w:fldSimple w:instr=" SEQ Hình \* ARABIC \s 1 ">
        <w:r w:rsidR="000C09B3">
          <w:rPr>
            <w:noProof/>
          </w:rPr>
          <w:t>5</w:t>
        </w:r>
      </w:fldSimple>
      <w:r w:rsidRPr="00C3316B">
        <w:t xml:space="preserve"> </w:t>
      </w:r>
      <w:r>
        <w:t>Giao diện tạo khóa học mới</w:t>
      </w:r>
      <w:bookmarkEnd w:id="500"/>
    </w:p>
    <w:p w14:paraId="02AD712C" w14:textId="77777777" w:rsidR="00386706" w:rsidRPr="00386706" w:rsidRDefault="00386706" w:rsidP="00794D58">
      <w:pPr>
        <w:pStyle w:val="BodyText"/>
        <w:numPr>
          <w:ilvl w:val="0"/>
          <w:numId w:val="4"/>
        </w:numPr>
      </w:pPr>
      <w:r>
        <w:rPr>
          <w:lang w:val="en-US"/>
        </w:rPr>
        <w:t>Nhập các thông tin cho khóa học mới</w:t>
      </w:r>
      <w:r w:rsidRPr="00386706">
        <w:t>:</w:t>
      </w:r>
    </w:p>
    <w:p w14:paraId="46149389" w14:textId="649F2D1F" w:rsidR="009E5EF9" w:rsidRPr="00254907" w:rsidRDefault="00386706" w:rsidP="00254907">
      <w:pPr>
        <w:pStyle w:val="NoSpacing"/>
        <w:ind w:firstLine="720"/>
      </w:pPr>
      <w:r w:rsidRPr="00254907">
        <w:rPr>
          <w:b/>
          <w:bCs/>
          <w:i/>
          <w:iCs/>
        </w:rPr>
        <w:t>Course Name</w:t>
      </w:r>
      <w:r w:rsidRPr="00254907">
        <w:rPr>
          <w:i/>
          <w:iCs/>
        </w:rPr>
        <w:t>:</w:t>
      </w:r>
      <w:r w:rsidRPr="00386706">
        <w:t xml:space="preserve"> Tên hiển thị công khai của khóa học. </w:t>
      </w:r>
      <w:r w:rsidR="00DE2286">
        <w:t>Người quản lý khóa học</w:t>
      </w:r>
      <w:r w:rsidRPr="00386706">
        <w:t xml:space="preserve"> có thể ghi đè tên sau trong Advanced Settings.</w:t>
      </w:r>
      <w:r w:rsidR="00254907">
        <w:t xml:space="preserve"> </w:t>
      </w:r>
      <w:r w:rsidR="009E5EF9" w:rsidRPr="00254907">
        <w:t>Khi xác định tiêu đề cho khóa học của mình, hãy cân nhắc các hướng dẫn sau</w:t>
      </w:r>
      <w:r w:rsidR="00254907" w:rsidRPr="00254907">
        <w:t xml:space="preserve">: </w:t>
      </w:r>
    </w:p>
    <w:p w14:paraId="4D33A789" w14:textId="72A823AD" w:rsidR="009E5EF9" w:rsidRPr="009E5EF9" w:rsidRDefault="009E5EF9" w:rsidP="00794D58">
      <w:pPr>
        <w:pStyle w:val="NoSpacing"/>
        <w:numPr>
          <w:ilvl w:val="0"/>
          <w:numId w:val="40"/>
        </w:numPr>
      </w:pPr>
      <w:r w:rsidRPr="009E5EF9">
        <w:t>Sử dụng chữ hoa tiêu đề và khoảng cách bình thường cùng dấu câu.</w:t>
      </w:r>
    </w:p>
    <w:p w14:paraId="433311F7" w14:textId="01305B72" w:rsidR="009E5EF9" w:rsidRPr="009E5EF9" w:rsidRDefault="009E5EF9" w:rsidP="00794D58">
      <w:pPr>
        <w:pStyle w:val="NoSpacing"/>
        <w:numPr>
          <w:ilvl w:val="0"/>
          <w:numId w:val="40"/>
        </w:numPr>
      </w:pPr>
      <w:r w:rsidRPr="009E5EF9">
        <w:t>Giới hạn tên khóa học trong 70 ký tự. Nhiều tiêu đề khóa học hiệu quả nhất có 50 ký tự trở xuống.</w:t>
      </w:r>
    </w:p>
    <w:p w14:paraId="08AD94F9" w14:textId="6869B0E7" w:rsidR="009E5EF9" w:rsidRPr="009E5EF9" w:rsidRDefault="009E5EF9" w:rsidP="00794D58">
      <w:pPr>
        <w:pStyle w:val="NoSpacing"/>
        <w:numPr>
          <w:ilvl w:val="0"/>
          <w:numId w:val="40"/>
        </w:numPr>
      </w:pPr>
      <w:r w:rsidRPr="009E5EF9">
        <w:t>Nếu khóa học là một phần của chuỗi, hãy tạo tiêu đề bao gồm cả chuỗi và thông tin khóa học, được định dạng là "Chuỗi: Khóa học".</w:t>
      </w:r>
    </w:p>
    <w:p w14:paraId="4C85E00C" w14:textId="6F209AF6" w:rsidR="009E5EF9" w:rsidRPr="009E5EF9" w:rsidRDefault="009E5EF9" w:rsidP="00794D58">
      <w:pPr>
        <w:pStyle w:val="NoSpacing"/>
        <w:numPr>
          <w:ilvl w:val="0"/>
          <w:numId w:val="40"/>
        </w:numPr>
      </w:pPr>
      <w:r w:rsidRPr="009E5EF9">
        <w:t>Chọn tiêu đề khóa học nêu rõ nội dung khóa học.</w:t>
      </w:r>
    </w:p>
    <w:p w14:paraId="2679705C" w14:textId="1992BA39" w:rsidR="009E5EF9" w:rsidRPr="009E5EF9" w:rsidRDefault="009E5EF9" w:rsidP="00794D58">
      <w:pPr>
        <w:pStyle w:val="NoSpacing"/>
        <w:numPr>
          <w:ilvl w:val="0"/>
          <w:numId w:val="40"/>
        </w:numPr>
      </w:pPr>
      <w:r w:rsidRPr="009E5EF9">
        <w:t>Đảm bảo tiêu đề khóa học tuân thủ các hướng dẫn về tối ưu hóa công cụ tìm kiếm (SEO).</w:t>
      </w:r>
    </w:p>
    <w:p w14:paraId="756D0037" w14:textId="77777777" w:rsidR="009E5EF9" w:rsidRPr="009E5EF9" w:rsidRDefault="009E5EF9" w:rsidP="00794D58">
      <w:pPr>
        <w:pStyle w:val="NoSpacing"/>
        <w:numPr>
          <w:ilvl w:val="0"/>
          <w:numId w:val="40"/>
        </w:numPr>
        <w:rPr>
          <w:szCs w:val="26"/>
        </w:rPr>
      </w:pPr>
      <w:r w:rsidRPr="009E5EF9">
        <w:t>Đảm bảo tiêu đề khóa học hướng đến đối tượng toàn cầu.</w:t>
      </w:r>
    </w:p>
    <w:p w14:paraId="438A1C4B" w14:textId="220328E9" w:rsidR="00386706" w:rsidRPr="00386706" w:rsidRDefault="00386706" w:rsidP="00254907">
      <w:pPr>
        <w:pStyle w:val="NoSpacing"/>
        <w:ind w:firstLine="360"/>
      </w:pPr>
      <w:r w:rsidRPr="00254907">
        <w:rPr>
          <w:b/>
          <w:bCs/>
          <w:i/>
          <w:iCs/>
        </w:rPr>
        <w:lastRenderedPageBreak/>
        <w:t>Organization</w:t>
      </w:r>
      <w:r w:rsidRPr="00254907">
        <w:rPr>
          <w:i/>
          <w:iCs/>
        </w:rPr>
        <w:t>:</w:t>
      </w:r>
      <w:r w:rsidRPr="00386706">
        <w:t xml:space="preserve"> Trường học hoặc tổ chức. Giá trị này trở thành một phần của URL khóa học và không thể thay đổi. </w:t>
      </w:r>
      <w:r w:rsidR="00DE2286">
        <w:t>Người quản lý khóa học</w:t>
      </w:r>
      <w:r w:rsidRPr="00386706">
        <w:t xml:space="preserve"> có thể ghi đè tên sau trong Advanced Settings.</w:t>
      </w:r>
    </w:p>
    <w:p w14:paraId="47CAF654" w14:textId="1A1BF625" w:rsidR="00254907" w:rsidRDefault="00386706" w:rsidP="00254907">
      <w:pPr>
        <w:pStyle w:val="NoSpacing"/>
        <w:ind w:firstLine="360"/>
      </w:pPr>
      <w:r w:rsidRPr="00254907">
        <w:rPr>
          <w:b/>
          <w:bCs/>
          <w:i/>
          <w:iCs/>
        </w:rPr>
        <w:t>Course Number</w:t>
      </w:r>
      <w:r w:rsidRPr="00254907">
        <w:rPr>
          <w:i/>
          <w:iCs/>
        </w:rPr>
        <w:t>:</w:t>
      </w:r>
      <w:r w:rsidRPr="00386706">
        <w:t xml:space="preserve"> </w:t>
      </w:r>
      <w:r>
        <w:t>Mã s</w:t>
      </w:r>
      <w:r w:rsidRPr="00386706">
        <w:t xml:space="preserve">ố duy nhất </w:t>
      </w:r>
      <w:r>
        <w:t xml:space="preserve">định danh của </w:t>
      </w:r>
      <w:r w:rsidRPr="00386706">
        <w:t>khóa học. Lưu ý: Giá trị này trở thành một phần của URL khóa học và không thể thay đổi</w:t>
      </w:r>
      <w:r w:rsidR="00254907">
        <w:t xml:space="preserve"> và tuân theo các qui tắc sau: </w:t>
      </w:r>
    </w:p>
    <w:p w14:paraId="246C37B3" w14:textId="333B8272" w:rsidR="00386706" w:rsidRPr="009E5EF9" w:rsidRDefault="00386706" w:rsidP="00794D58">
      <w:pPr>
        <w:pStyle w:val="NoSpacing"/>
        <w:numPr>
          <w:ilvl w:val="0"/>
          <w:numId w:val="41"/>
        </w:numPr>
        <w:rPr>
          <w:lang w:val="vi"/>
        </w:rPr>
      </w:pPr>
      <w:r w:rsidRPr="00386706">
        <w:t>Không được phép có khoảng trắng hoặc ký tự đặc biệt.</w:t>
      </w:r>
    </w:p>
    <w:p w14:paraId="5681372E" w14:textId="60A2DF75" w:rsidR="009E5EF9" w:rsidRDefault="009E5EF9" w:rsidP="00794D58">
      <w:pPr>
        <w:pStyle w:val="NoSpacing"/>
        <w:numPr>
          <w:ilvl w:val="0"/>
          <w:numId w:val="41"/>
        </w:numPr>
      </w:pPr>
      <w:r>
        <w:t>Số khóa học có các hướng dẫn sau:</w:t>
      </w:r>
    </w:p>
    <w:p w14:paraId="3B93B0BF" w14:textId="33D0E7EF" w:rsidR="009E5EF9" w:rsidRDefault="009E5EF9" w:rsidP="00794D58">
      <w:pPr>
        <w:pStyle w:val="NoSpacing"/>
        <w:numPr>
          <w:ilvl w:val="0"/>
          <w:numId w:val="41"/>
        </w:numPr>
      </w:pPr>
      <w:r>
        <w:t>Số khóa học có thể có tối đa 10 ký tự.</w:t>
      </w:r>
    </w:p>
    <w:p w14:paraId="3FA017A6" w14:textId="78136741" w:rsidR="009E5EF9" w:rsidRDefault="009E5EF9" w:rsidP="00794D58">
      <w:pPr>
        <w:pStyle w:val="NoSpacing"/>
        <w:numPr>
          <w:ilvl w:val="0"/>
          <w:numId w:val="41"/>
        </w:numPr>
      </w:pPr>
      <w:r>
        <w:t>Ký tự có thể là chữ cái, số hoặc dấu chấm.</w:t>
      </w:r>
    </w:p>
    <w:p w14:paraId="3E6AF721" w14:textId="1B6D1D21" w:rsidR="009E5EF9" w:rsidRPr="009E5EF9" w:rsidRDefault="009E5EF9" w:rsidP="00794D58">
      <w:pPr>
        <w:pStyle w:val="NoSpacing"/>
        <w:numPr>
          <w:ilvl w:val="0"/>
          <w:numId w:val="41"/>
        </w:numPr>
      </w:pPr>
      <w:r>
        <w:t>Nếu một khóa học bao gồm nhiều mô-đun, số khóa học có thể có phần kết thúc như .1x hoặc .2x.</w:t>
      </w:r>
    </w:p>
    <w:p w14:paraId="18058F5D" w14:textId="3AF8A701" w:rsidR="009E5EF9" w:rsidRPr="00254907" w:rsidRDefault="00386706" w:rsidP="00254907">
      <w:pPr>
        <w:pStyle w:val="NoSpacing"/>
        <w:ind w:firstLine="360"/>
      </w:pPr>
      <w:r w:rsidRPr="00254907">
        <w:rPr>
          <w:b/>
          <w:bCs/>
          <w:i/>
          <w:iCs/>
        </w:rPr>
        <w:t>Course Run</w:t>
      </w:r>
      <w:r w:rsidRPr="00254907">
        <w:rPr>
          <w:i/>
          <w:iCs/>
        </w:rPr>
        <w:t>:</w:t>
      </w:r>
      <w:r w:rsidRPr="00386706">
        <w:t xml:space="preserve"> Học kỳ hoặc lần chạy duy nhất của khóa học. Giá trị này là một phần của URL khóa học, do đó không được phép có khoảng trắng hoặc ký tự đặc biệt và không thể thay đổi.</w:t>
      </w:r>
    </w:p>
    <w:p w14:paraId="5DF797C4" w14:textId="0514D64A" w:rsidR="00386706" w:rsidRPr="00386706" w:rsidRDefault="00A53E31" w:rsidP="00794D58">
      <w:pPr>
        <w:pStyle w:val="NoSpacing"/>
        <w:numPr>
          <w:ilvl w:val="0"/>
          <w:numId w:val="4"/>
        </w:numPr>
      </w:pPr>
      <w:r>
        <w:t xml:space="preserve">Nhấp vào </w:t>
      </w:r>
      <w:r w:rsidRPr="003E3DBD">
        <w:rPr>
          <w:b/>
          <w:bCs/>
        </w:rPr>
        <w:t>Create</w:t>
      </w:r>
      <w:r w:rsidR="00386706" w:rsidRPr="00386706">
        <w:t>.</w:t>
      </w:r>
    </w:p>
    <w:p w14:paraId="05C14FD4" w14:textId="729CCDD7" w:rsidR="00254907" w:rsidRDefault="00A53E31" w:rsidP="00254907">
      <w:pPr>
        <w:pStyle w:val="NoSpacing"/>
      </w:pPr>
      <w:r w:rsidRPr="00A53E31">
        <w:t xml:space="preserve">Sau đó, </w:t>
      </w:r>
      <w:r w:rsidR="00DE2286">
        <w:t>người quản lý khóa học</w:t>
      </w:r>
      <w:r w:rsidRPr="00A53E31">
        <w:t xml:space="preserve"> sẽ được </w:t>
      </w:r>
      <w:r>
        <w:t>chuyển</w:t>
      </w:r>
      <w:r w:rsidRPr="00A53E31">
        <w:t xml:space="preserve"> đến trang </w:t>
      </w:r>
      <w:r w:rsidR="00386706" w:rsidRPr="00386706">
        <w:t xml:space="preserve">Outline </w:t>
      </w:r>
      <w:r>
        <w:t>trong</w:t>
      </w:r>
      <w:r w:rsidR="00386706" w:rsidRPr="00386706">
        <w:t xml:space="preserve"> Studio</w:t>
      </w:r>
      <w:r w:rsidR="00254907">
        <w:t xml:space="preserve"> như hình sau: </w:t>
      </w:r>
    </w:p>
    <w:p w14:paraId="77F3112B" w14:textId="77777777" w:rsidR="00254907" w:rsidRDefault="00254907" w:rsidP="00254907">
      <w:pPr>
        <w:pStyle w:val="NoSpacing"/>
        <w:rPr>
          <w:noProof/>
        </w:rPr>
      </w:pPr>
    </w:p>
    <w:p w14:paraId="1D1A6DBE" w14:textId="77777777" w:rsidR="00254907" w:rsidRDefault="00254907" w:rsidP="003E26CD">
      <w:pPr>
        <w:pStyle w:val="NoSpacing"/>
        <w:keepNext/>
        <w:jc w:val="center"/>
      </w:pPr>
      <w:r>
        <w:rPr>
          <w:noProof/>
        </w:rPr>
        <w:drawing>
          <wp:inline distT="0" distB="0" distL="0" distR="0" wp14:anchorId="3445AFA0" wp14:editId="64E1007C">
            <wp:extent cx="5897302" cy="2655581"/>
            <wp:effectExtent l="0" t="0" r="8255" b="0"/>
            <wp:docPr id="73242048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20486" name="Picture 10" descr="A screenshot of a computer&#10;&#10;Description automatically generated"/>
                    <pic:cNvPicPr/>
                  </pic:nvPicPr>
                  <pic:blipFill rotWithShape="1">
                    <a:blip r:embed="rId88" cstate="print">
                      <a:extLst>
                        <a:ext uri="{28A0092B-C50C-407E-A947-70E740481C1C}">
                          <a14:useLocalDpi xmlns:a14="http://schemas.microsoft.com/office/drawing/2010/main" val="0"/>
                        </a:ext>
                      </a:extLst>
                    </a:blip>
                    <a:srcRect l="12670" t="11085" r="9648" b="26726"/>
                    <a:stretch/>
                  </pic:blipFill>
                  <pic:spPr bwMode="auto">
                    <a:xfrm>
                      <a:off x="0" y="0"/>
                      <a:ext cx="5904729" cy="2658925"/>
                    </a:xfrm>
                    <a:prstGeom prst="rect">
                      <a:avLst/>
                    </a:prstGeom>
                    <a:ln>
                      <a:noFill/>
                    </a:ln>
                    <a:extLst>
                      <a:ext uri="{53640926-AAD7-44D8-BBD7-CCE9431645EC}">
                        <a14:shadowObscured xmlns:a14="http://schemas.microsoft.com/office/drawing/2010/main"/>
                      </a:ext>
                    </a:extLst>
                  </pic:spPr>
                </pic:pic>
              </a:graphicData>
            </a:graphic>
          </wp:inline>
        </w:drawing>
      </w:r>
    </w:p>
    <w:p w14:paraId="4FD19850" w14:textId="0BEF519E" w:rsidR="00B1007B" w:rsidRDefault="00C3316B" w:rsidP="00C3316B">
      <w:pPr>
        <w:pStyle w:val="Caption"/>
      </w:pPr>
      <w:bookmarkStart w:id="501" w:name="_Toc179881184"/>
      <w:r>
        <w:t xml:space="preserve">Hình </w:t>
      </w:r>
      <w:fldSimple w:instr=" STYLEREF 1 \s ">
        <w:r w:rsidR="000C09B3">
          <w:rPr>
            <w:noProof/>
          </w:rPr>
          <w:t>4</w:t>
        </w:r>
      </w:fldSimple>
      <w:r w:rsidR="00922610">
        <w:t>.</w:t>
      </w:r>
      <w:fldSimple w:instr=" SEQ Hình \* ARABIC \s 1 ">
        <w:r w:rsidR="000C09B3">
          <w:rPr>
            <w:noProof/>
          </w:rPr>
          <w:t>6</w:t>
        </w:r>
      </w:fldSimple>
      <w:r w:rsidRPr="00C3316B">
        <w:t xml:space="preserve"> </w:t>
      </w:r>
      <w:r>
        <w:t>Giao diện outline khóa học vừa được tạo</w:t>
      </w:r>
      <w:bookmarkEnd w:id="501"/>
    </w:p>
    <w:p w14:paraId="7617888F" w14:textId="77777777" w:rsidR="00BB7F2A" w:rsidRDefault="00BB7F2A" w:rsidP="00BB7F2A"/>
    <w:p w14:paraId="23E9DAFC" w14:textId="77777777" w:rsidR="00BB7F2A" w:rsidRDefault="00BB7F2A" w:rsidP="00BB7F2A"/>
    <w:p w14:paraId="7B138066" w14:textId="77777777" w:rsidR="00BB7F2A" w:rsidRDefault="00BB7F2A" w:rsidP="00BB7F2A"/>
    <w:p w14:paraId="2B4E2567" w14:textId="77777777" w:rsidR="00BB7F2A" w:rsidRPr="00BB7F2A" w:rsidRDefault="00BB7F2A" w:rsidP="00BB7F2A"/>
    <w:p w14:paraId="7777EF44" w14:textId="3B4C55FD" w:rsidR="00B1007B" w:rsidRPr="00254907" w:rsidRDefault="00B1007B" w:rsidP="00B1007B">
      <w:pPr>
        <w:pStyle w:val="Heading4"/>
        <w:rPr>
          <w:i w:val="0"/>
          <w:iCs w:val="0"/>
        </w:rPr>
      </w:pPr>
      <w:r w:rsidRPr="00254907">
        <w:rPr>
          <w:i w:val="0"/>
          <w:iCs w:val="0"/>
        </w:rPr>
        <w:lastRenderedPageBreak/>
        <w:t xml:space="preserve">Tạo chứng chỉ </w:t>
      </w:r>
      <w:r>
        <w:rPr>
          <w:i w:val="0"/>
          <w:iCs w:val="0"/>
        </w:rPr>
        <w:t>khóa học</w:t>
      </w:r>
    </w:p>
    <w:p w14:paraId="4F22F704" w14:textId="6D245A36" w:rsidR="00B1007B" w:rsidRDefault="00B1007B" w:rsidP="00B1007B">
      <w:pPr>
        <w:pStyle w:val="NoSpacing"/>
        <w:ind w:firstLine="720"/>
      </w:pPr>
      <w:r>
        <w:t xml:space="preserve">Thiết kế chứng chỉ cho khóa học của </w:t>
      </w:r>
      <w:r w:rsidR="00DE2286">
        <w:t>người quản lý khóa học</w:t>
      </w:r>
      <w:r>
        <w:t xml:space="preserve">, bao gồm cả logo của tổ chức, được định cấu hình trên phiên bản </w:t>
      </w:r>
      <w:r w:rsidR="00F05C3B">
        <w:t>OpenedX</w:t>
      </w:r>
      <w:r>
        <w:t xml:space="preserve"> của </w:t>
      </w:r>
      <w:r w:rsidR="00DE2286">
        <w:t>người quản lý khóa học</w:t>
      </w:r>
      <w:r>
        <w:t xml:space="preserve">. </w:t>
      </w:r>
    </w:p>
    <w:p w14:paraId="0B6B4347" w14:textId="77777777" w:rsidR="00B1007B" w:rsidRPr="008038DB" w:rsidRDefault="00B1007B" w:rsidP="00B1007B">
      <w:pPr>
        <w:pStyle w:val="NoSpacing"/>
        <w:numPr>
          <w:ilvl w:val="0"/>
          <w:numId w:val="39"/>
        </w:numPr>
        <w:rPr>
          <w:b/>
          <w:bCs/>
          <w:i/>
          <w:iCs/>
        </w:rPr>
      </w:pPr>
      <w:hyperlink r:id="rId89" w:anchor="id10" w:history="1">
        <w:r>
          <w:rPr>
            <w:rStyle w:val="Hyperlink"/>
            <w:b/>
            <w:bCs/>
            <w:i/>
            <w:iCs/>
            <w:color w:val="auto"/>
            <w:u w:val="none"/>
          </w:rPr>
          <w:t>Bật cho phép chứng</w:t>
        </w:r>
        <w:r w:rsidRPr="008038DB">
          <w:rPr>
            <w:rStyle w:val="Hyperlink"/>
            <w:b/>
            <w:bCs/>
            <w:i/>
            <w:iCs/>
            <w:color w:val="auto"/>
            <w:u w:val="none"/>
          </w:rPr>
          <w:t xml:space="preserve"> </w:t>
        </w:r>
        <w:r>
          <w:rPr>
            <w:rStyle w:val="Hyperlink"/>
            <w:b/>
            <w:bCs/>
            <w:i/>
            <w:iCs/>
            <w:color w:val="auto"/>
            <w:u w:val="none"/>
          </w:rPr>
          <w:t>chỉ</w:t>
        </w:r>
      </w:hyperlink>
    </w:p>
    <w:p w14:paraId="2D00A0B5" w14:textId="5CF33C5C" w:rsidR="00B1007B" w:rsidRPr="00B1007B" w:rsidRDefault="00B1007B" w:rsidP="00DB6AAB">
      <w:pPr>
        <w:pStyle w:val="NoSpacing"/>
        <w:ind w:firstLine="720"/>
      </w:pPr>
      <w:r w:rsidRPr="00B1007B">
        <w:t xml:space="preserve">Trước khi </w:t>
      </w:r>
      <w:r w:rsidR="00DE2286">
        <w:t>người quản lý khóa học</w:t>
      </w:r>
      <w:r w:rsidRPr="00B1007B">
        <w:t xml:space="preserve"> có thể tạo chứng chỉ, </w:t>
      </w:r>
      <w:r w:rsidR="00DE2286">
        <w:t>người quản lý khóa học</w:t>
      </w:r>
      <w:r w:rsidRPr="00B1007B">
        <w:t xml:space="preserve"> phải đảm bảo chứng chỉ web được bật cho khóa học của mình. Chứng chỉ web được bật theo mặc định cho các khóa học mới, tuy nhiên các khóa học cũ hơn có thể cần bật chúng:</w:t>
      </w:r>
    </w:p>
    <w:p w14:paraId="292133D7" w14:textId="77777777" w:rsidR="00DB6AAB" w:rsidRDefault="00B1007B" w:rsidP="00DB6AAB">
      <w:pPr>
        <w:numPr>
          <w:ilvl w:val="0"/>
          <w:numId w:val="14"/>
        </w:numPr>
        <w:spacing w:line="360" w:lineRule="auto"/>
      </w:pPr>
      <w:r>
        <w:t xml:space="preserve">Từ menu </w:t>
      </w:r>
      <w:r w:rsidRPr="007D6062">
        <w:rPr>
          <w:b/>
          <w:bCs/>
        </w:rPr>
        <w:t>Settings</w:t>
      </w:r>
      <w:r w:rsidRPr="007D6062">
        <w:t xml:space="preserve">, </w:t>
      </w:r>
      <w:r>
        <w:t>chọn</w:t>
      </w:r>
      <w:r w:rsidRPr="007D6062">
        <w:t> </w:t>
      </w:r>
      <w:r w:rsidRPr="007D6062">
        <w:rPr>
          <w:b/>
          <w:bCs/>
        </w:rPr>
        <w:t>Advanced Settings</w:t>
      </w:r>
      <w:r w:rsidRPr="007D6062">
        <w:t>.</w:t>
      </w:r>
      <w:r w:rsidR="00DB6AAB" w:rsidRPr="00DB6AAB">
        <w:t xml:space="preserve"> </w:t>
      </w:r>
    </w:p>
    <w:p w14:paraId="116DEBBC" w14:textId="232CD371" w:rsidR="00DB6AAB" w:rsidRDefault="00DB6AAB" w:rsidP="00DB6AAB">
      <w:pPr>
        <w:numPr>
          <w:ilvl w:val="0"/>
          <w:numId w:val="14"/>
        </w:numPr>
        <w:spacing w:line="360" w:lineRule="auto"/>
      </w:pPr>
      <w:r>
        <w:t>Chọn</w:t>
      </w:r>
      <w:r w:rsidRPr="007D6062">
        <w:t> </w:t>
      </w:r>
      <w:r w:rsidRPr="007D6062">
        <w:rPr>
          <w:b/>
          <w:bCs/>
        </w:rPr>
        <w:t>Show Deprecated Settings</w:t>
      </w:r>
      <w:r w:rsidRPr="007D6062">
        <w:t>.</w:t>
      </w:r>
    </w:p>
    <w:p w14:paraId="07F5B456" w14:textId="699B5E63" w:rsidR="00DB6AAB" w:rsidRDefault="00DB6AAB" w:rsidP="00DB6AAB">
      <w:pPr>
        <w:keepNext/>
        <w:spacing w:line="360" w:lineRule="auto"/>
        <w:jc w:val="center"/>
      </w:pPr>
      <w:r>
        <w:rPr>
          <w:noProof/>
        </w:rPr>
        <mc:AlternateContent>
          <mc:Choice Requires="wps">
            <w:drawing>
              <wp:anchor distT="0" distB="0" distL="114300" distR="114300" simplePos="0" relativeHeight="251716608" behindDoc="0" locked="0" layoutInCell="1" allowOverlap="1" wp14:anchorId="6A144DDE" wp14:editId="7A4F405A">
                <wp:simplePos x="0" y="0"/>
                <wp:positionH relativeFrom="column">
                  <wp:posOffset>3480580</wp:posOffset>
                </wp:positionH>
                <wp:positionV relativeFrom="paragraph">
                  <wp:posOffset>1074637</wp:posOffset>
                </wp:positionV>
                <wp:extent cx="972273" cy="272005"/>
                <wp:effectExtent l="0" t="0" r="18415" b="13970"/>
                <wp:wrapNone/>
                <wp:docPr id="2017517938" name="Rectangle 41"/>
                <wp:cNvGraphicFramePr/>
                <a:graphic xmlns:a="http://schemas.openxmlformats.org/drawingml/2006/main">
                  <a:graphicData uri="http://schemas.microsoft.com/office/word/2010/wordprocessingShape">
                    <wps:wsp>
                      <wps:cNvSpPr/>
                      <wps:spPr>
                        <a:xfrm>
                          <a:off x="0" y="0"/>
                          <a:ext cx="972273" cy="27200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76B3F" id="Rectangle 41" o:spid="_x0000_s1026" style="position:absolute;margin-left:274.05pt;margin-top:84.6pt;width:76.55pt;height:21.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" filled="f" strokecolor="red" strokeweight="1pt"/>
            </w:pict>
          </mc:Fallback>
        </mc:AlternateContent>
      </w:r>
      <w:r>
        <w:rPr>
          <w:noProof/>
        </w:rPr>
        <w:drawing>
          <wp:inline distT="0" distB="0" distL="0" distR="0" wp14:anchorId="0677E3D7" wp14:editId="75DAC5BE">
            <wp:extent cx="5868364" cy="2659898"/>
            <wp:effectExtent l="0" t="0" r="0" b="7620"/>
            <wp:docPr id="208897159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1592" name="Picture 40" descr="A screenshot of a computer&#10;&#10;Description automatically generated"/>
                    <pic:cNvPicPr/>
                  </pic:nvPicPr>
                  <pic:blipFill rotWithShape="1">
                    <a:blip r:embed="rId90" cstate="print">
                      <a:extLst>
                        <a:ext uri="{28A0092B-C50C-407E-A947-70E740481C1C}">
                          <a14:useLocalDpi xmlns:a14="http://schemas.microsoft.com/office/drawing/2010/main" val="0"/>
                        </a:ext>
                      </a:extLst>
                    </a:blip>
                    <a:srcRect l="12959" t="10566" r="9663" b="27081"/>
                    <a:stretch/>
                  </pic:blipFill>
                  <pic:spPr bwMode="auto">
                    <a:xfrm>
                      <a:off x="0" y="0"/>
                      <a:ext cx="5882498" cy="2666304"/>
                    </a:xfrm>
                    <a:prstGeom prst="rect">
                      <a:avLst/>
                    </a:prstGeom>
                    <a:ln>
                      <a:noFill/>
                    </a:ln>
                    <a:extLst>
                      <a:ext uri="{53640926-AAD7-44D8-BBD7-CCE9431645EC}">
                        <a14:shadowObscured xmlns:a14="http://schemas.microsoft.com/office/drawing/2010/main"/>
                      </a:ext>
                    </a:extLst>
                  </pic:spPr>
                </pic:pic>
              </a:graphicData>
            </a:graphic>
          </wp:inline>
        </w:drawing>
      </w:r>
    </w:p>
    <w:p w14:paraId="0E2B39E9" w14:textId="590AF06E" w:rsidR="00D90C1B" w:rsidRPr="00D90C1B" w:rsidRDefault="00C3316B" w:rsidP="00D90C1B">
      <w:pPr>
        <w:pStyle w:val="Caption"/>
      </w:pPr>
      <w:bookmarkStart w:id="502" w:name="_Toc179881185"/>
      <w:r>
        <w:t xml:space="preserve">Hình </w:t>
      </w:r>
      <w:fldSimple w:instr=" STYLEREF 1 \s ">
        <w:r w:rsidR="000C09B3">
          <w:rPr>
            <w:noProof/>
          </w:rPr>
          <w:t>4</w:t>
        </w:r>
      </w:fldSimple>
      <w:r w:rsidR="00922610">
        <w:t>.</w:t>
      </w:r>
      <w:fldSimple w:instr=" SEQ Hình \* ARABIC \s 1 ">
        <w:r w:rsidR="000C09B3">
          <w:rPr>
            <w:noProof/>
          </w:rPr>
          <w:t>7</w:t>
        </w:r>
      </w:fldSimple>
      <w:r w:rsidRPr="00C3316B">
        <w:t xml:space="preserve"> </w:t>
      </w:r>
      <w:r>
        <w:t>Advanced Settings</w:t>
      </w:r>
      <w:bookmarkEnd w:id="502"/>
    </w:p>
    <w:p w14:paraId="1E16AAC2" w14:textId="29306DB6" w:rsidR="00DB6AAB" w:rsidRDefault="00B1007B" w:rsidP="00DB6AAB">
      <w:pPr>
        <w:numPr>
          <w:ilvl w:val="0"/>
          <w:numId w:val="14"/>
        </w:numPr>
        <w:spacing w:line="360" w:lineRule="auto"/>
      </w:pPr>
      <w:r>
        <w:t>Nhấp vào trường</w:t>
      </w:r>
      <w:r w:rsidRPr="007D6062">
        <w:t> </w:t>
      </w:r>
      <w:r w:rsidRPr="007D6062">
        <w:rPr>
          <w:b/>
          <w:bCs/>
        </w:rPr>
        <w:t>Certificate Web/HTML View Enabled</w:t>
      </w:r>
      <w:r w:rsidRPr="007D6062">
        <w:t xml:space="preserve">, </w:t>
      </w:r>
      <w:r>
        <w:t>nhập</w:t>
      </w:r>
      <w:r w:rsidRPr="007D6062">
        <w:t> true.</w:t>
      </w:r>
    </w:p>
    <w:p w14:paraId="0D9C4A02" w14:textId="77777777" w:rsidR="00DB6AAB" w:rsidRDefault="00DB6AAB" w:rsidP="00DB6AAB">
      <w:pPr>
        <w:keepNext/>
        <w:spacing w:line="360" w:lineRule="auto"/>
      </w:pPr>
      <w:r>
        <w:rPr>
          <w:noProof/>
        </w:rPr>
        <w:drawing>
          <wp:inline distT="0" distB="0" distL="0" distR="0" wp14:anchorId="009A15A5" wp14:editId="25C62867">
            <wp:extent cx="5966750" cy="2517284"/>
            <wp:effectExtent l="0" t="0" r="0" b="0"/>
            <wp:docPr id="911072159"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2159" name="Picture 42" descr="A screenshot of a computer&#10;&#10;Description automatically generated"/>
                    <pic:cNvPicPr/>
                  </pic:nvPicPr>
                  <pic:blipFill rotWithShape="1">
                    <a:blip r:embed="rId91">
                      <a:extLst>
                        <a:ext uri="{28A0092B-C50C-407E-A947-70E740481C1C}">
                          <a14:useLocalDpi xmlns:a14="http://schemas.microsoft.com/office/drawing/2010/main" val="0"/>
                        </a:ext>
                      </a:extLst>
                    </a:blip>
                    <a:srcRect l="13352" t="12298" r="16664" b="35212"/>
                    <a:stretch/>
                  </pic:blipFill>
                  <pic:spPr bwMode="auto">
                    <a:xfrm>
                      <a:off x="0" y="0"/>
                      <a:ext cx="5975805" cy="2521104"/>
                    </a:xfrm>
                    <a:prstGeom prst="rect">
                      <a:avLst/>
                    </a:prstGeom>
                    <a:ln>
                      <a:noFill/>
                    </a:ln>
                    <a:extLst>
                      <a:ext uri="{53640926-AAD7-44D8-BBD7-CCE9431645EC}">
                        <a14:shadowObscured xmlns:a14="http://schemas.microsoft.com/office/drawing/2010/main"/>
                      </a:ext>
                    </a:extLst>
                  </pic:spPr>
                </pic:pic>
              </a:graphicData>
            </a:graphic>
          </wp:inline>
        </w:drawing>
      </w:r>
    </w:p>
    <w:p w14:paraId="7EA4694E" w14:textId="55C7A498" w:rsidR="00DB6AAB" w:rsidRPr="007D6062" w:rsidRDefault="00C3316B" w:rsidP="00C3316B">
      <w:pPr>
        <w:pStyle w:val="Caption"/>
      </w:pPr>
      <w:bookmarkStart w:id="503" w:name="_Toc179881186"/>
      <w:r>
        <w:t xml:space="preserve">Hình </w:t>
      </w:r>
      <w:fldSimple w:instr=" STYLEREF 1 \s ">
        <w:r w:rsidR="000C09B3">
          <w:rPr>
            <w:noProof/>
          </w:rPr>
          <w:t>4</w:t>
        </w:r>
      </w:fldSimple>
      <w:r w:rsidR="00922610">
        <w:t>.</w:t>
      </w:r>
      <w:fldSimple w:instr=" SEQ Hình \* ARABIC \s 1 ">
        <w:r w:rsidR="000C09B3">
          <w:rPr>
            <w:noProof/>
          </w:rPr>
          <w:t>8</w:t>
        </w:r>
      </w:fldSimple>
      <w:r w:rsidRPr="00C3316B">
        <w:t xml:space="preserve"> </w:t>
      </w:r>
      <w:r>
        <w:t xml:space="preserve">Cài đặt </w:t>
      </w:r>
      <w:r w:rsidRPr="002A43A4">
        <w:t>Certificate Web/HTML View Enabled</w:t>
      </w:r>
      <w:bookmarkEnd w:id="503"/>
    </w:p>
    <w:p w14:paraId="5768123E" w14:textId="77777777" w:rsidR="00B1007B" w:rsidRPr="007D6062" w:rsidRDefault="00B1007B" w:rsidP="00B1007B">
      <w:pPr>
        <w:numPr>
          <w:ilvl w:val="0"/>
          <w:numId w:val="14"/>
        </w:numPr>
        <w:spacing w:line="360" w:lineRule="auto"/>
      </w:pPr>
      <w:r>
        <w:t>Ở cuối trang</w:t>
      </w:r>
      <w:r w:rsidRPr="007D6062">
        <w:t xml:space="preserve">, </w:t>
      </w:r>
      <w:r>
        <w:t>chọn</w:t>
      </w:r>
      <w:r w:rsidRPr="007D6062">
        <w:t> </w:t>
      </w:r>
      <w:r w:rsidRPr="007D6062">
        <w:rPr>
          <w:b/>
          <w:bCs/>
        </w:rPr>
        <w:t>Save Changes</w:t>
      </w:r>
      <w:r w:rsidRPr="007D6062">
        <w:t>.</w:t>
      </w:r>
    </w:p>
    <w:p w14:paraId="4E90A8D1" w14:textId="70069330" w:rsidR="00B1007B" w:rsidRDefault="00B1007B" w:rsidP="00B1007B">
      <w:pPr>
        <w:pStyle w:val="NoSpacing"/>
        <w:ind w:firstLine="360"/>
      </w:pPr>
      <w:r>
        <w:lastRenderedPageBreak/>
        <w:t xml:space="preserve">Ngoài việc bật chứng chỉ web cho khóa học của mình, </w:t>
      </w:r>
      <w:r w:rsidR="00DE2286">
        <w:t>người quản lý khóa học</w:t>
      </w:r>
      <w:r>
        <w:t xml:space="preserve"> phải thêm chế độ khóa học cho khóa học mà </w:t>
      </w:r>
      <w:r w:rsidR="00DE2286">
        <w:t>người quản lý khóa học</w:t>
      </w:r>
      <w:r>
        <w:t xml:space="preserve"> muốn tạo chứng chỉ</w:t>
      </w:r>
      <w:r w:rsidR="00A10A61">
        <w:t>(tài khoản quản lý phải được gán ở quyền admin để có thể thực hiện tính năng này)</w:t>
      </w:r>
      <w:r>
        <w:t xml:space="preserve">: </w:t>
      </w:r>
    </w:p>
    <w:p w14:paraId="1EA94108" w14:textId="3DAD181C" w:rsidR="00B1007B" w:rsidRPr="007D6062" w:rsidRDefault="00B1007B" w:rsidP="00B1007B">
      <w:pPr>
        <w:numPr>
          <w:ilvl w:val="0"/>
          <w:numId w:val="15"/>
        </w:numPr>
        <w:spacing w:line="360" w:lineRule="auto"/>
      </w:pPr>
      <w:r w:rsidRPr="008038DB">
        <w:t xml:space="preserve">Truy cập trang web Quản trị LMS Django cho phiên bản </w:t>
      </w:r>
      <w:r w:rsidR="00F05C3B">
        <w:t>OpenedX</w:t>
      </w:r>
      <w:r w:rsidRPr="008038DB">
        <w:t xml:space="preserve"> của </w:t>
      </w:r>
      <w:r w:rsidR="00DE2286">
        <w:t>người quản lý khóa học</w:t>
      </w:r>
      <w:r>
        <w:t>. Ví dụ: studio.local.edly.io/admin</w:t>
      </w:r>
    </w:p>
    <w:p w14:paraId="5E3080FC" w14:textId="7FE736EC" w:rsidR="00B1007B" w:rsidRDefault="00B1007B" w:rsidP="00B1007B">
      <w:pPr>
        <w:numPr>
          <w:ilvl w:val="0"/>
          <w:numId w:val="15"/>
        </w:numPr>
        <w:spacing w:line="360" w:lineRule="auto"/>
      </w:pPr>
      <w:r>
        <w:t>Tìm mục</w:t>
      </w:r>
      <w:r w:rsidRPr="007D6062">
        <w:t> </w:t>
      </w:r>
      <w:r w:rsidRPr="007D6062">
        <w:rPr>
          <w:b/>
          <w:bCs/>
        </w:rPr>
        <w:t>Course Modes</w:t>
      </w:r>
      <w:r w:rsidRPr="007D6062">
        <w:t> </w:t>
      </w:r>
      <w:r>
        <w:t>chọn</w:t>
      </w:r>
      <w:r w:rsidRPr="007D6062">
        <w:t> </w:t>
      </w:r>
      <w:r w:rsidRPr="007D6062">
        <w:rPr>
          <w:b/>
          <w:bCs/>
        </w:rPr>
        <w:t>Course modes</w:t>
      </w:r>
      <w:r w:rsidRPr="007D6062">
        <w:t xml:space="preserve">, </w:t>
      </w:r>
      <w:r>
        <w:t xml:space="preserve">thêm chế độ khóa học mới cho khóa học mà </w:t>
      </w:r>
      <w:r w:rsidR="00DE2286">
        <w:t>người quản lý khóa học</w:t>
      </w:r>
      <w:r>
        <w:t xml:space="preserve"> muốn tạo chứng chỉ:</w:t>
      </w:r>
    </w:p>
    <w:p w14:paraId="05D11C6A" w14:textId="77777777" w:rsidR="00B1007B" w:rsidRDefault="00B1007B" w:rsidP="00DB6AAB">
      <w:pPr>
        <w:keepNext/>
        <w:spacing w:line="360" w:lineRule="auto"/>
        <w:jc w:val="center"/>
      </w:pPr>
      <w:r>
        <w:rPr>
          <w:noProof/>
        </w:rPr>
        <w:drawing>
          <wp:inline distT="0" distB="0" distL="0" distR="0" wp14:anchorId="1EED92B5" wp14:editId="1B21DBE2">
            <wp:extent cx="5680075" cy="2960370"/>
            <wp:effectExtent l="0" t="0" r="0" b="0"/>
            <wp:docPr id="102966918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9180" name="Picture 14"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l="4383" t="11299" b="904"/>
                    <a:stretch/>
                  </pic:blipFill>
                  <pic:spPr bwMode="auto">
                    <a:xfrm>
                      <a:off x="0" y="0"/>
                      <a:ext cx="5680075" cy="2960370"/>
                    </a:xfrm>
                    <a:prstGeom prst="rect">
                      <a:avLst/>
                    </a:prstGeom>
                    <a:ln>
                      <a:noFill/>
                    </a:ln>
                    <a:extLst>
                      <a:ext uri="{53640926-AAD7-44D8-BBD7-CCE9431645EC}">
                        <a14:shadowObscured xmlns:a14="http://schemas.microsoft.com/office/drawing/2010/main"/>
                      </a:ext>
                    </a:extLst>
                  </pic:spPr>
                </pic:pic>
              </a:graphicData>
            </a:graphic>
          </wp:inline>
        </w:drawing>
      </w:r>
    </w:p>
    <w:p w14:paraId="423BD251" w14:textId="5F30F13B" w:rsidR="00B1007B" w:rsidRDefault="00C3316B" w:rsidP="00C3316B">
      <w:pPr>
        <w:pStyle w:val="Caption"/>
      </w:pPr>
      <w:bookmarkStart w:id="504" w:name="_Toc179881187"/>
      <w:r>
        <w:t xml:space="preserve">Hình </w:t>
      </w:r>
      <w:fldSimple w:instr=" STYLEREF 1 \s ">
        <w:r w:rsidR="000C09B3">
          <w:rPr>
            <w:noProof/>
          </w:rPr>
          <w:t>4</w:t>
        </w:r>
      </w:fldSimple>
      <w:r w:rsidR="00922610">
        <w:t>.</w:t>
      </w:r>
      <w:fldSimple w:instr=" SEQ Hình \* ARABIC \s 1 ">
        <w:r w:rsidR="000C09B3">
          <w:rPr>
            <w:noProof/>
          </w:rPr>
          <w:t>9</w:t>
        </w:r>
      </w:fldSimple>
      <w:r>
        <w:t xml:space="preserve"> Giao diện admin Course mode</w:t>
      </w:r>
      <w:bookmarkEnd w:id="504"/>
    </w:p>
    <w:p w14:paraId="03F113E7" w14:textId="19A889A0" w:rsidR="00B1007B" w:rsidRDefault="00B1007B" w:rsidP="00A10A61">
      <w:pPr>
        <w:pStyle w:val="NoSpacing"/>
        <w:numPr>
          <w:ilvl w:val="0"/>
          <w:numId w:val="15"/>
        </w:numPr>
      </w:pPr>
      <w:r>
        <w:t xml:space="preserve">Chọn </w:t>
      </w:r>
      <w:r w:rsidR="00F37029" w:rsidRPr="00F37029">
        <w:rPr>
          <w:b/>
          <w:bCs/>
        </w:rPr>
        <w:t>Add Course Mode</w:t>
      </w:r>
      <w:r>
        <w:t>, thêm 1 mode mới cho khóa học muốn tạo chứng chỉ:</w:t>
      </w:r>
    </w:p>
    <w:p w14:paraId="529531B9" w14:textId="77777777" w:rsidR="00B1007B" w:rsidRDefault="00B1007B" w:rsidP="00DB6AAB">
      <w:pPr>
        <w:pStyle w:val="NoSpacing"/>
        <w:keepNext/>
        <w:jc w:val="center"/>
      </w:pPr>
      <w:r>
        <w:rPr>
          <w:noProof/>
        </w:rPr>
        <w:lastRenderedPageBreak/>
        <w:drawing>
          <wp:inline distT="0" distB="0" distL="0" distR="0" wp14:anchorId="7CFD346E" wp14:editId="18D15D2B">
            <wp:extent cx="5718175" cy="3087370"/>
            <wp:effectExtent l="0" t="0" r="0" b="0"/>
            <wp:docPr id="58023294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32947" name="Picture 15" descr="A screenshot of a computer&#10;&#10;Description automatically generated"/>
                    <pic:cNvPicPr/>
                  </pic:nvPicPr>
                  <pic:blipFill rotWithShape="1">
                    <a:blip r:embed="rId93" cstate="print">
                      <a:extLst>
                        <a:ext uri="{28A0092B-C50C-407E-A947-70E740481C1C}">
                          <a14:useLocalDpi xmlns:a14="http://schemas.microsoft.com/office/drawing/2010/main" val="0"/>
                        </a:ext>
                      </a:extLst>
                    </a:blip>
                    <a:srcRect l="3741" t="7602"/>
                    <a:stretch/>
                  </pic:blipFill>
                  <pic:spPr bwMode="auto">
                    <a:xfrm>
                      <a:off x="0" y="0"/>
                      <a:ext cx="5718175" cy="3087370"/>
                    </a:xfrm>
                    <a:prstGeom prst="rect">
                      <a:avLst/>
                    </a:prstGeom>
                    <a:ln>
                      <a:noFill/>
                    </a:ln>
                    <a:extLst>
                      <a:ext uri="{53640926-AAD7-44D8-BBD7-CCE9431645EC}">
                        <a14:shadowObscured xmlns:a14="http://schemas.microsoft.com/office/drawing/2010/main"/>
                      </a:ext>
                    </a:extLst>
                  </pic:spPr>
                </pic:pic>
              </a:graphicData>
            </a:graphic>
          </wp:inline>
        </w:drawing>
      </w:r>
    </w:p>
    <w:p w14:paraId="40A177E0" w14:textId="4982F8CC" w:rsidR="00B1007B" w:rsidRDefault="00C3316B" w:rsidP="00C3316B">
      <w:pPr>
        <w:pStyle w:val="Caption"/>
      </w:pPr>
      <w:bookmarkStart w:id="505" w:name="_Toc179881188"/>
      <w:r>
        <w:t xml:space="preserve">Hình </w:t>
      </w:r>
      <w:fldSimple w:instr=" STYLEREF 1 \s ">
        <w:r w:rsidR="000C09B3">
          <w:rPr>
            <w:noProof/>
          </w:rPr>
          <w:t>4</w:t>
        </w:r>
      </w:fldSimple>
      <w:r w:rsidR="00922610">
        <w:t>.</w:t>
      </w:r>
      <w:fldSimple w:instr=" SEQ Hình \* ARABIC \s 1 ">
        <w:r w:rsidR="000C09B3">
          <w:rPr>
            <w:noProof/>
          </w:rPr>
          <w:t>10</w:t>
        </w:r>
      </w:fldSimple>
      <w:r w:rsidRPr="00C3316B">
        <w:t xml:space="preserve"> </w:t>
      </w:r>
      <w:r>
        <w:t>Giao diện thêm mới Course mode</w:t>
      </w:r>
      <w:bookmarkEnd w:id="505"/>
    </w:p>
    <w:p w14:paraId="1077AB1D" w14:textId="77777777" w:rsidR="00A10A61" w:rsidRDefault="00A10A61" w:rsidP="00A10A61">
      <w:pPr>
        <w:pStyle w:val="NoSpacing"/>
        <w:numPr>
          <w:ilvl w:val="0"/>
          <w:numId w:val="15"/>
        </w:numPr>
      </w:pPr>
      <w:r>
        <w:t xml:space="preserve">Nhấn vào biểu tượng kính lúp tại trường </w:t>
      </w:r>
      <w:r w:rsidRPr="003E3DBD">
        <w:rPr>
          <w:b/>
          <w:bCs/>
        </w:rPr>
        <w:t>Course</w:t>
      </w:r>
      <w:r>
        <w:t xml:space="preserve"> để chọn khóa học muốn tạo chứng chỉ.</w:t>
      </w:r>
    </w:p>
    <w:p w14:paraId="32E501FA" w14:textId="59EC259D" w:rsidR="00A10A61" w:rsidRDefault="00A10A61" w:rsidP="00A10A61">
      <w:pPr>
        <w:pStyle w:val="NoSpacing"/>
        <w:ind w:left="360"/>
      </w:pPr>
      <w:r>
        <w:t xml:space="preserve"> Tại trường </w:t>
      </w:r>
      <w:r w:rsidRPr="00A10A61">
        <w:rPr>
          <w:b/>
          <w:bCs/>
        </w:rPr>
        <w:t>Mode</w:t>
      </w:r>
      <w:r>
        <w:t xml:space="preserve"> chọn </w:t>
      </w:r>
      <w:r w:rsidRPr="00A10A61">
        <w:rPr>
          <w:b/>
          <w:bCs/>
        </w:rPr>
        <w:t>Honor</w:t>
      </w:r>
      <w:r>
        <w:rPr>
          <w:b/>
          <w:bCs/>
        </w:rPr>
        <w:t xml:space="preserve">. </w:t>
      </w:r>
      <w:r>
        <w:t xml:space="preserve">Nhập tên chung cho chứng chỉ tại trường </w:t>
      </w:r>
      <w:r w:rsidRPr="00A10A61">
        <w:rPr>
          <w:b/>
          <w:bCs/>
        </w:rPr>
        <w:t>Display Name</w:t>
      </w:r>
      <w:r>
        <w:rPr>
          <w:b/>
          <w:bCs/>
        </w:rPr>
        <w:t xml:space="preserve">. </w:t>
      </w:r>
      <w:r>
        <w:t xml:space="preserve">Điền các thông tin còn lại theo nhu cầu. Sau đó nhấn </w:t>
      </w:r>
      <w:r w:rsidRPr="00A10A61">
        <w:rPr>
          <w:b/>
          <w:bCs/>
        </w:rPr>
        <w:t>Save</w:t>
      </w:r>
      <w:r>
        <w:t xml:space="preserve"> ở cuối màn hình. </w:t>
      </w:r>
    </w:p>
    <w:p w14:paraId="41F04193" w14:textId="54F1CED6" w:rsidR="00A10A61" w:rsidRDefault="00A10A61" w:rsidP="00A10A61">
      <w:pPr>
        <w:pStyle w:val="NoSpacing"/>
        <w:numPr>
          <w:ilvl w:val="0"/>
          <w:numId w:val="15"/>
        </w:numPr>
      </w:pPr>
      <w:r>
        <w:t xml:space="preserve">Khi chế độ khóa học được thêm thành công, quay trở lại giao diện Studio, tại </w:t>
      </w:r>
      <w:r w:rsidRPr="00A10A61">
        <w:rPr>
          <w:b/>
          <w:bCs/>
        </w:rPr>
        <w:t>Settings</w:t>
      </w:r>
      <w:r>
        <w:t xml:space="preserve"> chọn </w:t>
      </w:r>
      <w:r w:rsidRPr="00A10A61">
        <w:rPr>
          <w:b/>
          <w:bCs/>
        </w:rPr>
        <w:t>Certificate</w:t>
      </w:r>
      <w:r>
        <w:t>. Giao diện lúc này sẽ như sau:</w:t>
      </w:r>
    </w:p>
    <w:p w14:paraId="12C31486" w14:textId="3D45EC2D" w:rsidR="00C3316B" w:rsidRDefault="00A10A61" w:rsidP="00C3316B">
      <w:pPr>
        <w:pStyle w:val="NoSpacing"/>
        <w:keepNext/>
      </w:pPr>
      <w:r>
        <w:rPr>
          <w:noProof/>
        </w:rPr>
        <w:drawing>
          <wp:inline distT="0" distB="0" distL="0" distR="0" wp14:anchorId="0063A8EE" wp14:editId="5831496D">
            <wp:extent cx="5836041" cy="1898248"/>
            <wp:effectExtent l="0" t="0" r="0" b="6985"/>
            <wp:docPr id="102268365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3658" name="Picture 43" descr="A screenshot of a computer&#10;&#10;Description automatically generated"/>
                    <pic:cNvPicPr/>
                  </pic:nvPicPr>
                  <pic:blipFill rotWithShape="1">
                    <a:blip r:embed="rId94" cstate="print">
                      <a:extLst>
                        <a:ext uri="{28A0092B-C50C-407E-A947-70E740481C1C}">
                          <a14:useLocalDpi xmlns:a14="http://schemas.microsoft.com/office/drawing/2010/main" val="0"/>
                        </a:ext>
                      </a:extLst>
                    </a:blip>
                    <a:srcRect l="13444" t="10392" r="9875" b="45267"/>
                    <a:stretch/>
                  </pic:blipFill>
                  <pic:spPr bwMode="auto">
                    <a:xfrm>
                      <a:off x="0" y="0"/>
                      <a:ext cx="5848150" cy="1902186"/>
                    </a:xfrm>
                    <a:prstGeom prst="rect">
                      <a:avLst/>
                    </a:prstGeom>
                    <a:ln>
                      <a:noFill/>
                    </a:ln>
                    <a:extLst>
                      <a:ext uri="{53640926-AAD7-44D8-BBD7-CCE9431645EC}">
                        <a14:shadowObscured xmlns:a14="http://schemas.microsoft.com/office/drawing/2010/main"/>
                      </a:ext>
                    </a:extLst>
                  </pic:spPr>
                </pic:pic>
              </a:graphicData>
            </a:graphic>
          </wp:inline>
        </w:drawing>
      </w:r>
    </w:p>
    <w:p w14:paraId="595CBABA" w14:textId="167AF6C2" w:rsidR="00A10A61" w:rsidRDefault="00C3316B" w:rsidP="00C3316B">
      <w:pPr>
        <w:pStyle w:val="Caption"/>
      </w:pPr>
      <w:bookmarkStart w:id="506" w:name="_Toc179881189"/>
      <w:r>
        <w:t xml:space="preserve">Hình </w:t>
      </w:r>
      <w:fldSimple w:instr=" STYLEREF 1 \s ">
        <w:r w:rsidR="000C09B3">
          <w:rPr>
            <w:noProof/>
          </w:rPr>
          <w:t>4</w:t>
        </w:r>
      </w:fldSimple>
      <w:r w:rsidR="00922610">
        <w:t>.</w:t>
      </w:r>
      <w:fldSimple w:instr=" SEQ Hình \* ARABIC \s 1 ">
        <w:r w:rsidR="000C09B3">
          <w:rPr>
            <w:noProof/>
          </w:rPr>
          <w:t>11</w:t>
        </w:r>
      </w:fldSimple>
      <w:r w:rsidRPr="00C3316B">
        <w:t xml:space="preserve"> </w:t>
      </w:r>
      <w:r>
        <w:t>Giao diện quản lý chứng chỉ trong Studio</w:t>
      </w:r>
      <w:bookmarkEnd w:id="506"/>
    </w:p>
    <w:p w14:paraId="38D92093" w14:textId="77777777" w:rsidR="00A10A61" w:rsidRDefault="00A10A61" w:rsidP="00A10A61">
      <w:pPr>
        <w:pStyle w:val="NoSpacing"/>
        <w:ind w:firstLine="720"/>
      </w:pPr>
      <w:r>
        <w:t>Bắt đầu tạo chứng chỉ cho khóa học, thực hiện theo các bước sau:</w:t>
      </w:r>
    </w:p>
    <w:p w14:paraId="2525158E" w14:textId="77777777" w:rsidR="00CB57BC" w:rsidRDefault="00A10A61" w:rsidP="00CB57BC">
      <w:pPr>
        <w:pStyle w:val="NoSpacing"/>
        <w:numPr>
          <w:ilvl w:val="0"/>
          <w:numId w:val="65"/>
        </w:numPr>
      </w:pPr>
      <w:r>
        <w:t xml:space="preserve">Chọn </w:t>
      </w:r>
      <w:r w:rsidRPr="00A10A61">
        <w:rPr>
          <w:b/>
          <w:bCs/>
        </w:rPr>
        <w:t>Add your first certificate</w:t>
      </w:r>
      <w:r>
        <w:rPr>
          <w:b/>
          <w:bCs/>
        </w:rPr>
        <w:t xml:space="preserve">, </w:t>
      </w:r>
      <w:r>
        <w:t>trình chỉnh sửa chứng chỉ mở ra</w:t>
      </w:r>
      <w:r w:rsidR="00CB57BC">
        <w:t xml:space="preserve">. </w:t>
      </w:r>
    </w:p>
    <w:p w14:paraId="1597BEED" w14:textId="673631E5" w:rsidR="00CB57BC" w:rsidRDefault="00CB57BC" w:rsidP="00CB57BC">
      <w:pPr>
        <w:pStyle w:val="NoSpacing"/>
        <w:ind w:firstLine="720"/>
      </w:pPr>
      <w:r>
        <w:t xml:space="preserve">Điền tiêu đề muốn ghi đè lên tiêu đề mặc định của chứng chỉ tại trường </w:t>
      </w:r>
      <w:r w:rsidRPr="00CB57BC">
        <w:rPr>
          <w:b/>
          <w:bCs/>
        </w:rPr>
        <w:t>Course title override</w:t>
      </w:r>
      <w:r w:rsidR="00A10A61">
        <w:t>:</w:t>
      </w:r>
    </w:p>
    <w:p w14:paraId="2E5A9D9B" w14:textId="77777777" w:rsidR="00CB57BC" w:rsidRDefault="00CB57BC" w:rsidP="00CB57BC">
      <w:pPr>
        <w:pStyle w:val="NoSpacing"/>
        <w:keepNext/>
      </w:pPr>
      <w:r>
        <w:rPr>
          <w:noProof/>
        </w:rPr>
        <w:lastRenderedPageBreak/>
        <w:drawing>
          <wp:inline distT="0" distB="0" distL="0" distR="0" wp14:anchorId="7AAF07DA" wp14:editId="60BD45F2">
            <wp:extent cx="5914664" cy="3426285"/>
            <wp:effectExtent l="0" t="0" r="0" b="3175"/>
            <wp:docPr id="169191602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16029" name="Picture 44" descr="A screenshot of a computer&#10;&#10;Description automatically generated"/>
                    <pic:cNvPicPr/>
                  </pic:nvPicPr>
                  <pic:blipFill rotWithShape="1">
                    <a:blip r:embed="rId95" cstate="print">
                      <a:extLst>
                        <a:ext uri="{28A0092B-C50C-407E-A947-70E740481C1C}">
                          <a14:useLocalDpi xmlns:a14="http://schemas.microsoft.com/office/drawing/2010/main" val="0"/>
                        </a:ext>
                      </a:extLst>
                    </a:blip>
                    <a:srcRect l="4579" t="10739" r="8413" b="-347"/>
                    <a:stretch/>
                  </pic:blipFill>
                  <pic:spPr bwMode="auto">
                    <a:xfrm>
                      <a:off x="0" y="0"/>
                      <a:ext cx="5919925" cy="3429332"/>
                    </a:xfrm>
                    <a:prstGeom prst="rect">
                      <a:avLst/>
                    </a:prstGeom>
                    <a:ln>
                      <a:noFill/>
                    </a:ln>
                    <a:extLst>
                      <a:ext uri="{53640926-AAD7-44D8-BBD7-CCE9431645EC}">
                        <a14:shadowObscured xmlns:a14="http://schemas.microsoft.com/office/drawing/2010/main"/>
                      </a:ext>
                    </a:extLst>
                  </pic:spPr>
                </pic:pic>
              </a:graphicData>
            </a:graphic>
          </wp:inline>
        </w:drawing>
      </w:r>
    </w:p>
    <w:p w14:paraId="61DD1794" w14:textId="4AFB1FBF" w:rsidR="00A10A61" w:rsidRDefault="00C3316B" w:rsidP="00C3316B">
      <w:pPr>
        <w:pStyle w:val="Caption"/>
      </w:pPr>
      <w:bookmarkStart w:id="507" w:name="_Toc179881190"/>
      <w:r>
        <w:t xml:space="preserve">Hình </w:t>
      </w:r>
      <w:fldSimple w:instr=" STYLEREF 1 \s ">
        <w:r w:rsidR="000C09B3">
          <w:rPr>
            <w:noProof/>
          </w:rPr>
          <w:t>4</w:t>
        </w:r>
      </w:fldSimple>
      <w:r w:rsidR="00922610">
        <w:t>.</w:t>
      </w:r>
      <w:fldSimple w:instr=" SEQ Hình \* ARABIC \s 1 ">
        <w:r w:rsidR="000C09B3">
          <w:rPr>
            <w:noProof/>
          </w:rPr>
          <w:t>12</w:t>
        </w:r>
      </w:fldSimple>
      <w:r w:rsidRPr="00C3316B">
        <w:t xml:space="preserve"> </w:t>
      </w:r>
      <w:r>
        <w:t>Trình chỉnh sửa chứng chỉ khóa học</w:t>
      </w:r>
      <w:bookmarkEnd w:id="507"/>
    </w:p>
    <w:p w14:paraId="225A1BF1" w14:textId="051EA2F4" w:rsidR="00CB57BC" w:rsidRDefault="00CB57BC" w:rsidP="00CB57BC">
      <w:pPr>
        <w:pStyle w:val="NoSpacing"/>
        <w:ind w:firstLine="720"/>
      </w:pPr>
      <w:r w:rsidRPr="00CB57BC">
        <w:t xml:space="preserve">Thêm người ký </w:t>
      </w:r>
      <w:r>
        <w:t xml:space="preserve">- </w:t>
      </w:r>
      <w:r w:rsidRPr="00CB57BC">
        <w:rPr>
          <w:b/>
          <w:bCs/>
        </w:rPr>
        <w:t>Signatory</w:t>
      </w:r>
      <w:r w:rsidRPr="00CB57BC">
        <w:t xml:space="preserve"> cho mỗi người được liên kết với khóa học hoặc tổ chức có tên và chức danh mà </w:t>
      </w:r>
      <w:r w:rsidR="00DE2286">
        <w:t>người quản lý khóa học</w:t>
      </w:r>
      <w:r w:rsidRPr="00CB57BC">
        <w:t xml:space="preserve"> muốn xuất hiện trên chứng chỉ. </w:t>
      </w:r>
      <w:r w:rsidR="00DE2286">
        <w:t>Người quản lý khóa học</w:t>
      </w:r>
      <w:r w:rsidRPr="00CB57BC">
        <w:t xml:space="preserve"> phải chỉ định ít nhất một người ký</w:t>
      </w:r>
      <w:r>
        <w:t xml:space="preserve"> và </w:t>
      </w:r>
      <w:r w:rsidRPr="00CB57BC">
        <w:t>có thể thêm bao nhiêu người ký nếu cần.</w:t>
      </w:r>
    </w:p>
    <w:p w14:paraId="3E7BE99F" w14:textId="32BE52E7" w:rsidR="00CB57BC" w:rsidRDefault="00CB57BC" w:rsidP="00CB57BC">
      <w:pPr>
        <w:pStyle w:val="NoSpacing"/>
        <w:ind w:firstLine="720"/>
      </w:pPr>
      <w:r>
        <w:t xml:space="preserve">Điền các thông tin của người ký tên như Name, tiêu đề về người ký  và tổ chức của người ký tên. </w:t>
      </w:r>
      <w:r w:rsidRPr="00CB57BC">
        <w:t>Tùy chọn tải lên tệp hình ảnh hiển thị chữ ký của từng người ký</w:t>
      </w:r>
      <w:r>
        <w:t xml:space="preserve"> tại trường </w:t>
      </w:r>
      <w:r w:rsidRPr="00CB57BC">
        <w:rPr>
          <w:b/>
          <w:bCs/>
        </w:rPr>
        <w:t>Signature image</w:t>
      </w:r>
      <w:r w:rsidRPr="00CB57BC">
        <w:t>.</w:t>
      </w:r>
      <w:r>
        <w:t xml:space="preserve"> </w:t>
      </w:r>
      <w:r w:rsidRPr="00CB57BC">
        <w:t xml:space="preserve">Tệp hình ảnh phải là tệp .png </w:t>
      </w:r>
      <w:r>
        <w:t xml:space="preserve">nền </w:t>
      </w:r>
      <w:r w:rsidRPr="00CB57BC">
        <w:t>trong suốt, 450px x 150px.</w:t>
      </w:r>
    </w:p>
    <w:p w14:paraId="7B4D3F62" w14:textId="77777777" w:rsidR="00CB57BC" w:rsidRDefault="00CB57BC" w:rsidP="00CB57BC">
      <w:pPr>
        <w:pStyle w:val="NoSpacing"/>
        <w:keepNext/>
        <w:ind w:firstLine="720"/>
      </w:pPr>
      <w:r>
        <w:rPr>
          <w:noProof/>
        </w:rPr>
        <w:lastRenderedPageBreak/>
        <w:drawing>
          <wp:inline distT="0" distB="0" distL="0" distR="0" wp14:anchorId="1167E0D4" wp14:editId="231466ED">
            <wp:extent cx="5150734" cy="3571184"/>
            <wp:effectExtent l="0" t="0" r="0" b="0"/>
            <wp:docPr id="1724604762" name="Picture 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04762" name="Picture 45" descr="A computer screen shot of a computer&#10;&#10;Description automatically generated"/>
                    <pic:cNvPicPr/>
                  </pic:nvPicPr>
                  <pic:blipFill rotWithShape="1">
                    <a:blip r:embed="rId96" cstate="print">
                      <a:extLst>
                        <a:ext uri="{28A0092B-C50C-407E-A947-70E740481C1C}">
                          <a14:useLocalDpi xmlns:a14="http://schemas.microsoft.com/office/drawing/2010/main" val="0"/>
                        </a:ext>
                      </a:extLst>
                    </a:blip>
                    <a:srcRect l="15495" t="9699" r="14241" b="3690"/>
                    <a:stretch/>
                  </pic:blipFill>
                  <pic:spPr bwMode="auto">
                    <a:xfrm>
                      <a:off x="0" y="0"/>
                      <a:ext cx="5157518" cy="3575888"/>
                    </a:xfrm>
                    <a:prstGeom prst="rect">
                      <a:avLst/>
                    </a:prstGeom>
                    <a:ln>
                      <a:noFill/>
                    </a:ln>
                    <a:extLst>
                      <a:ext uri="{53640926-AAD7-44D8-BBD7-CCE9431645EC}">
                        <a14:shadowObscured xmlns:a14="http://schemas.microsoft.com/office/drawing/2010/main"/>
                      </a:ext>
                    </a:extLst>
                  </pic:spPr>
                </pic:pic>
              </a:graphicData>
            </a:graphic>
          </wp:inline>
        </w:drawing>
      </w:r>
    </w:p>
    <w:p w14:paraId="1145EC5E" w14:textId="671C976B" w:rsidR="00CB57BC" w:rsidRPr="00CB57BC" w:rsidRDefault="00C3316B" w:rsidP="00C3316B">
      <w:pPr>
        <w:pStyle w:val="Caption"/>
      </w:pPr>
      <w:bookmarkStart w:id="508" w:name="_Toc179881191"/>
      <w:r>
        <w:t xml:space="preserve">Hình </w:t>
      </w:r>
      <w:fldSimple w:instr=" STYLEREF 1 \s ">
        <w:r w:rsidR="000C09B3">
          <w:rPr>
            <w:noProof/>
          </w:rPr>
          <w:t>4</w:t>
        </w:r>
      </w:fldSimple>
      <w:r w:rsidR="00922610">
        <w:t>.</w:t>
      </w:r>
      <w:fldSimple w:instr=" SEQ Hình \* ARABIC \s 1 ">
        <w:r w:rsidR="000C09B3">
          <w:rPr>
            <w:noProof/>
          </w:rPr>
          <w:t>13</w:t>
        </w:r>
      </w:fldSimple>
      <w:r w:rsidRPr="00C3316B">
        <w:t xml:space="preserve"> </w:t>
      </w:r>
      <w:r>
        <w:t>Điền các thông tin về người ký chứng chỉ</w:t>
      </w:r>
      <w:bookmarkEnd w:id="508"/>
    </w:p>
    <w:p w14:paraId="0FDEC60C" w14:textId="43CA07C6" w:rsidR="00CB57BC" w:rsidRPr="00CB57BC" w:rsidRDefault="00CB57BC" w:rsidP="00CB57BC">
      <w:pPr>
        <w:pStyle w:val="NoSpacing"/>
        <w:numPr>
          <w:ilvl w:val="0"/>
          <w:numId w:val="65"/>
        </w:numPr>
      </w:pPr>
      <w:r w:rsidRPr="00CB57BC">
        <w:t xml:space="preserve">Khi bạn đã hoàn tất việc tạo chứng chỉ của mình, hãy chọn </w:t>
      </w:r>
      <w:r w:rsidRPr="00CB57BC">
        <w:rPr>
          <w:b/>
          <w:bCs/>
        </w:rPr>
        <w:t>Create</w:t>
      </w:r>
      <w:r w:rsidRPr="00CB57BC">
        <w:t>.</w:t>
      </w:r>
    </w:p>
    <w:p w14:paraId="45FBE532" w14:textId="4A40B2E4" w:rsidR="00CB57BC" w:rsidRDefault="00DE2286" w:rsidP="00CB57BC">
      <w:pPr>
        <w:pStyle w:val="NoSpacing"/>
        <w:ind w:firstLine="720"/>
      </w:pPr>
      <w:r>
        <w:t>Người quản lý khóa học</w:t>
      </w:r>
      <w:r w:rsidR="00CB57BC" w:rsidRPr="00CB57BC">
        <w:t xml:space="preserve"> có thể xem trước chứng chỉ để xem nó sẽ hiển thị như thế nào đối với người học tham gia khóa học ở chế độ đã chọn</w:t>
      </w:r>
      <w:r w:rsidR="00CB57BC">
        <w:t xml:space="preserve"> tại</w:t>
      </w:r>
      <w:r w:rsidR="00CB57BC" w:rsidRPr="00CB57BC">
        <w:rPr>
          <w:color w:val="000000" w:themeColor="text1"/>
        </w:rPr>
        <w:t xml:space="preserve">  </w:t>
      </w:r>
      <w:hyperlink r:id="rId97" w:anchor="preview-a-certificate" w:history="1">
        <w:r w:rsidR="00CB57BC" w:rsidRPr="00CB57BC">
          <w:rPr>
            <w:rStyle w:val="Hyperlink"/>
            <w:b/>
            <w:bCs/>
            <w:color w:val="000000" w:themeColor="text1"/>
            <w:u w:val="none"/>
          </w:rPr>
          <w:t>preview the certificate</w:t>
        </w:r>
      </w:hyperlink>
      <w:r w:rsidR="00CB57BC" w:rsidRPr="00CB57BC">
        <w:t> </w:t>
      </w:r>
      <w:r w:rsidR="00CB57BC">
        <w:t>.</w:t>
      </w:r>
    </w:p>
    <w:p w14:paraId="17A834E6" w14:textId="77777777" w:rsidR="00CB57BC" w:rsidRDefault="00CB57BC" w:rsidP="00CB57BC">
      <w:pPr>
        <w:pStyle w:val="NoSpacing"/>
        <w:keepNext/>
      </w:pPr>
      <w:r>
        <w:rPr>
          <w:noProof/>
        </w:rPr>
        <w:drawing>
          <wp:inline distT="0" distB="0" distL="0" distR="0" wp14:anchorId="3F389279" wp14:editId="2B277085">
            <wp:extent cx="5876290" cy="3168156"/>
            <wp:effectExtent l="0" t="0" r="0" b="0"/>
            <wp:docPr id="68680119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1198" name="Picture 46" descr="A screenshot of a computer&#10;&#10;Description automatically generated"/>
                    <pic:cNvPicPr/>
                  </pic:nvPicPr>
                  <pic:blipFill rotWithShape="1">
                    <a:blip r:embed="rId98" cstate="print">
                      <a:extLst>
                        <a:ext uri="{28A0092B-C50C-407E-A947-70E740481C1C}">
                          <a14:useLocalDpi xmlns:a14="http://schemas.microsoft.com/office/drawing/2010/main" val="0"/>
                        </a:ext>
                      </a:extLst>
                    </a:blip>
                    <a:srcRect l="12666" t="10565" r="8712" b="14075"/>
                    <a:stretch/>
                  </pic:blipFill>
                  <pic:spPr bwMode="auto">
                    <a:xfrm>
                      <a:off x="0" y="0"/>
                      <a:ext cx="5887733" cy="3174325"/>
                    </a:xfrm>
                    <a:prstGeom prst="rect">
                      <a:avLst/>
                    </a:prstGeom>
                    <a:ln>
                      <a:noFill/>
                    </a:ln>
                    <a:extLst>
                      <a:ext uri="{53640926-AAD7-44D8-BBD7-CCE9431645EC}">
                        <a14:shadowObscured xmlns:a14="http://schemas.microsoft.com/office/drawing/2010/main"/>
                      </a:ext>
                    </a:extLst>
                  </pic:spPr>
                </pic:pic>
              </a:graphicData>
            </a:graphic>
          </wp:inline>
        </w:drawing>
      </w:r>
    </w:p>
    <w:p w14:paraId="7E6C7E01" w14:textId="62D53D77" w:rsidR="00C3316B" w:rsidRDefault="00C3316B" w:rsidP="00C3316B">
      <w:pPr>
        <w:pStyle w:val="Caption"/>
      </w:pPr>
      <w:bookmarkStart w:id="509" w:name="_Toc179881192"/>
      <w:r>
        <w:t xml:space="preserve">Hình </w:t>
      </w:r>
      <w:fldSimple w:instr=" STYLEREF 1 \s ">
        <w:r w:rsidR="000C09B3">
          <w:rPr>
            <w:noProof/>
          </w:rPr>
          <w:t>4</w:t>
        </w:r>
      </w:fldSimple>
      <w:r w:rsidR="00922610">
        <w:t>.</w:t>
      </w:r>
      <w:fldSimple w:instr=" SEQ Hình \* ARABIC \s 1 ">
        <w:r w:rsidR="000C09B3">
          <w:rPr>
            <w:noProof/>
          </w:rPr>
          <w:t>14</w:t>
        </w:r>
      </w:fldSimple>
      <w:r w:rsidRPr="00C3316B">
        <w:t xml:space="preserve"> </w:t>
      </w:r>
      <w:r>
        <w:t>Chứng chỉ vừa được thêm trong Studio</w:t>
      </w:r>
      <w:bookmarkEnd w:id="509"/>
    </w:p>
    <w:p w14:paraId="2E153E06" w14:textId="7FF927AB" w:rsidR="0044178A" w:rsidRDefault="0044178A" w:rsidP="0044178A">
      <w:pPr>
        <w:pStyle w:val="NoSpacing"/>
      </w:pPr>
      <w:r>
        <w:t>Xem trước chứng chỉ sẽ hiển thị như hình sau:</w:t>
      </w:r>
    </w:p>
    <w:p w14:paraId="5A1EDA69" w14:textId="77777777" w:rsidR="0044178A" w:rsidRDefault="0044178A" w:rsidP="0044178A">
      <w:pPr>
        <w:pStyle w:val="NoSpacing"/>
        <w:keepNext/>
      </w:pPr>
      <w:r>
        <w:rPr>
          <w:noProof/>
        </w:rPr>
        <w:lastRenderedPageBreak/>
        <w:drawing>
          <wp:inline distT="0" distB="0" distL="0" distR="0" wp14:anchorId="76E01849" wp14:editId="05C86623">
            <wp:extent cx="5876355" cy="2858947"/>
            <wp:effectExtent l="0" t="0" r="0" b="0"/>
            <wp:docPr id="1162695648"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95648" name="Picture 47" descr="A screenshot of a computer&#10;&#10;Description automatically generated"/>
                    <pic:cNvPicPr/>
                  </pic:nvPicPr>
                  <pic:blipFill rotWithShape="1">
                    <a:blip r:embed="rId99" cstate="print">
                      <a:extLst>
                        <a:ext uri="{28A0092B-C50C-407E-A947-70E740481C1C}">
                          <a14:useLocalDpi xmlns:a14="http://schemas.microsoft.com/office/drawing/2010/main" val="0"/>
                        </a:ext>
                      </a:extLst>
                    </a:blip>
                    <a:srcRect l="3410" t="16455"/>
                    <a:stretch/>
                  </pic:blipFill>
                  <pic:spPr bwMode="auto">
                    <a:xfrm>
                      <a:off x="0" y="0"/>
                      <a:ext cx="5878744" cy="2860109"/>
                    </a:xfrm>
                    <a:prstGeom prst="rect">
                      <a:avLst/>
                    </a:prstGeom>
                    <a:ln>
                      <a:noFill/>
                    </a:ln>
                    <a:extLst>
                      <a:ext uri="{53640926-AAD7-44D8-BBD7-CCE9431645EC}">
                        <a14:shadowObscured xmlns:a14="http://schemas.microsoft.com/office/drawing/2010/main"/>
                      </a:ext>
                    </a:extLst>
                  </pic:spPr>
                </pic:pic>
              </a:graphicData>
            </a:graphic>
          </wp:inline>
        </w:drawing>
      </w:r>
    </w:p>
    <w:p w14:paraId="7C190CF0" w14:textId="1009FABE" w:rsidR="00A10A61" w:rsidRPr="00A10A61" w:rsidRDefault="00C3316B" w:rsidP="00C3316B">
      <w:pPr>
        <w:pStyle w:val="Caption"/>
      </w:pPr>
      <w:bookmarkStart w:id="510" w:name="_Toc179881193"/>
      <w:r>
        <w:t xml:space="preserve">Hình </w:t>
      </w:r>
      <w:fldSimple w:instr=" STYLEREF 1 \s ">
        <w:r w:rsidR="000C09B3">
          <w:rPr>
            <w:noProof/>
          </w:rPr>
          <w:t>4</w:t>
        </w:r>
      </w:fldSimple>
      <w:r w:rsidR="00922610">
        <w:t>.</w:t>
      </w:r>
      <w:fldSimple w:instr=" SEQ Hình \* ARABIC \s 1 ">
        <w:r w:rsidR="000C09B3">
          <w:rPr>
            <w:noProof/>
          </w:rPr>
          <w:t>15</w:t>
        </w:r>
      </w:fldSimple>
      <w:r w:rsidRPr="00C3316B">
        <w:t xml:space="preserve"> </w:t>
      </w:r>
      <w:r>
        <w:t>Chứng chỉ sau khi đã được tạo</w:t>
      </w:r>
      <w:bookmarkEnd w:id="510"/>
    </w:p>
    <w:p w14:paraId="0D8094E9" w14:textId="1D6369A5" w:rsidR="00B1007B" w:rsidRDefault="0044178A" w:rsidP="00B1007B">
      <w:pPr>
        <w:spacing w:line="360" w:lineRule="auto"/>
        <w:rPr>
          <w:b/>
          <w:bCs/>
          <w:color w:val="000000" w:themeColor="text1"/>
        </w:rPr>
      </w:pPr>
      <w:r>
        <w:rPr>
          <w:b/>
          <w:bCs/>
          <w:color w:val="000000" w:themeColor="text1"/>
        </w:rPr>
        <w:t>*</w:t>
      </w:r>
      <w:r w:rsidR="003E26CD">
        <w:rPr>
          <w:b/>
          <w:bCs/>
          <w:color w:val="000000" w:themeColor="text1"/>
        </w:rPr>
        <w:t xml:space="preserve"> </w:t>
      </w:r>
      <w:r>
        <w:rPr>
          <w:b/>
          <w:bCs/>
          <w:color w:val="000000" w:themeColor="text1"/>
        </w:rPr>
        <w:t>Chỉnh sửa chứng chỉ</w:t>
      </w:r>
    </w:p>
    <w:p w14:paraId="0FD97AB9" w14:textId="56FCA5C7" w:rsidR="003E26CD" w:rsidRPr="003E26CD" w:rsidRDefault="003E26CD" w:rsidP="003E26CD">
      <w:pPr>
        <w:spacing w:line="360" w:lineRule="auto"/>
        <w:ind w:firstLine="720"/>
        <w:jc w:val="both"/>
        <w:rPr>
          <w:color w:val="000000" w:themeColor="text1"/>
        </w:rPr>
      </w:pPr>
      <w:r w:rsidRPr="003E26CD">
        <w:rPr>
          <w:b/>
          <w:bCs/>
          <w:i/>
          <w:iCs/>
          <w:color w:val="000000" w:themeColor="text1"/>
        </w:rPr>
        <w:t>Lưu ý</w:t>
      </w:r>
      <w:r>
        <w:rPr>
          <w:b/>
          <w:bCs/>
          <w:color w:val="000000" w:themeColor="text1"/>
        </w:rPr>
        <w:t xml:space="preserve">: </w:t>
      </w:r>
      <w:r>
        <w:rPr>
          <w:color w:val="000000" w:themeColor="text1"/>
        </w:rPr>
        <w:t>Để tránh có lỗi xảy ra</w:t>
      </w:r>
      <w:r w:rsidRPr="003E26CD">
        <w:rPr>
          <w:color w:val="000000" w:themeColor="text1"/>
        </w:rPr>
        <w:t>, không thực hiện thay đổi đối với chứng chỉ trong một khóa học đang chạy nếu có khả năng chứng chỉ đã được cấp cho người học, vì nhiều người học khác nhau có thể được cấp chứng chỉ với các chi tiết khác nhau cho cùng một khóa học.</w:t>
      </w:r>
      <w:r>
        <w:rPr>
          <w:color w:val="000000" w:themeColor="text1"/>
        </w:rPr>
        <w:t xml:space="preserve"> </w:t>
      </w:r>
      <w:r w:rsidRPr="003E26CD">
        <w:rPr>
          <w:color w:val="000000" w:themeColor="text1"/>
        </w:rPr>
        <w:t xml:space="preserve">Nếu </w:t>
      </w:r>
      <w:r>
        <w:rPr>
          <w:color w:val="000000" w:themeColor="text1"/>
        </w:rPr>
        <w:t>nhất định</w:t>
      </w:r>
      <w:r w:rsidRPr="003E26CD">
        <w:rPr>
          <w:color w:val="000000" w:themeColor="text1"/>
        </w:rPr>
        <w:t xml:space="preserve"> phải chỉnh sửa chứng chỉ đã kích hoạt, </w:t>
      </w:r>
      <w:r w:rsidR="00DE2286">
        <w:rPr>
          <w:color w:val="000000" w:themeColor="text1"/>
        </w:rPr>
        <w:t>người quản lý khóa học</w:t>
      </w:r>
      <w:r w:rsidRPr="003E26CD">
        <w:rPr>
          <w:color w:val="000000" w:themeColor="text1"/>
        </w:rPr>
        <w:t xml:space="preserve"> nên hủy kích hoạt chứng chỉ trước khi thực hiện thay đổi đối với chứng chỉ đó.</w:t>
      </w:r>
    </w:p>
    <w:p w14:paraId="652E84EA" w14:textId="4084A245" w:rsidR="0044178A" w:rsidRDefault="00DE2286" w:rsidP="0044178A">
      <w:pPr>
        <w:spacing w:line="360" w:lineRule="auto"/>
        <w:ind w:firstLine="720"/>
        <w:jc w:val="both"/>
      </w:pPr>
      <w:r>
        <w:t>Người quản lý khóa học</w:t>
      </w:r>
      <w:r w:rsidR="0044178A">
        <w:t xml:space="preserve"> có thể chỉnh sửa chứng chỉ trước và sau khi chúng được kích hoạt. Chỉ những thành viên nhóm khóa học có vai trò Nhân viên - Staff hoặc Quản trị viên - Admin mới có thể chỉnh sửa chứng chỉ đã kích hoạt.</w:t>
      </w:r>
    </w:p>
    <w:p w14:paraId="3ECD8BEB" w14:textId="77777777" w:rsidR="0044178A" w:rsidRDefault="0044178A" w:rsidP="0044178A">
      <w:pPr>
        <w:spacing w:line="360" w:lineRule="auto"/>
      </w:pPr>
      <w:r w:rsidRPr="0044178A">
        <w:t>Để chỉnh sửa chứng chỉ, hãy làm theo các bước sau.</w:t>
      </w:r>
    </w:p>
    <w:p w14:paraId="5B700FF5" w14:textId="7D9051F3" w:rsidR="00B1007B" w:rsidRPr="007D6062" w:rsidRDefault="0044178A" w:rsidP="0044178A">
      <w:pPr>
        <w:pStyle w:val="ListParagraph"/>
        <w:numPr>
          <w:ilvl w:val="0"/>
          <w:numId w:val="16"/>
        </w:numPr>
        <w:spacing w:line="360" w:lineRule="auto"/>
      </w:pPr>
      <w:r>
        <w:t>Trong Studio</w:t>
      </w:r>
      <w:r w:rsidR="00B1007B" w:rsidRPr="007D6062">
        <w:t xml:space="preserve">, </w:t>
      </w:r>
      <w:r>
        <w:t>từ menu</w:t>
      </w:r>
      <w:r w:rsidR="00B1007B" w:rsidRPr="007D6062">
        <w:t> </w:t>
      </w:r>
      <w:r w:rsidR="00B1007B" w:rsidRPr="0044178A">
        <w:rPr>
          <w:b/>
          <w:bCs/>
        </w:rPr>
        <w:t>Settings</w:t>
      </w:r>
      <w:r w:rsidR="00B1007B" w:rsidRPr="007D6062">
        <w:t xml:space="preserve">, </w:t>
      </w:r>
      <w:r>
        <w:t>chọn</w:t>
      </w:r>
      <w:r w:rsidR="00B1007B" w:rsidRPr="007D6062">
        <w:t> </w:t>
      </w:r>
      <w:r w:rsidR="00B1007B" w:rsidRPr="0044178A">
        <w:rPr>
          <w:b/>
          <w:bCs/>
        </w:rPr>
        <w:t>Certificates</w:t>
      </w:r>
      <w:r w:rsidR="00B1007B" w:rsidRPr="007D6062">
        <w:t>.</w:t>
      </w:r>
    </w:p>
    <w:p w14:paraId="752110F4" w14:textId="6F2192C5" w:rsidR="00B1007B" w:rsidRPr="007D6062" w:rsidRDefault="0044178A" w:rsidP="00B1007B">
      <w:pPr>
        <w:numPr>
          <w:ilvl w:val="0"/>
          <w:numId w:val="16"/>
        </w:numPr>
        <w:spacing w:line="360" w:lineRule="auto"/>
      </w:pPr>
      <w:r>
        <w:t>Trong trang</w:t>
      </w:r>
      <w:r w:rsidR="00B1007B" w:rsidRPr="007D6062">
        <w:t> </w:t>
      </w:r>
      <w:r w:rsidR="00B1007B" w:rsidRPr="007D6062">
        <w:rPr>
          <w:b/>
          <w:bCs/>
        </w:rPr>
        <w:t>Certificates</w:t>
      </w:r>
      <w:r>
        <w:t>, phía trên biểu mẫu chứng chỉ</w:t>
      </w:r>
      <w:r w:rsidR="00B1007B" w:rsidRPr="007D6062">
        <w:t xml:space="preserve">, </w:t>
      </w:r>
      <w:r>
        <w:t xml:space="preserve">chọn icon </w:t>
      </w:r>
      <w:r w:rsidR="00B1007B" w:rsidRPr="007D6062">
        <w:rPr>
          <w:b/>
          <w:bCs/>
        </w:rPr>
        <w:t>Edit</w:t>
      </w:r>
      <w:r w:rsidR="00B1007B" w:rsidRPr="007D6062">
        <w:t>.</w:t>
      </w:r>
    </w:p>
    <w:p w14:paraId="10945083" w14:textId="41890E6D" w:rsidR="00B1007B" w:rsidRPr="007D6062" w:rsidRDefault="0044178A" w:rsidP="00B1007B">
      <w:pPr>
        <w:numPr>
          <w:ilvl w:val="0"/>
          <w:numId w:val="16"/>
        </w:numPr>
        <w:spacing w:line="360" w:lineRule="auto"/>
      </w:pPr>
      <w:r>
        <w:t>Sau khi chỉnh sửa các cài đặt, chọn</w:t>
      </w:r>
      <w:r w:rsidR="00B1007B" w:rsidRPr="007D6062">
        <w:t> </w:t>
      </w:r>
      <w:r w:rsidR="00B1007B" w:rsidRPr="007D6062">
        <w:rPr>
          <w:b/>
          <w:bCs/>
        </w:rPr>
        <w:t>Save</w:t>
      </w:r>
      <w:r w:rsidR="00B1007B" w:rsidRPr="007D6062">
        <w:t>.</w:t>
      </w:r>
    </w:p>
    <w:p w14:paraId="6DDAE6EC" w14:textId="1B76E902" w:rsidR="00B1007B" w:rsidRDefault="00B1007B" w:rsidP="0044178A">
      <w:pPr>
        <w:spacing w:line="360" w:lineRule="auto"/>
        <w:ind w:firstLine="360"/>
        <w:jc w:val="both"/>
      </w:pPr>
      <w:r>
        <w:t xml:space="preserve">Sau khi lưu các thay đổi, </w:t>
      </w:r>
      <w:r w:rsidR="00DE2286">
        <w:t>người quản lý khóa học</w:t>
      </w:r>
      <w:r>
        <w:t xml:space="preserve"> có thể xem trước chứng chỉ để đảm bảo chứng chỉ hiển thị như </w:t>
      </w:r>
      <w:r w:rsidR="00DE2286">
        <w:t>người quản lý khóa học</w:t>
      </w:r>
      <w:r>
        <w:t xml:space="preserve"> muốn. Sau đó, </w:t>
      </w:r>
      <w:r w:rsidR="00AB7AB5">
        <w:t>n</w:t>
      </w:r>
      <w:r w:rsidR="00DE2286">
        <w:t>gười quản lý khóa học</w:t>
      </w:r>
      <w:r>
        <w:t xml:space="preserve"> cần kích hoạt chứng chỉ trước khi có thể cấp chứng chỉ.</w:t>
      </w:r>
    </w:p>
    <w:p w14:paraId="13EC7D6D" w14:textId="564A2C7B" w:rsidR="0044178A" w:rsidRPr="0044178A" w:rsidRDefault="0044178A" w:rsidP="0044178A">
      <w:pPr>
        <w:spacing w:line="360" w:lineRule="auto"/>
        <w:ind w:firstLine="360"/>
        <w:rPr>
          <w:b/>
          <w:bCs/>
        </w:rPr>
      </w:pPr>
      <w:r w:rsidRPr="0044178A">
        <w:rPr>
          <w:b/>
          <w:bCs/>
        </w:rPr>
        <w:t>*Kích hoạt chứng chỉ</w:t>
      </w:r>
    </w:p>
    <w:p w14:paraId="445905CB" w14:textId="063A2F52" w:rsidR="0044178A" w:rsidRDefault="0044178A" w:rsidP="0044178A">
      <w:pPr>
        <w:spacing w:line="360" w:lineRule="auto"/>
        <w:ind w:firstLine="360"/>
        <w:jc w:val="both"/>
      </w:pPr>
      <w:r>
        <w:t>Khi quản lý khóa đã xác minh chứng chỉ của mình, một thành viên nhóm khóa học có vai trò Quản trị viên - Admin  hoặc Nhân viên - Staff có thể kích hoạt chứng chỉ.</w:t>
      </w:r>
    </w:p>
    <w:p w14:paraId="319849CF" w14:textId="57972B6E" w:rsidR="0044178A" w:rsidRDefault="0044178A" w:rsidP="0044178A">
      <w:pPr>
        <w:spacing w:line="360" w:lineRule="auto"/>
        <w:ind w:firstLine="360"/>
      </w:pPr>
      <w:r>
        <w:t>Để kích hoạt chứng chỉ, hãy làm theo các bước sau:</w:t>
      </w:r>
    </w:p>
    <w:p w14:paraId="50D06167" w14:textId="78E065A8" w:rsidR="0044178A" w:rsidRDefault="0044178A" w:rsidP="0044178A">
      <w:pPr>
        <w:pStyle w:val="ListParagraph"/>
        <w:numPr>
          <w:ilvl w:val="0"/>
          <w:numId w:val="70"/>
        </w:numPr>
        <w:spacing w:line="360" w:lineRule="auto"/>
      </w:pPr>
      <w:r>
        <w:t xml:space="preserve">Trong Studio, trên menu </w:t>
      </w:r>
      <w:r w:rsidRPr="0044178A">
        <w:rPr>
          <w:b/>
          <w:bCs/>
        </w:rPr>
        <w:t>Settings</w:t>
      </w:r>
      <w:r>
        <w:t xml:space="preserve">, chọn </w:t>
      </w:r>
      <w:r w:rsidRPr="0044178A">
        <w:rPr>
          <w:b/>
          <w:bCs/>
        </w:rPr>
        <w:t>Certificates</w:t>
      </w:r>
      <w:r>
        <w:t>.</w:t>
      </w:r>
    </w:p>
    <w:p w14:paraId="498A4600" w14:textId="36BD2265" w:rsidR="0044178A" w:rsidRDefault="0044178A" w:rsidP="0044178A">
      <w:pPr>
        <w:pStyle w:val="ListParagraph"/>
        <w:numPr>
          <w:ilvl w:val="0"/>
          <w:numId w:val="70"/>
        </w:numPr>
        <w:spacing w:line="360" w:lineRule="auto"/>
      </w:pPr>
      <w:r>
        <w:lastRenderedPageBreak/>
        <w:t xml:space="preserve">Trên trang </w:t>
      </w:r>
      <w:r w:rsidRPr="0044178A">
        <w:rPr>
          <w:b/>
          <w:bCs/>
        </w:rPr>
        <w:t>Certificates</w:t>
      </w:r>
      <w:r>
        <w:t xml:space="preserve">, chọn </w:t>
      </w:r>
      <w:r w:rsidRPr="0044178A">
        <w:rPr>
          <w:b/>
          <w:bCs/>
        </w:rPr>
        <w:t>Active.</w:t>
      </w:r>
    </w:p>
    <w:p w14:paraId="318F6C16" w14:textId="14DB26DA" w:rsidR="0044178A" w:rsidRDefault="0044178A" w:rsidP="0044178A">
      <w:pPr>
        <w:keepNext/>
        <w:spacing w:line="360" w:lineRule="auto"/>
        <w:ind w:firstLine="360"/>
      </w:pPr>
      <w:r>
        <w:rPr>
          <w:noProof/>
        </w:rPr>
        <mc:AlternateContent>
          <mc:Choice Requires="wps">
            <w:drawing>
              <wp:anchor distT="0" distB="0" distL="114300" distR="114300" simplePos="0" relativeHeight="251717632" behindDoc="0" locked="0" layoutInCell="1" allowOverlap="1" wp14:anchorId="366E41CD" wp14:editId="5B1BB078">
                <wp:simplePos x="0" y="0"/>
                <wp:positionH relativeFrom="column">
                  <wp:posOffset>5292026</wp:posOffset>
                </wp:positionH>
                <wp:positionV relativeFrom="paragraph">
                  <wp:posOffset>401151</wp:posOffset>
                </wp:positionV>
                <wp:extent cx="515073" cy="277793"/>
                <wp:effectExtent l="0" t="0" r="18415" b="27305"/>
                <wp:wrapNone/>
                <wp:docPr id="1651642389" name="Rectangle 51"/>
                <wp:cNvGraphicFramePr/>
                <a:graphic xmlns:a="http://schemas.openxmlformats.org/drawingml/2006/main">
                  <a:graphicData uri="http://schemas.microsoft.com/office/word/2010/wordprocessingShape">
                    <wps:wsp>
                      <wps:cNvSpPr/>
                      <wps:spPr>
                        <a:xfrm>
                          <a:off x="0" y="0"/>
                          <a:ext cx="515073" cy="2777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F62A9" id="Rectangle 51" o:spid="_x0000_s1026" style="position:absolute;margin-left:416.7pt;margin-top:31.6pt;width:40.55pt;height:21.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" filled="f" strokecolor="red" strokeweight="1pt"/>
            </w:pict>
          </mc:Fallback>
        </mc:AlternateContent>
      </w:r>
      <w:r>
        <w:rPr>
          <w:noProof/>
        </w:rPr>
        <w:drawing>
          <wp:inline distT="0" distB="0" distL="0" distR="0" wp14:anchorId="3FEC8D9D" wp14:editId="747798A2">
            <wp:extent cx="5694744" cy="2941109"/>
            <wp:effectExtent l="0" t="0" r="1270" b="0"/>
            <wp:docPr id="7169874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87450" name="Picture 50" descr="A screenshot of a computer&#10;&#10;Description automatically generated"/>
                    <pic:cNvPicPr/>
                  </pic:nvPicPr>
                  <pic:blipFill rotWithShape="1">
                    <a:blip r:embed="rId98" cstate="print">
                      <a:extLst>
                        <a:ext uri="{28A0092B-C50C-407E-A947-70E740481C1C}">
                          <a14:useLocalDpi xmlns:a14="http://schemas.microsoft.com/office/drawing/2010/main" val="0"/>
                        </a:ext>
                      </a:extLst>
                    </a:blip>
                    <a:srcRect l="12476" t="10738" r="8282" b="16502"/>
                    <a:stretch/>
                  </pic:blipFill>
                  <pic:spPr bwMode="auto">
                    <a:xfrm>
                      <a:off x="0" y="0"/>
                      <a:ext cx="5704355" cy="2946073"/>
                    </a:xfrm>
                    <a:prstGeom prst="rect">
                      <a:avLst/>
                    </a:prstGeom>
                    <a:ln>
                      <a:noFill/>
                    </a:ln>
                    <a:extLst>
                      <a:ext uri="{53640926-AAD7-44D8-BBD7-CCE9431645EC}">
                        <a14:shadowObscured xmlns:a14="http://schemas.microsoft.com/office/drawing/2010/main"/>
                      </a:ext>
                    </a:extLst>
                  </pic:spPr>
                </pic:pic>
              </a:graphicData>
            </a:graphic>
          </wp:inline>
        </w:drawing>
      </w:r>
    </w:p>
    <w:p w14:paraId="4FC2F6CA" w14:textId="28EE33CD" w:rsidR="0044178A" w:rsidRDefault="00C3316B" w:rsidP="00C3316B">
      <w:pPr>
        <w:pStyle w:val="Caption"/>
      </w:pPr>
      <w:bookmarkStart w:id="511" w:name="_Toc179881194"/>
      <w:r>
        <w:t xml:space="preserve">Hình </w:t>
      </w:r>
      <w:fldSimple w:instr=" STYLEREF 1 \s ">
        <w:r w:rsidR="000C09B3">
          <w:rPr>
            <w:noProof/>
          </w:rPr>
          <w:t>4</w:t>
        </w:r>
      </w:fldSimple>
      <w:r w:rsidR="00922610">
        <w:t>.</w:t>
      </w:r>
      <w:fldSimple w:instr=" SEQ Hình \* ARABIC \s 1 ">
        <w:r w:rsidR="000C09B3">
          <w:rPr>
            <w:noProof/>
          </w:rPr>
          <w:t>16</w:t>
        </w:r>
      </w:fldSimple>
      <w:r w:rsidRPr="00C3316B">
        <w:t xml:space="preserve"> </w:t>
      </w:r>
      <w:r>
        <w:t>Active chứng chỉ</w:t>
      </w:r>
      <w:bookmarkEnd w:id="511"/>
    </w:p>
    <w:p w14:paraId="2F8EE5BA" w14:textId="2277E596" w:rsidR="00BB7F2A" w:rsidRDefault="0044178A" w:rsidP="00E31F0A">
      <w:pPr>
        <w:spacing w:line="360" w:lineRule="auto"/>
        <w:ind w:firstLine="360"/>
        <w:jc w:val="both"/>
      </w:pPr>
      <w:r>
        <w:t>Sau khi chứng chỉ được kích hoạt, những người học trong khóa học này đạt điểm đậu hoặc đủ điều kiện sẽ nhận được chứng chỉ.</w:t>
      </w:r>
    </w:p>
    <w:p w14:paraId="35CFC2FF" w14:textId="22BF1C20" w:rsidR="0044178A" w:rsidRDefault="0044178A" w:rsidP="0044178A">
      <w:pPr>
        <w:spacing w:line="360" w:lineRule="auto"/>
        <w:ind w:firstLine="360"/>
        <w:rPr>
          <w:b/>
          <w:bCs/>
        </w:rPr>
      </w:pPr>
      <w:r>
        <w:t>*</w:t>
      </w:r>
      <w:r w:rsidRPr="0044178A">
        <w:rPr>
          <w:b/>
          <w:bCs/>
        </w:rPr>
        <w:t>Xóa chứng chỉ</w:t>
      </w:r>
    </w:p>
    <w:p w14:paraId="4FDBD523" w14:textId="43690785" w:rsidR="0044178A" w:rsidRDefault="0044178A" w:rsidP="0044178A">
      <w:pPr>
        <w:pStyle w:val="NoSpacing"/>
        <w:ind w:firstLine="360"/>
      </w:pPr>
      <w:r>
        <w:t>Tại trang khóa học chứa chứng chỉ muốn xóa, nhấn vào biểu tượng thùng rác bên phải biểu mẫu chứng chỉ để xóa chứng chỉ.</w:t>
      </w:r>
    </w:p>
    <w:p w14:paraId="21DDB9B4" w14:textId="0F647EDC" w:rsidR="003E26CD" w:rsidRDefault="003E26CD" w:rsidP="0044178A">
      <w:pPr>
        <w:pStyle w:val="NoSpacing"/>
        <w:ind w:firstLine="360"/>
      </w:pPr>
      <w:r w:rsidRPr="003E26CD">
        <w:rPr>
          <w:b/>
          <w:bCs/>
          <w:i/>
          <w:iCs/>
        </w:rPr>
        <w:t>Lưu ý:</w:t>
      </w:r>
      <w:r>
        <w:t xml:space="preserve"> </w:t>
      </w:r>
      <w:r w:rsidRPr="003E26CD">
        <w:t>Không xóa chứng chỉ sau khi khóa học đã bắt đầu. Người học đã đạt được chứng chỉ sẽ không thể truy cập chứng chỉ đó nữa.</w:t>
      </w:r>
    </w:p>
    <w:p w14:paraId="6F45F28D" w14:textId="10DB8031" w:rsidR="00CA5133" w:rsidRPr="00254907" w:rsidRDefault="00CA5133" w:rsidP="00CA5133">
      <w:pPr>
        <w:pStyle w:val="Heading4"/>
        <w:rPr>
          <w:i w:val="0"/>
          <w:iCs w:val="0"/>
        </w:rPr>
      </w:pPr>
      <w:r w:rsidRPr="00254907">
        <w:rPr>
          <w:i w:val="0"/>
          <w:iCs w:val="0"/>
        </w:rPr>
        <w:t>Thêm thành viên phát triển khóa học (Staff, Admin)</w:t>
      </w:r>
    </w:p>
    <w:p w14:paraId="6976EC1B" w14:textId="1E0D5D82" w:rsidR="00CA5133" w:rsidRDefault="00CA5133" w:rsidP="00144508">
      <w:pPr>
        <w:pStyle w:val="NoSpacing"/>
        <w:ind w:firstLine="720"/>
      </w:pPr>
      <w:r>
        <w:t xml:space="preserve">Thành viên nhóm khóa học là những </w:t>
      </w:r>
      <w:r w:rsidR="00DE2286">
        <w:t>người quản lý khóa học</w:t>
      </w:r>
      <w:r>
        <w:t xml:space="preserve"> cùng xây dựng khóa học. Trước khi chỉ định quyền truy cập Staff hoặc Admin cho một thành viên nhóm, phải đáp ứng các điều kiện tiên quyết sau:</w:t>
      </w:r>
    </w:p>
    <w:p w14:paraId="124CA7F2" w14:textId="77777777" w:rsidR="00CA5133" w:rsidRDefault="00CA5133" w:rsidP="00794D58">
      <w:pPr>
        <w:pStyle w:val="ListParagraph"/>
        <w:numPr>
          <w:ilvl w:val="0"/>
          <w:numId w:val="43"/>
        </w:numPr>
        <w:spacing w:line="360" w:lineRule="auto"/>
      </w:pPr>
      <w:r>
        <w:t>Truy cập quyền Admin.</w:t>
      </w:r>
    </w:p>
    <w:p w14:paraId="21D3A41E" w14:textId="1A87EFE1" w:rsidR="00CA5133" w:rsidRDefault="00CA5133" w:rsidP="00794D58">
      <w:pPr>
        <w:pStyle w:val="ListParagraph"/>
        <w:numPr>
          <w:ilvl w:val="0"/>
          <w:numId w:val="43"/>
        </w:numPr>
        <w:spacing w:line="360" w:lineRule="auto"/>
      </w:pPr>
      <w:r>
        <w:t xml:space="preserve">Thành viên nhóm muốn thêm phải đăng ký tài khoản </w:t>
      </w:r>
      <w:r w:rsidR="00DE2286">
        <w:t>người quản lý khóa học</w:t>
      </w:r>
      <w:r>
        <w:t xml:space="preserve"> và kích hoạt tài khoản.</w:t>
      </w:r>
    </w:p>
    <w:p w14:paraId="4F4BC506" w14:textId="77777777" w:rsidR="00CA5133" w:rsidRDefault="00CA5133" w:rsidP="00794D58">
      <w:pPr>
        <w:pStyle w:val="ListParagraph"/>
        <w:numPr>
          <w:ilvl w:val="0"/>
          <w:numId w:val="43"/>
        </w:numPr>
        <w:spacing w:line="360" w:lineRule="auto"/>
      </w:pPr>
      <w:r>
        <w:t>Dùng một địa chỉ email đã đăng ký cho thành viên nhóm muốn thêm.</w:t>
      </w:r>
    </w:p>
    <w:p w14:paraId="28D264E0" w14:textId="77777777" w:rsidR="00CA5133" w:rsidRDefault="00CA5133" w:rsidP="00794D58">
      <w:pPr>
        <w:pStyle w:val="NoSpacing"/>
        <w:numPr>
          <w:ilvl w:val="0"/>
          <w:numId w:val="43"/>
        </w:numPr>
      </w:pPr>
      <w:r>
        <w:t>Các thành viên nhóm khóa học khác có thể chỉnh sửa khóa học và thực hiện tất cả các tác vụ ngoại trừ việc thêm và xóa các thành viên nhóm khác và cấp quyền truy cập Admin</w:t>
      </w:r>
    </w:p>
    <w:p w14:paraId="5B6577D3" w14:textId="082312E4" w:rsidR="00CA5133" w:rsidRPr="00144508" w:rsidRDefault="00CA5133" w:rsidP="00144508">
      <w:pPr>
        <w:pStyle w:val="NoSpacing"/>
        <w:ind w:firstLine="397"/>
        <w:rPr>
          <w:i/>
          <w:iCs/>
        </w:rPr>
      </w:pPr>
      <w:r w:rsidRPr="00144508">
        <w:rPr>
          <w:i/>
          <w:iCs/>
        </w:rPr>
        <w:lastRenderedPageBreak/>
        <w:t>Lưu ý</w:t>
      </w:r>
      <w:r w:rsidR="00144508">
        <w:rPr>
          <w:i/>
          <w:iCs/>
        </w:rPr>
        <w:t xml:space="preserve">: </w:t>
      </w:r>
      <w:r>
        <w:t>Bất kỳ thành viên nhóm khóa học nào cũng có thể xóa nội dung do các thành viên nhóm khác tạo.</w:t>
      </w:r>
    </w:p>
    <w:p w14:paraId="5EB2BE6E" w14:textId="7515A469" w:rsidR="00CA5133" w:rsidRDefault="00CA5133" w:rsidP="00CA5133">
      <w:pPr>
        <w:spacing w:line="360" w:lineRule="auto"/>
      </w:pPr>
      <w:r>
        <w:t>Để thêm thành viên nhóm khóa học</w:t>
      </w:r>
      <w:r w:rsidR="00144508">
        <w:t>, thực hiện như sau</w:t>
      </w:r>
      <w:r>
        <w:t>:</w:t>
      </w:r>
    </w:p>
    <w:p w14:paraId="0A406791" w14:textId="77777777" w:rsidR="00CA5133" w:rsidRPr="00CA5133" w:rsidRDefault="000224BF" w:rsidP="00794D58">
      <w:pPr>
        <w:numPr>
          <w:ilvl w:val="0"/>
          <w:numId w:val="13"/>
        </w:numPr>
        <w:spacing w:line="360" w:lineRule="auto"/>
      </w:pPr>
      <w:r>
        <w:t>Truy cập với quyền Admin</w:t>
      </w:r>
      <w:r w:rsidR="00CA5133" w:rsidRPr="00CA5133">
        <w:t>.</w:t>
      </w:r>
    </w:p>
    <w:p w14:paraId="06BA599C" w14:textId="7A308C84" w:rsidR="00BF1491" w:rsidRPr="00CA5133" w:rsidRDefault="000224BF" w:rsidP="00794D58">
      <w:pPr>
        <w:numPr>
          <w:ilvl w:val="0"/>
          <w:numId w:val="13"/>
        </w:numPr>
        <w:spacing w:line="360" w:lineRule="auto"/>
      </w:pPr>
      <w:r>
        <w:t>Đảm bảo rằng thành viên nhóm mới đã đăng ký và kích hoạt tài khoản</w:t>
      </w:r>
      <w:r w:rsidR="00CA5133" w:rsidRPr="00CA5133">
        <w:t>.</w:t>
      </w:r>
    </w:p>
    <w:p w14:paraId="461E12FC" w14:textId="36F5200B" w:rsidR="00BF1491" w:rsidRDefault="000224BF" w:rsidP="00BB7F2A">
      <w:pPr>
        <w:numPr>
          <w:ilvl w:val="0"/>
          <w:numId w:val="13"/>
        </w:numPr>
        <w:spacing w:line="360" w:lineRule="auto"/>
      </w:pPr>
      <w:r>
        <w:t>Trong</w:t>
      </w:r>
      <w:r w:rsidR="00CA5133" w:rsidRPr="00CA5133">
        <w:t xml:space="preserve"> Studio, </w:t>
      </w:r>
      <w:r>
        <w:t>vào</w:t>
      </w:r>
      <w:r w:rsidR="00CA5133" w:rsidRPr="00CA5133">
        <w:t> </w:t>
      </w:r>
      <w:r w:rsidR="00CA5133" w:rsidRPr="00CA5133">
        <w:rPr>
          <w:b/>
          <w:bCs/>
        </w:rPr>
        <w:t>Settings</w:t>
      </w:r>
      <w:r w:rsidR="00CA5133" w:rsidRPr="00CA5133">
        <w:t xml:space="preserve"> menu, </w:t>
      </w:r>
      <w:r>
        <w:t>chọn</w:t>
      </w:r>
      <w:r w:rsidR="00CA5133" w:rsidRPr="00CA5133">
        <w:rPr>
          <w:b/>
          <w:bCs/>
        </w:rPr>
        <w:t>Course Team</w:t>
      </w:r>
      <w:r w:rsidR="00CA5133" w:rsidRPr="00CA5133">
        <w:t>.</w:t>
      </w:r>
      <w:r w:rsidR="00BF1491">
        <w:t xml:space="preserve"> Giao diện hiển thị như sau:</w:t>
      </w:r>
    </w:p>
    <w:p w14:paraId="04DD6988" w14:textId="77777777" w:rsidR="00BF1491" w:rsidRDefault="00BF1491" w:rsidP="00BF1491">
      <w:pPr>
        <w:keepNext/>
        <w:spacing w:line="360" w:lineRule="auto"/>
        <w:jc w:val="both"/>
      </w:pPr>
      <w:r>
        <w:rPr>
          <w:noProof/>
        </w:rPr>
        <w:drawing>
          <wp:inline distT="0" distB="0" distL="0" distR="0" wp14:anchorId="5AC2C6AC" wp14:editId="0A01241A">
            <wp:extent cx="5990276" cy="2470785"/>
            <wp:effectExtent l="0" t="0" r="0" b="5715"/>
            <wp:docPr id="9267205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20579" name="Picture 8" descr="A screenshot of a computer&#10;&#10;Description automatically generated"/>
                    <pic:cNvPicPr/>
                  </pic:nvPicPr>
                  <pic:blipFill rotWithShape="1">
                    <a:blip r:embed="rId100">
                      <a:extLst>
                        <a:ext uri="{28A0092B-C50C-407E-A947-70E740481C1C}">
                          <a14:useLocalDpi xmlns:a14="http://schemas.microsoft.com/office/drawing/2010/main" val="0"/>
                        </a:ext>
                      </a:extLst>
                    </a:blip>
                    <a:srcRect l="11331" t="9969" r="28285" b="27244"/>
                    <a:stretch/>
                  </pic:blipFill>
                  <pic:spPr bwMode="auto">
                    <a:xfrm>
                      <a:off x="0" y="0"/>
                      <a:ext cx="6030893" cy="2487538"/>
                    </a:xfrm>
                    <a:prstGeom prst="rect">
                      <a:avLst/>
                    </a:prstGeom>
                    <a:ln>
                      <a:noFill/>
                    </a:ln>
                    <a:extLst>
                      <a:ext uri="{53640926-AAD7-44D8-BBD7-CCE9431645EC}">
                        <a14:shadowObscured xmlns:a14="http://schemas.microsoft.com/office/drawing/2010/main"/>
                      </a:ext>
                    </a:extLst>
                  </pic:spPr>
                </pic:pic>
              </a:graphicData>
            </a:graphic>
          </wp:inline>
        </w:drawing>
      </w:r>
    </w:p>
    <w:p w14:paraId="00EE007C" w14:textId="08A1375A" w:rsidR="00BF1491" w:rsidRPr="00CA5133" w:rsidRDefault="00C3316B" w:rsidP="00C3316B">
      <w:pPr>
        <w:pStyle w:val="Caption"/>
      </w:pPr>
      <w:bookmarkStart w:id="512" w:name="_Toc179881195"/>
      <w:r>
        <w:t xml:space="preserve">Hình </w:t>
      </w:r>
      <w:fldSimple w:instr=" STYLEREF 1 \s ">
        <w:r w:rsidR="000C09B3">
          <w:rPr>
            <w:noProof/>
          </w:rPr>
          <w:t>4</w:t>
        </w:r>
      </w:fldSimple>
      <w:r w:rsidR="00922610">
        <w:t>.</w:t>
      </w:r>
      <w:fldSimple w:instr=" SEQ Hình \* ARABIC \s 1 ">
        <w:r w:rsidR="000C09B3">
          <w:rPr>
            <w:noProof/>
          </w:rPr>
          <w:t>17</w:t>
        </w:r>
      </w:fldSimple>
      <w:r w:rsidRPr="00C3316B">
        <w:t xml:space="preserve"> </w:t>
      </w:r>
      <w:r>
        <w:t>Giao diện quản lý Team</w:t>
      </w:r>
      <w:bookmarkEnd w:id="512"/>
    </w:p>
    <w:p w14:paraId="1985175D" w14:textId="7D7753BB" w:rsidR="00BF1491" w:rsidRDefault="000224BF" w:rsidP="00794D58">
      <w:pPr>
        <w:numPr>
          <w:ilvl w:val="0"/>
          <w:numId w:val="13"/>
        </w:numPr>
        <w:spacing w:line="360" w:lineRule="auto"/>
      </w:pPr>
      <w:r>
        <w:t>Chọn</w:t>
      </w:r>
      <w:r w:rsidR="00CA5133" w:rsidRPr="00CA5133">
        <w:t> </w:t>
      </w:r>
      <w:r w:rsidR="00CA5133" w:rsidRPr="00CA5133">
        <w:rPr>
          <w:b/>
          <w:bCs/>
        </w:rPr>
        <w:t>Add a New Team Member</w:t>
      </w:r>
      <w:r w:rsidR="00CA5133" w:rsidRPr="00CA5133">
        <w:t>.</w:t>
      </w:r>
      <w:r w:rsidR="00BF1491">
        <w:t xml:space="preserve"> Xuất hiện giao diện như hình sau:</w:t>
      </w:r>
    </w:p>
    <w:p w14:paraId="5F8236E2" w14:textId="77777777" w:rsidR="00BF1491" w:rsidRDefault="00BF1491" w:rsidP="00BF1491">
      <w:pPr>
        <w:keepNext/>
        <w:spacing w:line="360" w:lineRule="auto"/>
        <w:ind w:left="720"/>
      </w:pPr>
      <w:r>
        <w:rPr>
          <w:noProof/>
        </w:rPr>
        <w:drawing>
          <wp:inline distT="0" distB="0" distL="0" distR="0" wp14:anchorId="5C1EB953" wp14:editId="7FB439F0">
            <wp:extent cx="5149850" cy="3304412"/>
            <wp:effectExtent l="0" t="0" r="0" b="0"/>
            <wp:docPr id="101887173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1732" name="Picture 9" descr="A screenshot of a computer&#10;&#10;Description automatically generated"/>
                    <pic:cNvPicPr/>
                  </pic:nvPicPr>
                  <pic:blipFill rotWithShape="1">
                    <a:blip r:embed="rId101">
                      <a:extLst>
                        <a:ext uri="{28A0092B-C50C-407E-A947-70E740481C1C}">
                          <a14:useLocalDpi xmlns:a14="http://schemas.microsoft.com/office/drawing/2010/main" val="0"/>
                        </a:ext>
                      </a:extLst>
                    </a:blip>
                    <a:srcRect l="10796" t="11620" r="28380"/>
                    <a:stretch/>
                  </pic:blipFill>
                  <pic:spPr bwMode="auto">
                    <a:xfrm>
                      <a:off x="0" y="0"/>
                      <a:ext cx="5158989" cy="3310276"/>
                    </a:xfrm>
                    <a:prstGeom prst="rect">
                      <a:avLst/>
                    </a:prstGeom>
                    <a:ln>
                      <a:noFill/>
                    </a:ln>
                    <a:extLst>
                      <a:ext uri="{53640926-AAD7-44D8-BBD7-CCE9431645EC}">
                        <a14:shadowObscured xmlns:a14="http://schemas.microsoft.com/office/drawing/2010/main"/>
                      </a:ext>
                    </a:extLst>
                  </pic:spPr>
                </pic:pic>
              </a:graphicData>
            </a:graphic>
          </wp:inline>
        </w:drawing>
      </w:r>
    </w:p>
    <w:p w14:paraId="760A22AE" w14:textId="06856866" w:rsidR="00BF1491" w:rsidRPr="00CA5133" w:rsidRDefault="00C3316B" w:rsidP="00C3316B">
      <w:pPr>
        <w:pStyle w:val="Caption"/>
      </w:pPr>
      <w:bookmarkStart w:id="513" w:name="_Toc179881196"/>
      <w:r>
        <w:t xml:space="preserve">Hình </w:t>
      </w:r>
      <w:fldSimple w:instr=" STYLEREF 1 \s ">
        <w:r w:rsidR="000C09B3">
          <w:rPr>
            <w:noProof/>
          </w:rPr>
          <w:t>4</w:t>
        </w:r>
      </w:fldSimple>
      <w:r w:rsidR="00922610">
        <w:t>.</w:t>
      </w:r>
      <w:fldSimple w:instr=" SEQ Hình \* ARABIC \s 1 ">
        <w:r w:rsidR="000C09B3">
          <w:rPr>
            <w:noProof/>
          </w:rPr>
          <w:t>18</w:t>
        </w:r>
      </w:fldSimple>
      <w:r w:rsidRPr="00C3316B">
        <w:t xml:space="preserve"> </w:t>
      </w:r>
      <w:r>
        <w:t>Giao diện thêm mới thành viên</w:t>
      </w:r>
      <w:bookmarkEnd w:id="513"/>
    </w:p>
    <w:p w14:paraId="77688619" w14:textId="3C2EFE98" w:rsidR="00CA5133" w:rsidRDefault="000224BF" w:rsidP="00794D58">
      <w:pPr>
        <w:numPr>
          <w:ilvl w:val="0"/>
          <w:numId w:val="13"/>
        </w:numPr>
        <w:spacing w:line="360" w:lineRule="auto"/>
      </w:pPr>
      <w:r>
        <w:lastRenderedPageBreak/>
        <w:t xml:space="preserve">Nhập địa chỉ email của thành viên nhóm mới, sau đó chọn </w:t>
      </w:r>
      <w:r w:rsidR="00144508">
        <w:rPr>
          <w:b/>
          <w:bCs/>
        </w:rPr>
        <w:t>add user</w:t>
      </w:r>
      <w:r w:rsidR="00CA5133" w:rsidRPr="00CA5133">
        <w:t>.</w:t>
      </w:r>
      <w:r w:rsidR="00BF1491">
        <w:t xml:space="preserve"> </w:t>
      </w:r>
      <w:r w:rsidR="00CA5133">
        <w:t>Bây giờ, thành viên nhóm mới có thể làm việc trên khóa học trong Studio.</w:t>
      </w:r>
    </w:p>
    <w:p w14:paraId="13657172" w14:textId="77777777" w:rsidR="00BF1491" w:rsidRDefault="00BF1491" w:rsidP="00BF1491">
      <w:pPr>
        <w:keepNext/>
        <w:spacing w:line="360" w:lineRule="auto"/>
        <w:ind w:left="720"/>
      </w:pPr>
      <w:r w:rsidRPr="00BF1491">
        <w:rPr>
          <w:noProof/>
        </w:rPr>
        <w:drawing>
          <wp:inline distT="0" distB="0" distL="0" distR="0" wp14:anchorId="17354575" wp14:editId="4D79F541">
            <wp:extent cx="5228097" cy="2032000"/>
            <wp:effectExtent l="0" t="0" r="0" b="6350"/>
            <wp:docPr id="194673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3814" name="Picture 1" descr="A screenshot of a computer&#10;&#10;Description automatically generated"/>
                    <pic:cNvPicPr/>
                  </pic:nvPicPr>
                  <pic:blipFill>
                    <a:blip r:embed="rId102"/>
                    <a:stretch>
                      <a:fillRect/>
                    </a:stretch>
                  </pic:blipFill>
                  <pic:spPr>
                    <a:xfrm>
                      <a:off x="0" y="0"/>
                      <a:ext cx="5233004" cy="2033907"/>
                    </a:xfrm>
                    <a:prstGeom prst="rect">
                      <a:avLst/>
                    </a:prstGeom>
                  </pic:spPr>
                </pic:pic>
              </a:graphicData>
            </a:graphic>
          </wp:inline>
        </w:drawing>
      </w:r>
    </w:p>
    <w:p w14:paraId="33F62BC5" w14:textId="57549B7D" w:rsidR="00BF1491" w:rsidRDefault="00C3316B" w:rsidP="00C3316B">
      <w:pPr>
        <w:pStyle w:val="Caption"/>
      </w:pPr>
      <w:bookmarkStart w:id="514" w:name="_Toc179881197"/>
      <w:r>
        <w:t xml:space="preserve">Hình </w:t>
      </w:r>
      <w:fldSimple w:instr=" STYLEREF 1 \s ">
        <w:r w:rsidR="000C09B3">
          <w:rPr>
            <w:noProof/>
          </w:rPr>
          <w:t>4</w:t>
        </w:r>
      </w:fldSimple>
      <w:r w:rsidR="00922610">
        <w:t>.</w:t>
      </w:r>
      <w:fldSimple w:instr=" SEQ Hình \* ARABIC \s 1 ">
        <w:r w:rsidR="000C09B3">
          <w:rPr>
            <w:noProof/>
          </w:rPr>
          <w:t>19</w:t>
        </w:r>
      </w:fldSimple>
      <w:r w:rsidRPr="00C3316B">
        <w:t xml:space="preserve"> </w:t>
      </w:r>
      <w:r>
        <w:t>Thành viên mới đã được thêm</w:t>
      </w:r>
      <w:bookmarkEnd w:id="514"/>
    </w:p>
    <w:p w14:paraId="42D59CBB" w14:textId="0FB6E1DB" w:rsidR="00A53E31" w:rsidRDefault="00A53E31" w:rsidP="00CA5133">
      <w:pPr>
        <w:pStyle w:val="Heading4"/>
        <w:rPr>
          <w:i w:val="0"/>
          <w:iCs w:val="0"/>
        </w:rPr>
      </w:pPr>
      <w:r w:rsidRPr="00254907">
        <w:rPr>
          <w:i w:val="0"/>
          <w:iCs w:val="0"/>
        </w:rPr>
        <w:t>Se</w:t>
      </w:r>
      <w:r w:rsidR="008D7F73" w:rsidRPr="00254907">
        <w:rPr>
          <w:i w:val="0"/>
          <w:iCs w:val="0"/>
        </w:rPr>
        <w:t>ct</w:t>
      </w:r>
      <w:r w:rsidRPr="00254907">
        <w:rPr>
          <w:i w:val="0"/>
          <w:iCs w:val="0"/>
        </w:rPr>
        <w:t>ion</w:t>
      </w:r>
    </w:p>
    <w:p w14:paraId="777ED420" w14:textId="13188383" w:rsidR="00BB466E" w:rsidRPr="00BB466E" w:rsidRDefault="00BB466E" w:rsidP="00794D58">
      <w:pPr>
        <w:pStyle w:val="ListParagraph"/>
        <w:numPr>
          <w:ilvl w:val="0"/>
          <w:numId w:val="39"/>
        </w:numPr>
        <w:rPr>
          <w:b/>
          <w:bCs/>
          <w:i/>
          <w:iCs/>
        </w:rPr>
      </w:pPr>
      <w:r w:rsidRPr="00BB466E">
        <w:rPr>
          <w:b/>
          <w:bCs/>
          <w:i/>
          <w:iCs/>
        </w:rPr>
        <w:t>Tạo mới Section:</w:t>
      </w:r>
    </w:p>
    <w:p w14:paraId="17EA95AA" w14:textId="77777777" w:rsidR="00A53E31" w:rsidRPr="00A53E31" w:rsidRDefault="00A53E31" w:rsidP="00794D58">
      <w:pPr>
        <w:pStyle w:val="BodyText"/>
        <w:numPr>
          <w:ilvl w:val="0"/>
          <w:numId w:val="5"/>
        </w:numPr>
      </w:pPr>
      <w:r>
        <w:rPr>
          <w:lang w:val="en-US"/>
        </w:rPr>
        <w:t>Mở khóa học trong</w:t>
      </w:r>
      <w:r w:rsidRPr="00A53E31">
        <w:t xml:space="preserve"> Studio.</w:t>
      </w:r>
    </w:p>
    <w:p w14:paraId="1D7C6B88" w14:textId="77777777" w:rsidR="00A53E31" w:rsidRPr="00A53E31" w:rsidRDefault="00A53E31" w:rsidP="00794D58">
      <w:pPr>
        <w:pStyle w:val="BodyText"/>
        <w:numPr>
          <w:ilvl w:val="0"/>
          <w:numId w:val="5"/>
        </w:numPr>
      </w:pPr>
      <w:r>
        <w:rPr>
          <w:lang w:val="en-US"/>
        </w:rPr>
        <w:t>Nhấp vào</w:t>
      </w:r>
      <w:r w:rsidRPr="00A53E31">
        <w:t> </w:t>
      </w:r>
      <w:r w:rsidRPr="00A53E31">
        <w:rPr>
          <w:b/>
          <w:bCs/>
        </w:rPr>
        <w:t>New Section</w:t>
      </w:r>
      <w:r w:rsidRPr="00A53E31">
        <w:t>.</w:t>
      </w:r>
    </w:p>
    <w:p w14:paraId="493612E7" w14:textId="642CEA3F" w:rsidR="00A53E31" w:rsidRDefault="00A53E31" w:rsidP="008D7F73">
      <w:pPr>
        <w:pStyle w:val="BodyText"/>
        <w:ind w:left="720" w:firstLine="0"/>
        <w:rPr>
          <w:lang w:val="en-US"/>
        </w:rPr>
      </w:pPr>
      <w:r w:rsidRPr="00A53E31">
        <w:t xml:space="preserve">Một </w:t>
      </w:r>
      <w:r w:rsidR="008D7F73">
        <w:rPr>
          <w:lang w:val="en-US"/>
        </w:rPr>
        <w:t>section</w:t>
      </w:r>
      <w:r w:rsidRPr="00A53E31">
        <w:t xml:space="preserve"> được tạo ở cuối nội dung khóa học, với tên </w:t>
      </w:r>
      <w:r w:rsidR="008D7F73">
        <w:rPr>
          <w:lang w:val="en-US"/>
        </w:rPr>
        <w:t>section</w:t>
      </w:r>
      <w:r w:rsidRPr="00A53E31">
        <w:t xml:space="preserve"> được chọn</w:t>
      </w:r>
      <w:r w:rsidR="00BF1491">
        <w:rPr>
          <w:lang w:val="en-US"/>
        </w:rPr>
        <w:t>:</w:t>
      </w:r>
    </w:p>
    <w:p w14:paraId="517C2FD5" w14:textId="77777777" w:rsidR="00BF1491" w:rsidRDefault="00BF1491" w:rsidP="00BF1491">
      <w:pPr>
        <w:pStyle w:val="BodyText"/>
        <w:keepNext/>
        <w:ind w:firstLine="0"/>
      </w:pPr>
      <w:r>
        <w:rPr>
          <w:noProof/>
          <w:lang w:val="en-US"/>
        </w:rPr>
        <w:drawing>
          <wp:inline distT="0" distB="0" distL="0" distR="0" wp14:anchorId="4F70891E" wp14:editId="623DB5E2">
            <wp:extent cx="5807905" cy="2044700"/>
            <wp:effectExtent l="0" t="0" r="2540" b="0"/>
            <wp:docPr id="64061886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867" name="Picture 10" descr="A screenshot of a computer&#10;&#10;Description automatically generated"/>
                    <pic:cNvPicPr/>
                  </pic:nvPicPr>
                  <pic:blipFill rotWithShape="1">
                    <a:blip r:embed="rId88" cstate="print">
                      <a:extLst>
                        <a:ext uri="{28A0092B-C50C-407E-A947-70E740481C1C}">
                          <a14:useLocalDpi xmlns:a14="http://schemas.microsoft.com/office/drawing/2010/main" val="0"/>
                        </a:ext>
                      </a:extLst>
                    </a:blip>
                    <a:srcRect l="12293" t="19195" r="9674" b="31965"/>
                    <a:stretch/>
                  </pic:blipFill>
                  <pic:spPr bwMode="auto">
                    <a:xfrm>
                      <a:off x="0" y="0"/>
                      <a:ext cx="5817858" cy="2048204"/>
                    </a:xfrm>
                    <a:prstGeom prst="rect">
                      <a:avLst/>
                    </a:prstGeom>
                    <a:ln>
                      <a:noFill/>
                    </a:ln>
                    <a:extLst>
                      <a:ext uri="{53640926-AAD7-44D8-BBD7-CCE9431645EC}">
                        <a14:shadowObscured xmlns:a14="http://schemas.microsoft.com/office/drawing/2010/main"/>
                      </a:ext>
                    </a:extLst>
                  </pic:spPr>
                </pic:pic>
              </a:graphicData>
            </a:graphic>
          </wp:inline>
        </w:drawing>
      </w:r>
    </w:p>
    <w:p w14:paraId="275D4315" w14:textId="3FA3EF50" w:rsidR="00BF1491" w:rsidRPr="00BF1491" w:rsidRDefault="00C3316B" w:rsidP="00C3316B">
      <w:pPr>
        <w:pStyle w:val="Caption"/>
      </w:pPr>
      <w:bookmarkStart w:id="515" w:name="_Toc179881198"/>
      <w:r>
        <w:t xml:space="preserve">Hình </w:t>
      </w:r>
      <w:fldSimple w:instr=" STYLEREF 1 \s ">
        <w:r w:rsidR="000C09B3">
          <w:rPr>
            <w:noProof/>
          </w:rPr>
          <w:t>4</w:t>
        </w:r>
      </w:fldSimple>
      <w:r w:rsidR="00922610">
        <w:t>.</w:t>
      </w:r>
      <w:fldSimple w:instr=" SEQ Hình \* ARABIC \s 1 ">
        <w:r w:rsidR="000C09B3">
          <w:rPr>
            <w:noProof/>
          </w:rPr>
          <w:t>20</w:t>
        </w:r>
      </w:fldSimple>
      <w:r w:rsidRPr="00C3316B">
        <w:t xml:space="preserve"> </w:t>
      </w:r>
      <w:r>
        <w:t>Section vừa thêm được đặt tên mặc định là section</w:t>
      </w:r>
      <w:bookmarkEnd w:id="515"/>
    </w:p>
    <w:p w14:paraId="3A80013C" w14:textId="77777777" w:rsidR="00A53E31" w:rsidRPr="00A53E31" w:rsidRDefault="008D7F73" w:rsidP="00794D58">
      <w:pPr>
        <w:pStyle w:val="BodyText"/>
        <w:numPr>
          <w:ilvl w:val="0"/>
          <w:numId w:val="5"/>
        </w:numPr>
      </w:pPr>
      <w:r>
        <w:rPr>
          <w:lang w:val="en-US"/>
        </w:rPr>
        <w:t>Nhập tên cho section mới</w:t>
      </w:r>
      <w:r w:rsidR="00A53E31" w:rsidRPr="00A53E31">
        <w:t>.</w:t>
      </w:r>
    </w:p>
    <w:p w14:paraId="5BBC220D" w14:textId="77777777" w:rsidR="00A53E31" w:rsidRPr="00A53E31" w:rsidRDefault="008D7F73" w:rsidP="00794D58">
      <w:pPr>
        <w:pStyle w:val="BodyText"/>
        <w:numPr>
          <w:ilvl w:val="0"/>
          <w:numId w:val="5"/>
        </w:numPr>
      </w:pPr>
      <w:r w:rsidRPr="008D7F73">
        <w:t>Đặt ngày phát hành</w:t>
      </w:r>
      <w:r w:rsidR="00A53E31" w:rsidRPr="00A53E31">
        <w:t xml:space="preserve"> section.</w:t>
      </w:r>
    </w:p>
    <w:p w14:paraId="52521C53" w14:textId="5BDAF2C7" w:rsidR="00BB466E" w:rsidRPr="00BB466E" w:rsidRDefault="008D7F73" w:rsidP="00794D58">
      <w:pPr>
        <w:pStyle w:val="BodyText"/>
        <w:numPr>
          <w:ilvl w:val="1"/>
          <w:numId w:val="5"/>
        </w:numPr>
      </w:pPr>
      <w:r>
        <w:rPr>
          <w:lang w:val="en-US"/>
        </w:rPr>
        <w:t xml:space="preserve">Chọn biểu tượng </w:t>
      </w:r>
      <w:r w:rsidR="000553ED">
        <w:rPr>
          <w:noProof/>
        </w:rPr>
        <w:drawing>
          <wp:inline distT="0" distB="0" distL="0" distR="0" wp14:anchorId="01B3E270" wp14:editId="5477FF35">
            <wp:extent cx="368300" cy="228600"/>
            <wp:effectExtent l="0" t="0" r="0" b="0"/>
            <wp:docPr id="168096712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7123" name="Picture 14" descr="A screenshot of a computer&#10;&#10;Description automatically generated"/>
                    <pic:cNvPicPr/>
                  </pic:nvPicPr>
                  <pic:blipFill rotWithShape="1">
                    <a:blip r:embed="rId103">
                      <a:extLst>
                        <a:ext uri="{28A0092B-C50C-407E-A947-70E740481C1C}">
                          <a14:useLocalDpi xmlns:a14="http://schemas.microsoft.com/office/drawing/2010/main" val="0"/>
                        </a:ext>
                      </a:extLst>
                    </a:blip>
                    <a:srcRect l="72795" t="11171" r="21005" b="75857"/>
                    <a:stretch/>
                  </pic:blipFill>
                  <pic:spPr bwMode="auto">
                    <a:xfrm>
                      <a:off x="0" y="0"/>
                      <a:ext cx="368300" cy="228600"/>
                    </a:xfrm>
                    <a:prstGeom prst="rect">
                      <a:avLst/>
                    </a:prstGeom>
                    <a:ln>
                      <a:noFill/>
                    </a:ln>
                    <a:extLst>
                      <a:ext uri="{53640926-AAD7-44D8-BBD7-CCE9431645EC}">
                        <a14:shadowObscured xmlns:a14="http://schemas.microsoft.com/office/drawing/2010/main"/>
                      </a:ext>
                    </a:extLst>
                  </pic:spPr>
                </pic:pic>
              </a:graphicData>
            </a:graphic>
          </wp:inline>
        </w:drawing>
      </w:r>
      <w:r w:rsidR="00A53E31" w:rsidRPr="00A53E31">
        <w:t xml:space="preserve"> </w:t>
      </w:r>
      <w:r>
        <w:rPr>
          <w:lang w:val="en-US"/>
        </w:rPr>
        <w:t xml:space="preserve">trong hộp thoại </w:t>
      </w:r>
      <w:r w:rsidR="00A53E31" w:rsidRPr="00A53E31">
        <w:t>section.</w:t>
      </w:r>
      <w:r w:rsidR="00BB466E">
        <w:rPr>
          <w:lang w:val="en-US"/>
        </w:rPr>
        <w:t xml:space="preserve"> Hiển thị 1 </w:t>
      </w:r>
      <w:r w:rsidR="000553ED">
        <w:rPr>
          <w:lang w:val="en-US"/>
        </w:rPr>
        <w:t xml:space="preserve">danh sách </w:t>
      </w:r>
      <w:r w:rsidR="00BB466E">
        <w:rPr>
          <w:lang w:val="en-US"/>
        </w:rPr>
        <w:t>các cài đặt:</w:t>
      </w:r>
    </w:p>
    <w:p w14:paraId="60F00110" w14:textId="77777777" w:rsidR="00BB466E" w:rsidRDefault="00BB466E" w:rsidP="00BB466E">
      <w:pPr>
        <w:pStyle w:val="BodyText"/>
        <w:keepNext/>
        <w:ind w:firstLine="0"/>
      </w:pPr>
      <w:r>
        <w:rPr>
          <w:noProof/>
        </w:rPr>
        <w:lastRenderedPageBreak/>
        <w:drawing>
          <wp:inline distT="0" distB="0" distL="0" distR="0" wp14:anchorId="524D958E" wp14:editId="7CC744AB">
            <wp:extent cx="5940425" cy="1762125"/>
            <wp:effectExtent l="0" t="0" r="3175" b="9525"/>
            <wp:docPr id="7866653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5319" name="Picture 1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0425" cy="1762125"/>
                    </a:xfrm>
                    <a:prstGeom prst="rect">
                      <a:avLst/>
                    </a:prstGeom>
                  </pic:spPr>
                </pic:pic>
              </a:graphicData>
            </a:graphic>
          </wp:inline>
        </w:drawing>
      </w:r>
    </w:p>
    <w:p w14:paraId="05EF81CC" w14:textId="3625D408" w:rsidR="00BB466E" w:rsidRPr="00BB466E" w:rsidRDefault="00C3316B" w:rsidP="00C3316B">
      <w:pPr>
        <w:pStyle w:val="Caption"/>
        <w:rPr>
          <w:lang w:val="vi"/>
        </w:rPr>
      </w:pPr>
      <w:bookmarkStart w:id="516" w:name="_Toc179881199"/>
      <w:r>
        <w:t xml:space="preserve">Hình </w:t>
      </w:r>
      <w:fldSimple w:instr=" STYLEREF 1 \s ">
        <w:r w:rsidR="000C09B3">
          <w:rPr>
            <w:noProof/>
          </w:rPr>
          <w:t>4</w:t>
        </w:r>
      </w:fldSimple>
      <w:r w:rsidR="00922610">
        <w:t>.</w:t>
      </w:r>
      <w:fldSimple w:instr=" SEQ Hình \* ARABIC \s 1 ">
        <w:r w:rsidR="000C09B3">
          <w:rPr>
            <w:noProof/>
          </w:rPr>
          <w:t>21</w:t>
        </w:r>
      </w:fldSimple>
      <w:r w:rsidRPr="00C3316B">
        <w:t xml:space="preserve"> </w:t>
      </w:r>
      <w:r>
        <w:t>Hộp thoại cài đặt section</w:t>
      </w:r>
      <w:bookmarkEnd w:id="516"/>
    </w:p>
    <w:p w14:paraId="7E64E87F" w14:textId="1ABB5904" w:rsidR="00A53E31" w:rsidRPr="00BB466E" w:rsidRDefault="00BB466E" w:rsidP="00794D58">
      <w:pPr>
        <w:pStyle w:val="BodyText"/>
        <w:numPr>
          <w:ilvl w:val="1"/>
          <w:numId w:val="5"/>
        </w:numPr>
      </w:pPr>
      <w:r>
        <w:rPr>
          <w:lang w:val="en-US"/>
        </w:rPr>
        <w:t>Chọn Configure sau đó n</w:t>
      </w:r>
      <w:r w:rsidR="008D7F73">
        <w:rPr>
          <w:lang w:val="en-US"/>
        </w:rPr>
        <w:t>hập ngày và giờ phát hành cho</w:t>
      </w:r>
      <w:r w:rsidR="00A53E31" w:rsidRPr="00A53E31">
        <w:t xml:space="preserve"> section</w:t>
      </w:r>
      <w:r>
        <w:rPr>
          <w:lang w:val="en-US"/>
        </w:rPr>
        <w:t>:</w:t>
      </w:r>
    </w:p>
    <w:p w14:paraId="10839CB6" w14:textId="77777777" w:rsidR="00BB466E" w:rsidRDefault="00BB466E" w:rsidP="00BB466E">
      <w:pPr>
        <w:pStyle w:val="BodyText"/>
        <w:keepNext/>
        <w:ind w:firstLine="0"/>
        <w:jc w:val="center"/>
      </w:pPr>
      <w:r>
        <w:rPr>
          <w:noProof/>
        </w:rPr>
        <w:drawing>
          <wp:inline distT="0" distB="0" distL="0" distR="0" wp14:anchorId="60489282" wp14:editId="087169EF">
            <wp:extent cx="4485190" cy="2006469"/>
            <wp:effectExtent l="0" t="0" r="0" b="0"/>
            <wp:docPr id="2224546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54620" name="Picture 12"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498357" cy="2012359"/>
                    </a:xfrm>
                    <a:prstGeom prst="rect">
                      <a:avLst/>
                    </a:prstGeom>
                  </pic:spPr>
                </pic:pic>
              </a:graphicData>
            </a:graphic>
          </wp:inline>
        </w:drawing>
      </w:r>
    </w:p>
    <w:p w14:paraId="20D54E33" w14:textId="7FF97A3C" w:rsidR="00BB466E" w:rsidRPr="00A53E31" w:rsidRDefault="00C3316B" w:rsidP="00C3316B">
      <w:pPr>
        <w:pStyle w:val="Caption"/>
      </w:pPr>
      <w:bookmarkStart w:id="517" w:name="_Toc179881200"/>
      <w:r>
        <w:t xml:space="preserve">Hình </w:t>
      </w:r>
      <w:fldSimple w:instr=" STYLEREF 1 \s ">
        <w:r w:rsidR="000C09B3">
          <w:rPr>
            <w:noProof/>
          </w:rPr>
          <w:t>4</w:t>
        </w:r>
      </w:fldSimple>
      <w:r w:rsidR="00922610">
        <w:t>.</w:t>
      </w:r>
      <w:fldSimple w:instr=" SEQ Hình \* ARABIC \s 1 ">
        <w:r w:rsidR="000C09B3">
          <w:rPr>
            <w:noProof/>
          </w:rPr>
          <w:t>22</w:t>
        </w:r>
      </w:fldSimple>
      <w:r w:rsidRPr="00C3316B">
        <w:t xml:space="preserve"> </w:t>
      </w:r>
      <w:r>
        <w:t>Cài đặt ngày và giờ cho section</w:t>
      </w:r>
      <w:bookmarkEnd w:id="517"/>
    </w:p>
    <w:p w14:paraId="46963E0C" w14:textId="75BF10DA" w:rsidR="00BB466E" w:rsidRPr="00BB466E" w:rsidRDefault="008D7F73" w:rsidP="00794D58">
      <w:pPr>
        <w:pStyle w:val="BodyText"/>
        <w:numPr>
          <w:ilvl w:val="0"/>
          <w:numId w:val="5"/>
        </w:numPr>
      </w:pPr>
      <w:r>
        <w:rPr>
          <w:lang w:val="en-US"/>
        </w:rPr>
        <w:t xml:space="preserve">Để ẩn section đối với </w:t>
      </w:r>
      <w:r w:rsidR="007D7EDE">
        <w:rPr>
          <w:lang w:val="en-US"/>
        </w:rPr>
        <w:t>người học</w:t>
      </w:r>
      <w:r w:rsidR="00A53E31" w:rsidRPr="00A53E31">
        <w:t xml:space="preserve">, </w:t>
      </w:r>
      <w:r>
        <w:rPr>
          <w:lang w:val="en-US"/>
        </w:rPr>
        <w:t>nhấp vào tab</w:t>
      </w:r>
      <w:r w:rsidR="00BB466E">
        <w:rPr>
          <w:lang w:val="en-US"/>
        </w:rPr>
        <w:t xml:space="preserve"> </w:t>
      </w:r>
      <w:r w:rsidR="00A53E31" w:rsidRPr="00A53E31">
        <w:rPr>
          <w:b/>
          <w:bCs/>
        </w:rPr>
        <w:t>Visibility</w:t>
      </w:r>
      <w:r w:rsidR="00A53E31" w:rsidRPr="00A53E31">
        <w:t> </w:t>
      </w:r>
      <w:r>
        <w:rPr>
          <w:lang w:val="en-US"/>
        </w:rPr>
        <w:t>và chọn</w:t>
      </w:r>
      <w:r w:rsidR="00A53E31" w:rsidRPr="00A53E31">
        <w:t> </w:t>
      </w:r>
      <w:r w:rsidR="00A53E31" w:rsidRPr="00A53E31">
        <w:rPr>
          <w:b/>
          <w:bCs/>
        </w:rPr>
        <w:t>Hide from Learners</w:t>
      </w:r>
      <w:r w:rsidR="00BB466E">
        <w:rPr>
          <w:lang w:val="en-US"/>
        </w:rPr>
        <w:t>:</w:t>
      </w:r>
    </w:p>
    <w:p w14:paraId="2D3C85CA" w14:textId="77777777" w:rsidR="00BB466E" w:rsidRDefault="00BB466E" w:rsidP="00BB466E">
      <w:pPr>
        <w:pStyle w:val="BodyText"/>
        <w:keepNext/>
        <w:ind w:left="720" w:firstLine="0"/>
      </w:pPr>
      <w:r>
        <w:rPr>
          <w:noProof/>
        </w:rPr>
        <w:drawing>
          <wp:inline distT="0" distB="0" distL="0" distR="0" wp14:anchorId="7D2B3A89" wp14:editId="3CA72BF4">
            <wp:extent cx="4927600" cy="1919947"/>
            <wp:effectExtent l="0" t="0" r="6350" b="4445"/>
            <wp:docPr id="150535062" name="Picture 13" descr="A white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062" name="Picture 13" descr="A white rectangular object with a black line&#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4951447" cy="1929239"/>
                    </a:xfrm>
                    <a:prstGeom prst="rect">
                      <a:avLst/>
                    </a:prstGeom>
                  </pic:spPr>
                </pic:pic>
              </a:graphicData>
            </a:graphic>
          </wp:inline>
        </w:drawing>
      </w:r>
    </w:p>
    <w:p w14:paraId="37434181" w14:textId="31A8E878" w:rsidR="00BB466E" w:rsidRPr="00A53E31" w:rsidRDefault="00C3316B" w:rsidP="00C3316B">
      <w:pPr>
        <w:pStyle w:val="Caption"/>
      </w:pPr>
      <w:bookmarkStart w:id="518" w:name="_Toc179881201"/>
      <w:r>
        <w:t xml:space="preserve">Hình </w:t>
      </w:r>
      <w:fldSimple w:instr=" STYLEREF 1 \s ">
        <w:r w:rsidR="000C09B3">
          <w:rPr>
            <w:noProof/>
          </w:rPr>
          <w:t>4</w:t>
        </w:r>
      </w:fldSimple>
      <w:r w:rsidR="00922610">
        <w:t>.</w:t>
      </w:r>
      <w:fldSimple w:instr=" SEQ Hình \* ARABIC \s 1 ">
        <w:r w:rsidR="000C09B3">
          <w:rPr>
            <w:noProof/>
          </w:rPr>
          <w:t>23</w:t>
        </w:r>
      </w:fldSimple>
      <w:r w:rsidRPr="00C3316B">
        <w:t xml:space="preserve"> </w:t>
      </w:r>
      <w:r>
        <w:t>Ẩn section đối với người học</w:t>
      </w:r>
      <w:bookmarkEnd w:id="518"/>
    </w:p>
    <w:p w14:paraId="0C9055BC" w14:textId="2011327D" w:rsidR="00A53E31" w:rsidRPr="00BB466E" w:rsidRDefault="008D7F73" w:rsidP="00794D58">
      <w:pPr>
        <w:pStyle w:val="BodyText"/>
        <w:numPr>
          <w:ilvl w:val="0"/>
          <w:numId w:val="5"/>
        </w:numPr>
      </w:pPr>
      <w:r>
        <w:rPr>
          <w:lang w:val="en-US"/>
        </w:rPr>
        <w:t>Nhấp vào</w:t>
      </w:r>
      <w:r w:rsidR="00A53E31" w:rsidRPr="00A53E31">
        <w:t> </w:t>
      </w:r>
      <w:r w:rsidR="00A53E31" w:rsidRPr="00A53E31">
        <w:rPr>
          <w:b/>
          <w:bCs/>
        </w:rPr>
        <w:t>Save</w:t>
      </w:r>
      <w:r w:rsidR="00A53E31" w:rsidRPr="00A53E31">
        <w:t>.</w:t>
      </w:r>
      <w:r w:rsidR="00BB466E">
        <w:rPr>
          <w:lang w:val="en-US"/>
        </w:rPr>
        <w:t xml:space="preserve"> </w:t>
      </w:r>
      <w:r w:rsidRPr="00BB466E">
        <w:rPr>
          <w:lang w:val="en-US"/>
        </w:rPr>
        <w:t xml:space="preserve">Sau đó, </w:t>
      </w:r>
      <w:r w:rsidR="00AB7AB5">
        <w:rPr>
          <w:lang w:val="en-US"/>
        </w:rPr>
        <w:t>n</w:t>
      </w:r>
      <w:r w:rsidR="00DE2286">
        <w:rPr>
          <w:lang w:val="en-US"/>
        </w:rPr>
        <w:t>gười quản lý khóa học</w:t>
      </w:r>
      <w:r w:rsidRPr="00BB466E">
        <w:rPr>
          <w:lang w:val="en-US"/>
        </w:rPr>
        <w:t xml:space="preserve"> có thể tạo</w:t>
      </w:r>
      <w:r w:rsidR="00A53E31" w:rsidRPr="00A53E31">
        <w:t xml:space="preserve"> Subsections </w:t>
      </w:r>
      <w:r w:rsidRPr="00BB466E">
        <w:rPr>
          <w:lang w:val="en-US"/>
        </w:rPr>
        <w:t>trong</w:t>
      </w:r>
      <w:r w:rsidR="00A53E31" w:rsidRPr="00A53E31">
        <w:t xml:space="preserve"> section</w:t>
      </w:r>
      <w:r w:rsidRPr="00BB466E">
        <w:rPr>
          <w:lang w:val="en-US"/>
        </w:rPr>
        <w:t xml:space="preserve"> vừa tạo</w:t>
      </w:r>
      <w:r w:rsidR="00A53E31" w:rsidRPr="00A53E31">
        <w:t>.</w:t>
      </w:r>
    </w:p>
    <w:p w14:paraId="54138503" w14:textId="1063CAA7" w:rsidR="00BB466E" w:rsidRPr="00BB466E" w:rsidRDefault="00BB466E" w:rsidP="00794D58">
      <w:pPr>
        <w:pStyle w:val="BodyText"/>
        <w:numPr>
          <w:ilvl w:val="0"/>
          <w:numId w:val="39"/>
        </w:numPr>
        <w:rPr>
          <w:b/>
          <w:bCs/>
          <w:i/>
          <w:iCs/>
        </w:rPr>
      </w:pPr>
      <w:r w:rsidRPr="00BB466E">
        <w:rPr>
          <w:b/>
          <w:bCs/>
          <w:i/>
          <w:iCs/>
          <w:lang w:val="en-US"/>
        </w:rPr>
        <w:lastRenderedPageBreak/>
        <w:t>Các thao tác khác</w:t>
      </w:r>
    </w:p>
    <w:p w14:paraId="55737FDB" w14:textId="384C67AC" w:rsidR="00BB466E" w:rsidRDefault="00BB466E" w:rsidP="00BB466E">
      <w:pPr>
        <w:pStyle w:val="BodyText"/>
        <w:rPr>
          <w:lang w:val="en-US"/>
        </w:rPr>
      </w:pPr>
      <w:r>
        <w:rPr>
          <w:lang w:val="en-US"/>
        </w:rPr>
        <w:t xml:space="preserve">Trong danh sách thả xuống khi click vào </w:t>
      </w:r>
      <w:r w:rsidR="000553ED">
        <w:rPr>
          <w:noProof/>
        </w:rPr>
        <w:drawing>
          <wp:inline distT="0" distB="0" distL="0" distR="0" wp14:anchorId="3B455994" wp14:editId="6E8A4680">
            <wp:extent cx="368300" cy="228600"/>
            <wp:effectExtent l="0" t="0" r="0" b="0"/>
            <wp:docPr id="177289307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7123" name="Picture 14" descr="A screenshot of a computer&#10;&#10;Description automatically generated"/>
                    <pic:cNvPicPr/>
                  </pic:nvPicPr>
                  <pic:blipFill rotWithShape="1">
                    <a:blip r:embed="rId103">
                      <a:extLst>
                        <a:ext uri="{28A0092B-C50C-407E-A947-70E740481C1C}">
                          <a14:useLocalDpi xmlns:a14="http://schemas.microsoft.com/office/drawing/2010/main" val="0"/>
                        </a:ext>
                      </a:extLst>
                    </a:blip>
                    <a:srcRect l="72795" t="11171" r="21005" b="75857"/>
                    <a:stretch/>
                  </pic:blipFill>
                  <pic:spPr bwMode="auto">
                    <a:xfrm>
                      <a:off x="0" y="0"/>
                      <a:ext cx="368300" cy="228600"/>
                    </a:xfrm>
                    <a:prstGeom prst="rect">
                      <a:avLst/>
                    </a:prstGeom>
                    <a:ln>
                      <a:noFill/>
                    </a:ln>
                    <a:extLst>
                      <a:ext uri="{53640926-AAD7-44D8-BBD7-CCE9431645EC}">
                        <a14:shadowObscured xmlns:a14="http://schemas.microsoft.com/office/drawing/2010/main"/>
                      </a:ext>
                    </a:extLst>
                  </pic:spPr>
                </pic:pic>
              </a:graphicData>
            </a:graphic>
          </wp:inline>
        </w:drawing>
      </w:r>
      <w:r w:rsidR="000553ED">
        <w:rPr>
          <w:lang w:val="en-US"/>
        </w:rPr>
        <w:t>còn có các tính năng khác như:</w:t>
      </w:r>
    </w:p>
    <w:p w14:paraId="56E34EB5" w14:textId="4C601AD5" w:rsidR="000553ED" w:rsidRDefault="000553ED" w:rsidP="000553ED">
      <w:pPr>
        <w:pStyle w:val="BodyText"/>
        <w:rPr>
          <w:lang w:val="en-US"/>
        </w:rPr>
      </w:pPr>
      <w:r w:rsidRPr="000553ED">
        <w:rPr>
          <w:b/>
          <w:bCs/>
          <w:i/>
          <w:iCs/>
          <w:lang w:val="en-US"/>
        </w:rPr>
        <w:t>Publish:</w:t>
      </w:r>
      <w:r>
        <w:rPr>
          <w:lang w:val="en-US"/>
        </w:rPr>
        <w:t xml:space="preserve"> Nhấp vào sẽ xuất hiện hộp thoại Publish Section, nếu Section có các Subsection và Unit thì hộp thoại sẽ hiển thị tất cả và hỏi rằng có muốn Publish tất cả cho </w:t>
      </w:r>
      <w:r w:rsidR="007D7EDE">
        <w:rPr>
          <w:lang w:val="en-US"/>
        </w:rPr>
        <w:t>người học</w:t>
      </w:r>
      <w:r>
        <w:rPr>
          <w:lang w:val="en-US"/>
        </w:rPr>
        <w:t xml:space="preserve"> hay không. Chọn Publish nếu đồng ý:</w:t>
      </w:r>
    </w:p>
    <w:p w14:paraId="3ECFF77F" w14:textId="77777777" w:rsidR="000553ED" w:rsidRDefault="000553ED" w:rsidP="000553ED">
      <w:pPr>
        <w:pStyle w:val="BodyText"/>
        <w:keepNext/>
        <w:jc w:val="center"/>
      </w:pPr>
      <w:r>
        <w:rPr>
          <w:noProof/>
          <w:lang w:val="en-US"/>
        </w:rPr>
        <w:drawing>
          <wp:inline distT="0" distB="0" distL="0" distR="0" wp14:anchorId="6AA6EAB7" wp14:editId="6EB837F9">
            <wp:extent cx="3067050" cy="2752056"/>
            <wp:effectExtent l="0" t="0" r="0" b="0"/>
            <wp:docPr id="18937374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37416" name="Picture 15"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077702" cy="2761614"/>
                    </a:xfrm>
                    <a:prstGeom prst="rect">
                      <a:avLst/>
                    </a:prstGeom>
                  </pic:spPr>
                </pic:pic>
              </a:graphicData>
            </a:graphic>
          </wp:inline>
        </w:drawing>
      </w:r>
    </w:p>
    <w:p w14:paraId="39939147" w14:textId="55626507" w:rsidR="000553ED" w:rsidRDefault="00C3316B" w:rsidP="00C3316B">
      <w:pPr>
        <w:pStyle w:val="Caption"/>
      </w:pPr>
      <w:bookmarkStart w:id="519" w:name="_Toc179881202"/>
      <w:r>
        <w:t xml:space="preserve">Hình </w:t>
      </w:r>
      <w:fldSimple w:instr=" STYLEREF 1 \s ">
        <w:r w:rsidR="000C09B3">
          <w:rPr>
            <w:noProof/>
          </w:rPr>
          <w:t>4</w:t>
        </w:r>
      </w:fldSimple>
      <w:r w:rsidR="00922610">
        <w:t>.</w:t>
      </w:r>
      <w:fldSimple w:instr=" SEQ Hình \* ARABIC \s 1 ">
        <w:r w:rsidR="000C09B3">
          <w:rPr>
            <w:noProof/>
          </w:rPr>
          <w:t>24</w:t>
        </w:r>
      </w:fldSimple>
      <w:r w:rsidRPr="00C3316B">
        <w:t xml:space="preserve"> </w:t>
      </w:r>
      <w:r>
        <w:t>Hộp thoại Publish Section</w:t>
      </w:r>
      <w:bookmarkEnd w:id="519"/>
    </w:p>
    <w:p w14:paraId="0C192F75" w14:textId="77777777" w:rsidR="00BB7F2A" w:rsidRPr="00BB7F2A" w:rsidRDefault="00BB7F2A" w:rsidP="00BB7F2A"/>
    <w:p w14:paraId="535D99EE" w14:textId="767D202E" w:rsidR="000553ED" w:rsidRDefault="000553ED" w:rsidP="000553ED">
      <w:pPr>
        <w:pStyle w:val="BodyText"/>
        <w:rPr>
          <w:lang w:val="en-US"/>
        </w:rPr>
      </w:pPr>
      <w:r w:rsidRPr="000553ED">
        <w:rPr>
          <w:b/>
          <w:bCs/>
          <w:i/>
          <w:iCs/>
          <w:lang w:val="en-US"/>
        </w:rPr>
        <w:t>Duplicate:</w:t>
      </w:r>
      <w:r>
        <w:rPr>
          <w:lang w:val="en-US"/>
        </w:rPr>
        <w:t xml:space="preserve"> Nhấp vào để tạo ra 1 bảng sao của Section.</w:t>
      </w:r>
    </w:p>
    <w:p w14:paraId="2E53946E" w14:textId="359D0E8A" w:rsidR="000553ED" w:rsidRDefault="000553ED" w:rsidP="000553ED">
      <w:pPr>
        <w:pStyle w:val="BodyText"/>
        <w:rPr>
          <w:lang w:val="en-US"/>
        </w:rPr>
      </w:pPr>
      <w:r w:rsidRPr="000553ED">
        <w:rPr>
          <w:b/>
          <w:bCs/>
          <w:i/>
          <w:iCs/>
          <w:lang w:val="en-US"/>
        </w:rPr>
        <w:t>Move up:</w:t>
      </w:r>
      <w:r>
        <w:rPr>
          <w:lang w:val="en-US"/>
        </w:rPr>
        <w:t xml:space="preserve"> Nhấp vào để di chuyển Section lên trên.</w:t>
      </w:r>
    </w:p>
    <w:p w14:paraId="6E2CE9D5" w14:textId="2DAD99D6" w:rsidR="000553ED" w:rsidRDefault="000553ED" w:rsidP="000553ED">
      <w:pPr>
        <w:pStyle w:val="BodyText"/>
        <w:rPr>
          <w:lang w:val="en-US"/>
        </w:rPr>
      </w:pPr>
      <w:r w:rsidRPr="000553ED">
        <w:rPr>
          <w:b/>
          <w:bCs/>
          <w:i/>
          <w:iCs/>
          <w:lang w:val="en-US"/>
        </w:rPr>
        <w:t>Move down:</w:t>
      </w:r>
      <w:r>
        <w:rPr>
          <w:lang w:val="en-US"/>
        </w:rPr>
        <w:t xml:space="preserve"> Nhấp vào để di chuyển Section xuống dưới.</w:t>
      </w:r>
    </w:p>
    <w:p w14:paraId="533CA9F0" w14:textId="2BEE73A6" w:rsidR="000553ED" w:rsidRPr="000553ED" w:rsidRDefault="000553ED" w:rsidP="000553ED">
      <w:pPr>
        <w:pStyle w:val="BodyText"/>
        <w:rPr>
          <w:lang w:val="en-US"/>
        </w:rPr>
      </w:pPr>
      <w:r w:rsidRPr="000553ED">
        <w:rPr>
          <w:b/>
          <w:bCs/>
          <w:i/>
          <w:iCs/>
          <w:lang w:val="en-US"/>
        </w:rPr>
        <w:t>Delete:</w:t>
      </w:r>
      <w:r>
        <w:rPr>
          <w:lang w:val="en-US"/>
        </w:rPr>
        <w:t xml:space="preserve"> Nhấp vào nếu muốn xóa Section này.</w:t>
      </w:r>
    </w:p>
    <w:p w14:paraId="1835BF1E" w14:textId="6C06D624" w:rsidR="00FD5754" w:rsidRPr="00254907" w:rsidRDefault="00FD5754" w:rsidP="00CA5133">
      <w:pPr>
        <w:pStyle w:val="Heading4"/>
        <w:rPr>
          <w:i w:val="0"/>
          <w:iCs w:val="0"/>
        </w:rPr>
      </w:pPr>
      <w:r w:rsidRPr="00254907">
        <w:rPr>
          <w:i w:val="0"/>
          <w:iCs w:val="0"/>
        </w:rPr>
        <w:t>Subsection</w:t>
      </w:r>
    </w:p>
    <w:p w14:paraId="11F677EC" w14:textId="63198E6B" w:rsidR="006A6446" w:rsidRPr="00BB7F2A" w:rsidRDefault="00FD5754" w:rsidP="00BB7F2A">
      <w:pPr>
        <w:pStyle w:val="BodyText"/>
        <w:numPr>
          <w:ilvl w:val="0"/>
          <w:numId w:val="6"/>
        </w:numPr>
      </w:pPr>
      <w:r w:rsidRPr="00FD5754">
        <w:t xml:space="preserve">Trong phần course outline, trong section muốn tạo subsection, hãy nhấp vào Tiểu </w:t>
      </w:r>
      <w:r w:rsidRPr="00FD5754">
        <w:rPr>
          <w:b/>
          <w:bCs/>
        </w:rPr>
        <w:t>New Subsection</w:t>
      </w:r>
      <w:r w:rsidRPr="00FD5754">
        <w:t>.</w:t>
      </w:r>
      <w:r w:rsidR="000553ED">
        <w:rPr>
          <w:lang w:val="en-US"/>
        </w:rPr>
        <w:t xml:space="preserve"> </w:t>
      </w:r>
      <w:r w:rsidRPr="00FD5754">
        <w:t xml:space="preserve">Một subsection mới được tạo ở cuối section, với tên subsection được chọn. </w:t>
      </w:r>
    </w:p>
    <w:p w14:paraId="5AEDD60E" w14:textId="77777777" w:rsidR="006A6446" w:rsidRDefault="000553ED" w:rsidP="006A6446">
      <w:pPr>
        <w:pStyle w:val="BodyText"/>
        <w:keepNext/>
        <w:ind w:left="720" w:firstLine="0"/>
      </w:pPr>
      <w:r>
        <w:rPr>
          <w:noProof/>
        </w:rPr>
        <w:lastRenderedPageBreak/>
        <w:drawing>
          <wp:inline distT="0" distB="0" distL="0" distR="0" wp14:anchorId="22ECDDFB" wp14:editId="66044CC9">
            <wp:extent cx="5486752" cy="2355850"/>
            <wp:effectExtent l="0" t="0" r="0" b="6350"/>
            <wp:docPr id="49899396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93964" name="Picture 16" descr="A screenshot of a computer&#10;&#10;Description automatically generated"/>
                    <pic:cNvPicPr/>
                  </pic:nvPicPr>
                  <pic:blipFill rotWithShape="1">
                    <a:blip r:embed="rId107" cstate="print">
                      <a:extLst>
                        <a:ext uri="{28A0092B-C50C-407E-A947-70E740481C1C}">
                          <a14:useLocalDpi xmlns:a14="http://schemas.microsoft.com/office/drawing/2010/main" val="0"/>
                        </a:ext>
                      </a:extLst>
                    </a:blip>
                    <a:srcRect l="12721" t="18435" r="10850" b="23222"/>
                    <a:stretch/>
                  </pic:blipFill>
                  <pic:spPr bwMode="auto">
                    <a:xfrm>
                      <a:off x="0" y="0"/>
                      <a:ext cx="5494893" cy="2359345"/>
                    </a:xfrm>
                    <a:prstGeom prst="rect">
                      <a:avLst/>
                    </a:prstGeom>
                    <a:ln>
                      <a:noFill/>
                    </a:ln>
                    <a:extLst>
                      <a:ext uri="{53640926-AAD7-44D8-BBD7-CCE9431645EC}">
                        <a14:shadowObscured xmlns:a14="http://schemas.microsoft.com/office/drawing/2010/main"/>
                      </a:ext>
                    </a:extLst>
                  </pic:spPr>
                </pic:pic>
              </a:graphicData>
            </a:graphic>
          </wp:inline>
        </w:drawing>
      </w:r>
    </w:p>
    <w:p w14:paraId="4412390E" w14:textId="30FCB1EE" w:rsidR="00C3316B" w:rsidRPr="00C3316B" w:rsidRDefault="00C3316B" w:rsidP="00C3316B">
      <w:pPr>
        <w:pStyle w:val="Caption"/>
      </w:pPr>
      <w:bookmarkStart w:id="520" w:name="_Toc179881203"/>
      <w:r>
        <w:t xml:space="preserve">Hình </w:t>
      </w:r>
      <w:fldSimple w:instr=" STYLEREF 1 \s ">
        <w:r w:rsidR="000C09B3">
          <w:rPr>
            <w:noProof/>
          </w:rPr>
          <w:t>4</w:t>
        </w:r>
      </w:fldSimple>
      <w:r w:rsidR="00922610">
        <w:t>.</w:t>
      </w:r>
      <w:fldSimple w:instr=" SEQ Hình \* ARABIC \s 1 ">
        <w:r w:rsidR="000C09B3">
          <w:rPr>
            <w:noProof/>
          </w:rPr>
          <w:t>25</w:t>
        </w:r>
      </w:fldSimple>
      <w:r w:rsidRPr="00C3316B">
        <w:t xml:space="preserve"> </w:t>
      </w:r>
      <w:r>
        <w:t>Subsection mới được tạo với tên mặc định Subsection</w:t>
      </w:r>
      <w:bookmarkEnd w:id="520"/>
    </w:p>
    <w:p w14:paraId="600E9CF7" w14:textId="77777777" w:rsidR="00FD5754" w:rsidRPr="00FD5754" w:rsidRDefault="00FD5754" w:rsidP="00794D58">
      <w:pPr>
        <w:pStyle w:val="BodyText"/>
        <w:numPr>
          <w:ilvl w:val="0"/>
          <w:numId w:val="6"/>
        </w:numPr>
      </w:pPr>
      <w:r>
        <w:rPr>
          <w:lang w:val="en-US"/>
        </w:rPr>
        <w:t>Nhập tên cho</w:t>
      </w:r>
      <w:r w:rsidRPr="00FD5754">
        <w:t xml:space="preserve"> subsection</w:t>
      </w:r>
      <w:r>
        <w:rPr>
          <w:lang w:val="en-US"/>
        </w:rPr>
        <w:t xml:space="preserve"> mới</w:t>
      </w:r>
      <w:r w:rsidRPr="00FD5754">
        <w:t>.</w:t>
      </w:r>
    </w:p>
    <w:p w14:paraId="2BA88A8C" w14:textId="77777777" w:rsidR="00FD5754" w:rsidRPr="00FD5754" w:rsidRDefault="00FD5754" w:rsidP="00794D58">
      <w:pPr>
        <w:pStyle w:val="BodyText"/>
        <w:numPr>
          <w:ilvl w:val="0"/>
          <w:numId w:val="6"/>
        </w:numPr>
      </w:pPr>
      <w:r w:rsidRPr="00FD5754">
        <w:t>Nếu subsection phải phát hành muộn hơn thời gian của</w:t>
      </w:r>
      <w:r>
        <w:rPr>
          <w:lang w:val="en-US"/>
        </w:rPr>
        <w:t xml:space="preserve"> </w:t>
      </w:r>
      <w:r w:rsidRPr="00FD5754">
        <w:t>section chứa, hãy đặt ngày phát hành..</w:t>
      </w:r>
    </w:p>
    <w:p w14:paraId="420B4511" w14:textId="77777777" w:rsidR="006A6446" w:rsidRPr="006A6446" w:rsidRDefault="00FD5754" w:rsidP="00794D58">
      <w:pPr>
        <w:pStyle w:val="BodyText"/>
        <w:numPr>
          <w:ilvl w:val="1"/>
          <w:numId w:val="6"/>
        </w:numPr>
      </w:pPr>
      <w:r>
        <w:rPr>
          <w:lang w:val="en-US"/>
        </w:rPr>
        <w:t xml:space="preserve">Chọn biểu tượng </w:t>
      </w:r>
      <w:r w:rsidR="006A6446">
        <w:rPr>
          <w:noProof/>
        </w:rPr>
        <w:drawing>
          <wp:inline distT="0" distB="0" distL="0" distR="0" wp14:anchorId="666A5748" wp14:editId="18A357CD">
            <wp:extent cx="368300" cy="228600"/>
            <wp:effectExtent l="0" t="0" r="0" b="0"/>
            <wp:docPr id="213992584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7123" name="Picture 14" descr="A screenshot of a computer&#10;&#10;Description automatically generated"/>
                    <pic:cNvPicPr/>
                  </pic:nvPicPr>
                  <pic:blipFill rotWithShape="1">
                    <a:blip r:embed="rId103">
                      <a:extLst>
                        <a:ext uri="{28A0092B-C50C-407E-A947-70E740481C1C}">
                          <a14:useLocalDpi xmlns:a14="http://schemas.microsoft.com/office/drawing/2010/main" val="0"/>
                        </a:ext>
                      </a:extLst>
                    </a:blip>
                    <a:srcRect l="72795" t="11171" r="21005" b="75857"/>
                    <a:stretch/>
                  </pic:blipFill>
                  <pic:spPr bwMode="auto">
                    <a:xfrm>
                      <a:off x="0" y="0"/>
                      <a:ext cx="368300" cy="22860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trong hộp thoại</w:t>
      </w:r>
      <w:r w:rsidRPr="00FD5754">
        <w:t xml:space="preserve"> subsection.</w:t>
      </w:r>
    </w:p>
    <w:p w14:paraId="5CA01097" w14:textId="681328A6" w:rsidR="006A6446" w:rsidRPr="006A6446" w:rsidRDefault="006A6446" w:rsidP="006A6446">
      <w:pPr>
        <w:pStyle w:val="BodyText"/>
      </w:pPr>
      <w:r>
        <w:rPr>
          <w:lang w:val="en-US"/>
        </w:rPr>
        <w:t xml:space="preserve"> Danh sách thả xuống mở ra và cũng có các cài đặt tương đồng như Section</w:t>
      </w:r>
      <w:r w:rsidR="00FD5754" w:rsidRPr="00FD5754">
        <w:t>.</w:t>
      </w:r>
      <w:r>
        <w:rPr>
          <w:lang w:val="en-US"/>
        </w:rPr>
        <w:t xml:space="preserve"> Chọn Configure, giao diện hiển thị như sau:</w:t>
      </w:r>
    </w:p>
    <w:p w14:paraId="1F1040C9" w14:textId="621BB949" w:rsidR="006A6446" w:rsidRDefault="006A6446" w:rsidP="006A6446">
      <w:pPr>
        <w:pStyle w:val="BodyText"/>
        <w:keepNext/>
        <w:ind w:firstLine="0"/>
        <w:jc w:val="center"/>
      </w:pPr>
      <w:r>
        <w:rPr>
          <w:noProof/>
        </w:rPr>
        <w:drawing>
          <wp:inline distT="0" distB="0" distL="0" distR="0" wp14:anchorId="0E54EC7B" wp14:editId="41DD4E90">
            <wp:extent cx="3911600" cy="2932430"/>
            <wp:effectExtent l="0" t="0" r="0" b="1270"/>
            <wp:docPr id="88591980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9802" name="Picture 17" descr="A screenshot of a computer&#10;&#10;Description automatically generated"/>
                    <pic:cNvPicPr/>
                  </pic:nvPicPr>
                  <pic:blipFill rotWithShape="1">
                    <a:blip r:embed="rId108">
                      <a:extLst>
                        <a:ext uri="{28A0092B-C50C-407E-A947-70E740481C1C}">
                          <a14:useLocalDpi xmlns:a14="http://schemas.microsoft.com/office/drawing/2010/main" val="0"/>
                        </a:ext>
                      </a:extLst>
                    </a:blip>
                    <a:srcRect t="2327" r="2566"/>
                    <a:stretch/>
                  </pic:blipFill>
                  <pic:spPr bwMode="auto">
                    <a:xfrm>
                      <a:off x="0" y="0"/>
                      <a:ext cx="3921859" cy="2940121"/>
                    </a:xfrm>
                    <a:prstGeom prst="rect">
                      <a:avLst/>
                    </a:prstGeom>
                    <a:ln>
                      <a:noFill/>
                    </a:ln>
                    <a:extLst>
                      <a:ext uri="{53640926-AAD7-44D8-BBD7-CCE9431645EC}">
                        <a14:shadowObscured xmlns:a14="http://schemas.microsoft.com/office/drawing/2010/main"/>
                      </a:ext>
                    </a:extLst>
                  </pic:spPr>
                </pic:pic>
              </a:graphicData>
            </a:graphic>
          </wp:inline>
        </w:drawing>
      </w:r>
    </w:p>
    <w:p w14:paraId="2B034CEC" w14:textId="308C2272" w:rsidR="006A6446" w:rsidRPr="00FD5754" w:rsidRDefault="0023743B" w:rsidP="0023743B">
      <w:pPr>
        <w:pStyle w:val="Caption"/>
      </w:pPr>
      <w:bookmarkStart w:id="521" w:name="_Toc179881204"/>
      <w:r>
        <w:t xml:space="preserve">Hình </w:t>
      </w:r>
      <w:fldSimple w:instr=" STYLEREF 1 \s ">
        <w:r w:rsidR="000C09B3">
          <w:rPr>
            <w:noProof/>
          </w:rPr>
          <w:t>4</w:t>
        </w:r>
      </w:fldSimple>
      <w:r w:rsidR="00922610">
        <w:t>.</w:t>
      </w:r>
      <w:fldSimple w:instr=" SEQ Hình \* ARABIC \s 1 ">
        <w:r w:rsidR="000C09B3">
          <w:rPr>
            <w:noProof/>
          </w:rPr>
          <w:t>26</w:t>
        </w:r>
      </w:fldSimple>
      <w:r w:rsidRPr="0023743B">
        <w:t xml:space="preserve"> </w:t>
      </w:r>
      <w:r>
        <w:t>Hộp thoại cài đặt Subsection</w:t>
      </w:r>
      <w:bookmarkEnd w:id="521"/>
    </w:p>
    <w:p w14:paraId="42280E3D" w14:textId="4C5B0C15" w:rsidR="00FD5754" w:rsidRPr="00FD5754" w:rsidRDefault="00FD5754" w:rsidP="00794D58">
      <w:pPr>
        <w:pStyle w:val="BodyText"/>
        <w:numPr>
          <w:ilvl w:val="1"/>
          <w:numId w:val="6"/>
        </w:numPr>
      </w:pPr>
      <w:r w:rsidRPr="00FD5754">
        <w:t xml:space="preserve">Nhập ngày và giờ phát hành cho </w:t>
      </w:r>
      <w:r w:rsidR="006D5698">
        <w:t>Subsection</w:t>
      </w:r>
      <w:r w:rsidRPr="00FD5754">
        <w:t xml:space="preserve"> trong tab Basics.</w:t>
      </w:r>
    </w:p>
    <w:p w14:paraId="15B70C6F" w14:textId="71EF3D7C" w:rsidR="00FD5754" w:rsidRPr="006A6446" w:rsidRDefault="00FD5754" w:rsidP="00794D58">
      <w:pPr>
        <w:pStyle w:val="BodyText"/>
        <w:numPr>
          <w:ilvl w:val="0"/>
          <w:numId w:val="6"/>
        </w:numPr>
      </w:pPr>
      <w:r>
        <w:rPr>
          <w:lang w:val="en-US"/>
        </w:rPr>
        <w:t>Nếu</w:t>
      </w:r>
      <w:r w:rsidRPr="00FD5754">
        <w:t xml:space="preserve"> subsection </w:t>
      </w:r>
      <w:r>
        <w:rPr>
          <w:lang w:val="en-US"/>
        </w:rPr>
        <w:t xml:space="preserve">cần chấm điểm khi </w:t>
      </w:r>
      <w:r w:rsidR="007D7EDE">
        <w:rPr>
          <w:lang w:val="en-US"/>
        </w:rPr>
        <w:t>người học</w:t>
      </w:r>
      <w:r>
        <w:rPr>
          <w:lang w:val="en-US"/>
        </w:rPr>
        <w:t xml:space="preserve"> tham gia</w:t>
      </w:r>
      <w:r w:rsidRPr="00FD5754">
        <w:t xml:space="preserve">, </w:t>
      </w:r>
      <w:r>
        <w:rPr>
          <w:lang w:val="en-US"/>
        </w:rPr>
        <w:t>trong hộp thoại</w:t>
      </w:r>
      <w:r w:rsidRPr="00FD5754">
        <w:t xml:space="preserve"> </w:t>
      </w:r>
      <w:r w:rsidRPr="00FD5754">
        <w:lastRenderedPageBreak/>
        <w:t>Settings,</w:t>
      </w:r>
      <w:r>
        <w:rPr>
          <w:lang w:val="en-US"/>
        </w:rPr>
        <w:t>đặt thời gian phát hành</w:t>
      </w:r>
      <w:r w:rsidR="00390003">
        <w:rPr>
          <w:lang w:val="en-US"/>
        </w:rPr>
        <w:t xml:space="preserve"> muộn hơn thời gian</w:t>
      </w:r>
      <w:r w:rsidRPr="00FD5754">
        <w:t xml:space="preserve"> section</w:t>
      </w:r>
      <w:r w:rsidR="00390003">
        <w:rPr>
          <w:lang w:val="en-US"/>
        </w:rPr>
        <w:t xml:space="preserve"> chứa</w:t>
      </w:r>
      <w:r w:rsidRPr="00FD5754">
        <w:t xml:space="preserve">, </w:t>
      </w:r>
      <w:r w:rsidR="00390003">
        <w:rPr>
          <w:lang w:val="en-US"/>
        </w:rPr>
        <w:t>đặt loại bài tập và ngày đến hạn trong tab</w:t>
      </w:r>
      <w:r w:rsidRPr="00FD5754">
        <w:t xml:space="preserve"> Basics.</w:t>
      </w:r>
    </w:p>
    <w:p w14:paraId="523C397C" w14:textId="77777777" w:rsidR="006A6446" w:rsidRDefault="006A6446" w:rsidP="006A6446">
      <w:pPr>
        <w:pStyle w:val="BodyText"/>
        <w:keepNext/>
        <w:ind w:left="720" w:firstLine="0"/>
      </w:pPr>
      <w:r>
        <w:rPr>
          <w:noProof/>
        </w:rPr>
        <w:drawing>
          <wp:inline distT="0" distB="0" distL="0" distR="0" wp14:anchorId="28158E9D" wp14:editId="0C0C5651">
            <wp:extent cx="5295900" cy="1789454"/>
            <wp:effectExtent l="0" t="0" r="0" b="1270"/>
            <wp:docPr id="112029968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99680" name="Picture 18"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310150" cy="1794269"/>
                    </a:xfrm>
                    <a:prstGeom prst="rect">
                      <a:avLst/>
                    </a:prstGeom>
                  </pic:spPr>
                </pic:pic>
              </a:graphicData>
            </a:graphic>
          </wp:inline>
        </w:drawing>
      </w:r>
    </w:p>
    <w:p w14:paraId="5FD5EEA9" w14:textId="08A9139F" w:rsidR="006A6446" w:rsidRPr="00FD5754" w:rsidRDefault="0023743B" w:rsidP="0023743B">
      <w:pPr>
        <w:pStyle w:val="Caption"/>
      </w:pPr>
      <w:bookmarkStart w:id="522" w:name="_Toc179881205"/>
      <w:r>
        <w:t xml:space="preserve">Hình </w:t>
      </w:r>
      <w:fldSimple w:instr=" STYLEREF 1 \s ">
        <w:r w:rsidR="000C09B3">
          <w:rPr>
            <w:noProof/>
          </w:rPr>
          <w:t>4</w:t>
        </w:r>
      </w:fldSimple>
      <w:r w:rsidR="00922610">
        <w:t>.</w:t>
      </w:r>
      <w:fldSimple w:instr=" SEQ Hình \* ARABIC \s 1 ">
        <w:r w:rsidR="000C09B3">
          <w:rPr>
            <w:noProof/>
          </w:rPr>
          <w:t>27</w:t>
        </w:r>
      </w:fldSimple>
      <w:r w:rsidRPr="0023743B">
        <w:t xml:space="preserve"> </w:t>
      </w:r>
      <w:r>
        <w:t>Đặt loại bài tập cho subsection</w:t>
      </w:r>
      <w:bookmarkEnd w:id="522"/>
    </w:p>
    <w:p w14:paraId="2A64C2BC" w14:textId="6FFE40B1" w:rsidR="00FD5754" w:rsidRPr="006A6446" w:rsidRDefault="00390003" w:rsidP="00794D58">
      <w:pPr>
        <w:pStyle w:val="BodyText"/>
        <w:numPr>
          <w:ilvl w:val="0"/>
          <w:numId w:val="6"/>
        </w:numPr>
      </w:pPr>
      <w:r>
        <w:rPr>
          <w:lang w:val="en-US"/>
        </w:rPr>
        <w:t xml:space="preserve">Nhấp vào </w:t>
      </w:r>
      <w:r w:rsidR="00FD5754" w:rsidRPr="00FD5754">
        <w:rPr>
          <w:b/>
          <w:bCs/>
        </w:rPr>
        <w:t>Visibility</w:t>
      </w:r>
      <w:r w:rsidR="00FD5754" w:rsidRPr="00FD5754">
        <w:t> </w:t>
      </w:r>
      <w:r w:rsidRPr="00390003">
        <w:t xml:space="preserve">để thay đổi khả năng hiển thị của </w:t>
      </w:r>
      <w:r w:rsidR="006D5698">
        <w:t>Subsection</w:t>
      </w:r>
      <w:r w:rsidRPr="00390003">
        <w:t xml:space="preserve"> và khả năng hiển thị kết quả đánh giá</w:t>
      </w:r>
      <w:r w:rsidR="00FD5754" w:rsidRPr="00FD5754">
        <w:t>.</w:t>
      </w:r>
    </w:p>
    <w:p w14:paraId="7DABF219" w14:textId="77777777" w:rsidR="006A6446" w:rsidRDefault="006A6446" w:rsidP="006A6446">
      <w:pPr>
        <w:pStyle w:val="BodyText"/>
        <w:keepNext/>
        <w:ind w:left="360" w:firstLine="0"/>
        <w:jc w:val="center"/>
      </w:pPr>
      <w:r>
        <w:rPr>
          <w:noProof/>
        </w:rPr>
        <w:drawing>
          <wp:inline distT="0" distB="0" distL="0" distR="0" wp14:anchorId="1060C3F2" wp14:editId="09CB609B">
            <wp:extent cx="4489450" cy="4544638"/>
            <wp:effectExtent l="0" t="0" r="6350" b="8890"/>
            <wp:docPr id="143230601" name="Picture 1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0601" name="Picture 19" descr="A screenshot of a web pag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495941" cy="4551209"/>
                    </a:xfrm>
                    <a:prstGeom prst="rect">
                      <a:avLst/>
                    </a:prstGeom>
                  </pic:spPr>
                </pic:pic>
              </a:graphicData>
            </a:graphic>
          </wp:inline>
        </w:drawing>
      </w:r>
    </w:p>
    <w:p w14:paraId="56816BFF" w14:textId="525E94A6" w:rsidR="006A6446" w:rsidRPr="00FD5754" w:rsidRDefault="0023743B" w:rsidP="0023743B">
      <w:pPr>
        <w:pStyle w:val="Caption"/>
      </w:pPr>
      <w:bookmarkStart w:id="523" w:name="_Toc179881206"/>
      <w:r>
        <w:t xml:space="preserve">Hình </w:t>
      </w:r>
      <w:fldSimple w:instr=" STYLEREF 1 \s ">
        <w:r w:rsidR="000C09B3">
          <w:rPr>
            <w:noProof/>
          </w:rPr>
          <w:t>4</w:t>
        </w:r>
      </w:fldSimple>
      <w:r w:rsidR="00922610">
        <w:t>.</w:t>
      </w:r>
      <w:fldSimple w:instr=" SEQ Hình \* ARABIC \s 1 ">
        <w:r w:rsidR="000C09B3">
          <w:rPr>
            <w:noProof/>
          </w:rPr>
          <w:t>28</w:t>
        </w:r>
      </w:fldSimple>
      <w:r w:rsidRPr="0023743B">
        <w:t xml:space="preserve"> </w:t>
      </w:r>
      <w:r>
        <w:t>Hộp thoại Visibility của subsection</w:t>
      </w:r>
      <w:bookmarkEnd w:id="523"/>
    </w:p>
    <w:p w14:paraId="7944FB1E" w14:textId="55009CCA" w:rsidR="00FD5754" w:rsidRPr="006A6446" w:rsidRDefault="00390003" w:rsidP="00794D58">
      <w:pPr>
        <w:pStyle w:val="BodyText"/>
        <w:numPr>
          <w:ilvl w:val="0"/>
          <w:numId w:val="6"/>
        </w:numPr>
      </w:pPr>
      <w:r>
        <w:rPr>
          <w:lang w:val="en-US"/>
        </w:rPr>
        <w:t>Nhấp vào</w:t>
      </w:r>
      <w:r w:rsidR="00FD5754" w:rsidRPr="00FD5754">
        <w:t> </w:t>
      </w:r>
      <w:r w:rsidR="00FD5754" w:rsidRPr="00FD5754">
        <w:rPr>
          <w:b/>
          <w:bCs/>
        </w:rPr>
        <w:t>Save</w:t>
      </w:r>
      <w:r w:rsidR="00FD5754" w:rsidRPr="00FD5754">
        <w:t>.</w:t>
      </w:r>
      <w:r w:rsidR="006A6446">
        <w:rPr>
          <w:lang w:val="en-US"/>
        </w:rPr>
        <w:t xml:space="preserve"> </w:t>
      </w:r>
      <w:r w:rsidRPr="006A6446">
        <w:rPr>
          <w:lang w:val="en-US"/>
        </w:rPr>
        <w:t xml:space="preserve">Sau đó, </w:t>
      </w:r>
      <w:r w:rsidR="00AB7AB5">
        <w:rPr>
          <w:lang w:val="en-US"/>
        </w:rPr>
        <w:t>n</w:t>
      </w:r>
      <w:r w:rsidR="00DE2286">
        <w:rPr>
          <w:lang w:val="en-US"/>
        </w:rPr>
        <w:t>gười quản lý khóa học</w:t>
      </w:r>
      <w:r w:rsidRPr="006A6446">
        <w:rPr>
          <w:lang w:val="en-US"/>
        </w:rPr>
        <w:t xml:space="preserve"> có thể tạo</w:t>
      </w:r>
      <w:r w:rsidRPr="00FD5754">
        <w:t xml:space="preserve"> </w:t>
      </w:r>
      <w:r w:rsidR="00FD5754" w:rsidRPr="00FD5754">
        <w:t xml:space="preserve">units </w:t>
      </w:r>
      <w:r w:rsidRPr="006A6446">
        <w:rPr>
          <w:lang w:val="en-US"/>
        </w:rPr>
        <w:t>trong</w:t>
      </w:r>
      <w:r w:rsidR="00FD5754" w:rsidRPr="00FD5754">
        <w:t xml:space="preserve"> </w:t>
      </w:r>
      <w:r w:rsidR="00FD5754" w:rsidRPr="00FD5754">
        <w:lastRenderedPageBreak/>
        <w:t>subsection</w:t>
      </w:r>
      <w:r w:rsidRPr="006A6446">
        <w:rPr>
          <w:lang w:val="en-US"/>
        </w:rPr>
        <w:t xml:space="preserve"> vừa tạo</w:t>
      </w:r>
      <w:r w:rsidR="00FD5754" w:rsidRPr="00FD5754">
        <w:t>.</w:t>
      </w:r>
    </w:p>
    <w:p w14:paraId="74B44378" w14:textId="026B3607" w:rsidR="006A6446" w:rsidRPr="00FD5754" w:rsidRDefault="006A6446" w:rsidP="006A6446">
      <w:pPr>
        <w:pStyle w:val="BodyText"/>
        <w:ind w:firstLine="0"/>
      </w:pPr>
      <w:r>
        <w:rPr>
          <w:lang w:val="en-US"/>
        </w:rPr>
        <w:t>Các cài đặt còn lại tương tự với Section.</w:t>
      </w:r>
    </w:p>
    <w:p w14:paraId="773C3D60" w14:textId="0E4664A1" w:rsidR="005052CD" w:rsidRPr="005052CD" w:rsidRDefault="005052CD" w:rsidP="005052CD">
      <w:pPr>
        <w:pStyle w:val="Heading4"/>
        <w:rPr>
          <w:i w:val="0"/>
          <w:iCs w:val="0"/>
        </w:rPr>
      </w:pPr>
      <w:r>
        <w:rPr>
          <w:i w:val="0"/>
          <w:iCs w:val="0"/>
        </w:rPr>
        <w:t>Quản lý Files trong Studio</w:t>
      </w:r>
    </w:p>
    <w:p w14:paraId="6AD0E938" w14:textId="77777777" w:rsidR="005052CD" w:rsidRDefault="005052CD" w:rsidP="005052CD">
      <w:pPr>
        <w:pStyle w:val="NoSpacing"/>
        <w:keepNext/>
        <w:numPr>
          <w:ilvl w:val="0"/>
          <w:numId w:val="52"/>
        </w:numPr>
        <w:jc w:val="center"/>
      </w:pPr>
      <w:r>
        <w:t xml:space="preserve">Trong Studio vào Settings chọn </w:t>
      </w:r>
      <w:r w:rsidRPr="005052CD">
        <w:rPr>
          <w:b/>
          <w:bCs/>
        </w:rPr>
        <w:t>Files</w:t>
      </w:r>
      <w:r>
        <w:t>, giao diện quản lý file của khóa học mở ra</w:t>
      </w:r>
      <w:r w:rsidRPr="005052CD">
        <w:t>.</w:t>
      </w:r>
      <w:r>
        <w:rPr>
          <w:noProof/>
        </w:rPr>
        <w:drawing>
          <wp:inline distT="0" distB="0" distL="0" distR="0" wp14:anchorId="395D2A96" wp14:editId="598BC627">
            <wp:extent cx="5331267" cy="3078866"/>
            <wp:effectExtent l="0" t="0" r="3175" b="7620"/>
            <wp:docPr id="153022901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9011" name="Picture 2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13250" t="11433" r="8804" b="8539"/>
                    <a:stretch/>
                  </pic:blipFill>
                  <pic:spPr bwMode="auto">
                    <a:xfrm>
                      <a:off x="0" y="0"/>
                      <a:ext cx="5339564" cy="3083658"/>
                    </a:xfrm>
                    <a:prstGeom prst="rect">
                      <a:avLst/>
                    </a:prstGeom>
                    <a:ln>
                      <a:noFill/>
                    </a:ln>
                    <a:extLst>
                      <a:ext uri="{53640926-AAD7-44D8-BBD7-CCE9431645EC}">
                        <a14:shadowObscured xmlns:a14="http://schemas.microsoft.com/office/drawing/2010/main"/>
                      </a:ext>
                    </a:extLst>
                  </pic:spPr>
                </pic:pic>
              </a:graphicData>
            </a:graphic>
          </wp:inline>
        </w:drawing>
      </w:r>
    </w:p>
    <w:p w14:paraId="7CB78F34" w14:textId="77DE649E" w:rsidR="005052CD" w:rsidRPr="005052CD" w:rsidRDefault="0023743B" w:rsidP="0023743B">
      <w:pPr>
        <w:pStyle w:val="Caption"/>
      </w:pPr>
      <w:bookmarkStart w:id="524" w:name="_Toc179881207"/>
      <w:r>
        <w:t xml:space="preserve">Hình </w:t>
      </w:r>
      <w:fldSimple w:instr=" STYLEREF 1 \s ">
        <w:r w:rsidR="000C09B3">
          <w:rPr>
            <w:noProof/>
          </w:rPr>
          <w:t>4</w:t>
        </w:r>
      </w:fldSimple>
      <w:r w:rsidR="00922610">
        <w:t>.</w:t>
      </w:r>
      <w:fldSimple w:instr=" SEQ Hình \* ARABIC \s 1 ">
        <w:r w:rsidR="000C09B3">
          <w:rPr>
            <w:noProof/>
          </w:rPr>
          <w:t>29</w:t>
        </w:r>
      </w:fldSimple>
      <w:r w:rsidRPr="0023743B">
        <w:t xml:space="preserve"> </w:t>
      </w:r>
      <w:r>
        <w:t>Giao diện quản lý file</w:t>
      </w:r>
      <w:bookmarkEnd w:id="524"/>
    </w:p>
    <w:p w14:paraId="47C050C2" w14:textId="63A93545" w:rsidR="005052CD" w:rsidRDefault="005052CD" w:rsidP="005052CD">
      <w:pPr>
        <w:pStyle w:val="NoSpacing"/>
        <w:numPr>
          <w:ilvl w:val="0"/>
          <w:numId w:val="52"/>
        </w:numPr>
      </w:pPr>
      <w:r>
        <w:t xml:space="preserve">Chọn </w:t>
      </w:r>
      <w:r w:rsidRPr="003E3DBD">
        <w:rPr>
          <w:b/>
          <w:bCs/>
        </w:rPr>
        <w:t>Add files</w:t>
      </w:r>
      <w:r>
        <w:t xml:space="preserve"> để tải file lên khóa học. Chọn file tải lên từ máy tính</w:t>
      </w:r>
      <w:r w:rsidR="00814438">
        <w:t xml:space="preserve">. </w:t>
      </w:r>
      <w:r w:rsidR="00814438" w:rsidRPr="00814438">
        <w:t xml:space="preserve">Kích thước tối đa cho mỗi </w:t>
      </w:r>
      <w:r w:rsidR="00814438">
        <w:t>file</w:t>
      </w:r>
      <w:r w:rsidR="00814438" w:rsidRPr="00814438">
        <w:t xml:space="preserve"> là 10 MB</w:t>
      </w:r>
      <w:r>
        <w:t>:</w:t>
      </w:r>
    </w:p>
    <w:p w14:paraId="2415D604" w14:textId="77777777" w:rsidR="005052CD" w:rsidRDefault="005052CD" w:rsidP="005052CD">
      <w:pPr>
        <w:pStyle w:val="NoSpacing"/>
        <w:keepNext/>
        <w:ind w:left="720"/>
        <w:jc w:val="center"/>
      </w:pPr>
      <w:r>
        <w:rPr>
          <w:noProof/>
        </w:rPr>
        <w:drawing>
          <wp:inline distT="0" distB="0" distL="0" distR="0" wp14:anchorId="0AFDFFB1" wp14:editId="6D2FB04F">
            <wp:extent cx="5341717" cy="2444936"/>
            <wp:effectExtent l="0" t="0" r="0" b="0"/>
            <wp:docPr id="6520195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19562" name="Picture 22"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l="12860" t="11259" r="8978" b="25137"/>
                    <a:stretch/>
                  </pic:blipFill>
                  <pic:spPr bwMode="auto">
                    <a:xfrm>
                      <a:off x="0" y="0"/>
                      <a:ext cx="5347990" cy="2447807"/>
                    </a:xfrm>
                    <a:prstGeom prst="rect">
                      <a:avLst/>
                    </a:prstGeom>
                    <a:ln>
                      <a:noFill/>
                    </a:ln>
                    <a:extLst>
                      <a:ext uri="{53640926-AAD7-44D8-BBD7-CCE9431645EC}">
                        <a14:shadowObscured xmlns:a14="http://schemas.microsoft.com/office/drawing/2010/main"/>
                      </a:ext>
                    </a:extLst>
                  </pic:spPr>
                </pic:pic>
              </a:graphicData>
            </a:graphic>
          </wp:inline>
        </w:drawing>
      </w:r>
    </w:p>
    <w:p w14:paraId="2CDECC61" w14:textId="254CF469" w:rsidR="005052CD" w:rsidRPr="005052CD" w:rsidRDefault="0023743B" w:rsidP="0023743B">
      <w:pPr>
        <w:pStyle w:val="Caption"/>
      </w:pPr>
      <w:bookmarkStart w:id="525" w:name="_Toc179881208"/>
      <w:r>
        <w:t xml:space="preserve">Hình </w:t>
      </w:r>
      <w:fldSimple w:instr=" STYLEREF 1 \s ">
        <w:r w:rsidR="000C09B3">
          <w:rPr>
            <w:noProof/>
          </w:rPr>
          <w:t>4</w:t>
        </w:r>
      </w:fldSimple>
      <w:r w:rsidR="00922610">
        <w:t>.</w:t>
      </w:r>
      <w:fldSimple w:instr=" SEQ Hình \* ARABIC \s 1 ">
        <w:r w:rsidR="000C09B3">
          <w:rPr>
            <w:noProof/>
          </w:rPr>
          <w:t>30</w:t>
        </w:r>
      </w:fldSimple>
      <w:r w:rsidRPr="0023743B">
        <w:t xml:space="preserve"> </w:t>
      </w:r>
      <w:r>
        <w:t>Tải file lên khóa học</w:t>
      </w:r>
      <w:bookmarkEnd w:id="525"/>
    </w:p>
    <w:p w14:paraId="62AE11AD" w14:textId="77777777" w:rsidR="00814438" w:rsidRDefault="00814438" w:rsidP="005052CD">
      <w:pPr>
        <w:pStyle w:val="NoSpacing"/>
        <w:numPr>
          <w:ilvl w:val="0"/>
          <w:numId w:val="52"/>
        </w:numPr>
      </w:pPr>
      <w:r>
        <w:t>Sau khi tải file lên, chọn vào dấu … phía trên bên phải file để lấy đường dẫn</w:t>
      </w:r>
      <w:r w:rsidR="005052CD" w:rsidRPr="005052CD">
        <w:t>.</w:t>
      </w:r>
      <w:r>
        <w:t xml:space="preserve"> </w:t>
      </w:r>
    </w:p>
    <w:p w14:paraId="52CD7CB7" w14:textId="2B0E67BA" w:rsidR="005052CD" w:rsidRDefault="00814438" w:rsidP="00814438">
      <w:pPr>
        <w:pStyle w:val="NoSpacing"/>
      </w:pPr>
      <w:r>
        <w:t>Có hai loại đường dẫn:</w:t>
      </w:r>
    </w:p>
    <w:p w14:paraId="060AA6F7" w14:textId="30B33FE3" w:rsidR="00814438" w:rsidRDefault="00814438" w:rsidP="00814438">
      <w:pPr>
        <w:pStyle w:val="NoSpacing"/>
        <w:numPr>
          <w:ilvl w:val="0"/>
          <w:numId w:val="39"/>
        </w:numPr>
      </w:pPr>
      <w:r>
        <w:lastRenderedPageBreak/>
        <w:t>URL Studio được sử dụng để thêm tệp vào bên trong khóa học, chẳng hạn như trong một thành phần hoặc trên một trang.</w:t>
      </w:r>
    </w:p>
    <w:p w14:paraId="18630DA0" w14:textId="5E50B6FD" w:rsidR="00814438" w:rsidRDefault="00814438" w:rsidP="00814438">
      <w:pPr>
        <w:pStyle w:val="NoSpacing"/>
        <w:numPr>
          <w:ilvl w:val="0"/>
          <w:numId w:val="39"/>
        </w:numPr>
      </w:pPr>
      <w:r>
        <w:t>URL web được sử dụng để thêm tệp ra bên ngoài khóa học, chẳng hạn như trong tin nhắn email hoặc trang web bên ngoài.</w:t>
      </w:r>
    </w:p>
    <w:p w14:paraId="07CA33EF" w14:textId="733713D7" w:rsidR="00BB7F2A" w:rsidRDefault="00814438" w:rsidP="00BB7F2A">
      <w:pPr>
        <w:pStyle w:val="NoSpacing"/>
      </w:pPr>
      <w:r>
        <w:t xml:space="preserve">Chọn </w:t>
      </w:r>
      <w:r w:rsidRPr="00814438">
        <w:rPr>
          <w:b/>
          <w:bCs/>
        </w:rPr>
        <w:t>Lock</w:t>
      </w:r>
      <w:r>
        <w:t xml:space="preserve"> để khóa file, chọn </w:t>
      </w:r>
      <w:r w:rsidRPr="00814438">
        <w:rPr>
          <w:b/>
          <w:bCs/>
        </w:rPr>
        <w:t>Download</w:t>
      </w:r>
      <w:r>
        <w:t xml:space="preserve"> để tải file về máy hoặc chọn </w:t>
      </w:r>
      <w:r w:rsidRPr="00814438">
        <w:rPr>
          <w:b/>
          <w:bCs/>
        </w:rPr>
        <w:t>Info</w:t>
      </w:r>
      <w:r>
        <w:t xml:space="preserve"> để xem thông tin của file.</w:t>
      </w:r>
    </w:p>
    <w:p w14:paraId="768551AC" w14:textId="4CBCF32F" w:rsidR="00814438" w:rsidRDefault="00814438" w:rsidP="00814438">
      <w:pPr>
        <w:pStyle w:val="NoSpacing"/>
        <w:keepNext/>
        <w:jc w:val="center"/>
      </w:pPr>
      <w:r>
        <w:rPr>
          <w:noProof/>
        </w:rPr>
        <w:drawing>
          <wp:inline distT="0" distB="0" distL="0" distR="0" wp14:anchorId="6A1C86CE" wp14:editId="7259E3F9">
            <wp:extent cx="5155605" cy="2332299"/>
            <wp:effectExtent l="0" t="0" r="6985" b="0"/>
            <wp:docPr id="884750662"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50662" name="Picture 23" descr="A computer screen 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l="14029" t="11434" r="9469" b="27040"/>
                    <a:stretch/>
                  </pic:blipFill>
                  <pic:spPr bwMode="auto">
                    <a:xfrm>
                      <a:off x="0" y="0"/>
                      <a:ext cx="5173783" cy="2340523"/>
                    </a:xfrm>
                    <a:prstGeom prst="rect">
                      <a:avLst/>
                    </a:prstGeom>
                    <a:ln>
                      <a:noFill/>
                    </a:ln>
                    <a:extLst>
                      <a:ext uri="{53640926-AAD7-44D8-BBD7-CCE9431645EC}">
                        <a14:shadowObscured xmlns:a14="http://schemas.microsoft.com/office/drawing/2010/main"/>
                      </a:ext>
                    </a:extLst>
                  </pic:spPr>
                </pic:pic>
              </a:graphicData>
            </a:graphic>
          </wp:inline>
        </w:drawing>
      </w:r>
    </w:p>
    <w:p w14:paraId="513BAEB2" w14:textId="48DFFD4E" w:rsidR="0023743B" w:rsidRDefault="0023743B" w:rsidP="0023743B">
      <w:pPr>
        <w:pStyle w:val="Caption"/>
      </w:pPr>
      <w:bookmarkStart w:id="526" w:name="_Toc179881209"/>
      <w:r>
        <w:t xml:space="preserve">Hình </w:t>
      </w:r>
      <w:fldSimple w:instr=" STYLEREF 1 \s ">
        <w:r w:rsidR="000C09B3">
          <w:rPr>
            <w:noProof/>
          </w:rPr>
          <w:t>4</w:t>
        </w:r>
      </w:fldSimple>
      <w:r w:rsidR="00922610">
        <w:t>.</w:t>
      </w:r>
      <w:fldSimple w:instr=" SEQ Hình \* ARABIC \s 1 ">
        <w:r w:rsidR="000C09B3">
          <w:rPr>
            <w:noProof/>
          </w:rPr>
          <w:t>31</w:t>
        </w:r>
      </w:fldSimple>
      <w:r w:rsidRPr="0023743B">
        <w:t xml:space="preserve"> </w:t>
      </w:r>
      <w:r>
        <w:t>Tùy chọn trên file trong Studio</w:t>
      </w:r>
      <w:bookmarkEnd w:id="526"/>
    </w:p>
    <w:p w14:paraId="3A1713E5" w14:textId="6A9521A1" w:rsidR="00BB7F2A" w:rsidRDefault="00814438" w:rsidP="00BB7F2A">
      <w:pPr>
        <w:pStyle w:val="NoSpacing"/>
        <w:numPr>
          <w:ilvl w:val="0"/>
          <w:numId w:val="52"/>
        </w:numPr>
      </w:pPr>
      <w:r>
        <w:t xml:space="preserve">Muốn xóa file, check vào checkbox phía trên bên trái của file sau đó vào </w:t>
      </w:r>
      <w:r w:rsidRPr="00814438">
        <w:rPr>
          <w:b/>
          <w:bCs/>
        </w:rPr>
        <w:t>Action</w:t>
      </w:r>
      <w:r>
        <w:t xml:space="preserve"> chọn </w:t>
      </w:r>
      <w:r w:rsidRPr="00814438">
        <w:rPr>
          <w:b/>
          <w:bCs/>
        </w:rPr>
        <w:t>Delete</w:t>
      </w:r>
      <w:r>
        <w:t>.</w:t>
      </w:r>
    </w:p>
    <w:p w14:paraId="6E511699" w14:textId="422900F8" w:rsidR="00814438" w:rsidRDefault="00814438" w:rsidP="00814438">
      <w:pPr>
        <w:pStyle w:val="NoSpacing"/>
        <w:keepNext/>
        <w:jc w:val="center"/>
      </w:pPr>
      <w:r>
        <w:rPr>
          <w:noProof/>
        </w:rPr>
        <w:drawing>
          <wp:inline distT="0" distB="0" distL="0" distR="0" wp14:anchorId="3A8321CC" wp14:editId="030EE339">
            <wp:extent cx="5358765" cy="2170253"/>
            <wp:effectExtent l="0" t="0" r="0" b="1905"/>
            <wp:docPr id="172279942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99423" name="Picture 24" descr="A screenshot of a computer&#10;&#10;Description automatically generated"/>
                    <pic:cNvPicPr/>
                  </pic:nvPicPr>
                  <pic:blipFill rotWithShape="1">
                    <a:blip r:embed="rId114" cstate="print">
                      <a:extLst>
                        <a:ext uri="{28A0092B-C50C-407E-A947-70E740481C1C}">
                          <a14:useLocalDpi xmlns:a14="http://schemas.microsoft.com/office/drawing/2010/main" val="0"/>
                        </a:ext>
                      </a:extLst>
                    </a:blip>
                    <a:srcRect l="13250" t="10913" r="8312" b="32610"/>
                    <a:stretch/>
                  </pic:blipFill>
                  <pic:spPr bwMode="auto">
                    <a:xfrm>
                      <a:off x="0" y="0"/>
                      <a:ext cx="5376586" cy="2177470"/>
                    </a:xfrm>
                    <a:prstGeom prst="rect">
                      <a:avLst/>
                    </a:prstGeom>
                    <a:ln>
                      <a:noFill/>
                    </a:ln>
                    <a:extLst>
                      <a:ext uri="{53640926-AAD7-44D8-BBD7-CCE9431645EC}">
                        <a14:shadowObscured xmlns:a14="http://schemas.microsoft.com/office/drawing/2010/main"/>
                      </a:ext>
                    </a:extLst>
                  </pic:spPr>
                </pic:pic>
              </a:graphicData>
            </a:graphic>
          </wp:inline>
        </w:drawing>
      </w:r>
    </w:p>
    <w:p w14:paraId="0C996C38" w14:textId="6334F2F2" w:rsidR="005052CD" w:rsidRDefault="0023743B" w:rsidP="0023743B">
      <w:pPr>
        <w:pStyle w:val="Caption"/>
      </w:pPr>
      <w:bookmarkStart w:id="527" w:name="_Toc179881210"/>
      <w:r>
        <w:t xml:space="preserve">Hình </w:t>
      </w:r>
      <w:fldSimple w:instr=" STYLEREF 1 \s ">
        <w:r w:rsidR="000C09B3">
          <w:rPr>
            <w:noProof/>
          </w:rPr>
          <w:t>4</w:t>
        </w:r>
      </w:fldSimple>
      <w:r w:rsidR="00922610">
        <w:t>.</w:t>
      </w:r>
      <w:fldSimple w:instr=" SEQ Hình \* ARABIC \s 1 ">
        <w:r w:rsidR="000C09B3">
          <w:rPr>
            <w:noProof/>
          </w:rPr>
          <w:t>32</w:t>
        </w:r>
      </w:fldSimple>
      <w:r w:rsidRPr="0023743B">
        <w:t xml:space="preserve"> </w:t>
      </w:r>
      <w:r>
        <w:t>Xóa file</w:t>
      </w:r>
      <w:bookmarkEnd w:id="527"/>
    </w:p>
    <w:p w14:paraId="4C72B133" w14:textId="6704CE10" w:rsidR="00BB7F2A" w:rsidRDefault="00814438" w:rsidP="00BB7F2A">
      <w:pPr>
        <w:pStyle w:val="NoSpacing"/>
        <w:ind w:firstLine="270"/>
      </w:pPr>
      <w:r>
        <w:t xml:space="preserve">Chọn </w:t>
      </w:r>
      <w:r w:rsidRPr="00814438">
        <w:rPr>
          <w:b/>
          <w:bCs/>
        </w:rPr>
        <w:t>Sort and Filter</w:t>
      </w:r>
      <w:r>
        <w:t xml:space="preserve"> để sắp xếp và lọc hiển thị file theo nhu cầu.</w:t>
      </w:r>
    </w:p>
    <w:p w14:paraId="1D6EEBB5" w14:textId="37FEFE68" w:rsidR="00814438" w:rsidRDefault="00814438" w:rsidP="00BB7F2A">
      <w:pPr>
        <w:pStyle w:val="NoSpacing"/>
        <w:keepNext/>
        <w:ind w:firstLine="270"/>
        <w:jc w:val="center"/>
      </w:pPr>
      <w:r>
        <w:rPr>
          <w:noProof/>
        </w:rPr>
        <w:lastRenderedPageBreak/>
        <w:drawing>
          <wp:inline distT="0" distB="0" distL="0" distR="0" wp14:anchorId="2AD1D353" wp14:editId="4F76DC0E">
            <wp:extent cx="3634451" cy="2039269"/>
            <wp:effectExtent l="0" t="0" r="4445" b="0"/>
            <wp:docPr id="18191974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97413" name="Picture 25" descr="A screenshot of a computer&#10;&#10;Description automatically generated"/>
                    <pic:cNvPicPr/>
                  </pic:nvPicPr>
                  <pic:blipFill rotWithShape="1">
                    <a:blip r:embed="rId115" cstate="print">
                      <a:extLst>
                        <a:ext uri="{28A0092B-C50C-407E-A947-70E740481C1C}">
                          <a14:useLocalDpi xmlns:a14="http://schemas.microsoft.com/office/drawing/2010/main" val="0"/>
                        </a:ext>
                      </a:extLst>
                    </a:blip>
                    <a:srcRect l="24960" t="25983" r="21877" b="15636"/>
                    <a:stretch/>
                  </pic:blipFill>
                  <pic:spPr bwMode="auto">
                    <a:xfrm>
                      <a:off x="0" y="0"/>
                      <a:ext cx="3663539" cy="2055590"/>
                    </a:xfrm>
                    <a:prstGeom prst="rect">
                      <a:avLst/>
                    </a:prstGeom>
                    <a:ln>
                      <a:noFill/>
                    </a:ln>
                    <a:extLst>
                      <a:ext uri="{53640926-AAD7-44D8-BBD7-CCE9431645EC}">
                        <a14:shadowObscured xmlns:a14="http://schemas.microsoft.com/office/drawing/2010/main"/>
                      </a:ext>
                    </a:extLst>
                  </pic:spPr>
                </pic:pic>
              </a:graphicData>
            </a:graphic>
          </wp:inline>
        </w:drawing>
      </w:r>
    </w:p>
    <w:p w14:paraId="00D2D4BE" w14:textId="1690188C" w:rsidR="00814438" w:rsidRPr="00814438" w:rsidRDefault="0023743B" w:rsidP="0023743B">
      <w:pPr>
        <w:pStyle w:val="Caption"/>
      </w:pPr>
      <w:bookmarkStart w:id="528" w:name="_Toc179881211"/>
      <w:r>
        <w:t xml:space="preserve">Hình </w:t>
      </w:r>
      <w:fldSimple w:instr=" STYLEREF 1 \s ">
        <w:r w:rsidR="000C09B3">
          <w:rPr>
            <w:noProof/>
          </w:rPr>
          <w:t>4</w:t>
        </w:r>
      </w:fldSimple>
      <w:r w:rsidR="00922610">
        <w:t>.</w:t>
      </w:r>
      <w:fldSimple w:instr=" SEQ Hình \* ARABIC \s 1 ">
        <w:r w:rsidR="000C09B3">
          <w:rPr>
            <w:noProof/>
          </w:rPr>
          <w:t>33</w:t>
        </w:r>
      </w:fldSimple>
      <w:r w:rsidRPr="0023743B">
        <w:t xml:space="preserve"> </w:t>
      </w:r>
      <w:r>
        <w:t>Sort and Filter file</w:t>
      </w:r>
      <w:bookmarkEnd w:id="528"/>
    </w:p>
    <w:p w14:paraId="6662AA81" w14:textId="7D42F40C" w:rsidR="00390003" w:rsidRDefault="00390003" w:rsidP="00CA5133">
      <w:pPr>
        <w:pStyle w:val="Heading4"/>
        <w:rPr>
          <w:i w:val="0"/>
          <w:iCs w:val="0"/>
        </w:rPr>
      </w:pPr>
      <w:r w:rsidRPr="00254907">
        <w:rPr>
          <w:i w:val="0"/>
          <w:iCs w:val="0"/>
        </w:rPr>
        <w:t>Unit</w:t>
      </w:r>
    </w:p>
    <w:p w14:paraId="23F65720" w14:textId="495B2C83" w:rsidR="00E93A35" w:rsidRPr="00E93A35" w:rsidRDefault="00E93A35" w:rsidP="00794D58">
      <w:pPr>
        <w:pStyle w:val="ListParagraph"/>
        <w:numPr>
          <w:ilvl w:val="0"/>
          <w:numId w:val="39"/>
        </w:numPr>
      </w:pPr>
      <w:r>
        <w:rPr>
          <w:b/>
          <w:bCs/>
          <w:i/>
          <w:iCs/>
        </w:rPr>
        <w:t>Tạo Unit mới:</w:t>
      </w:r>
    </w:p>
    <w:p w14:paraId="5477813C" w14:textId="77777777" w:rsidR="00E93A35" w:rsidRPr="00E93A35" w:rsidRDefault="00390003" w:rsidP="00794D58">
      <w:pPr>
        <w:pStyle w:val="BodyText"/>
        <w:numPr>
          <w:ilvl w:val="0"/>
          <w:numId w:val="7"/>
        </w:numPr>
      </w:pPr>
      <w:r>
        <w:rPr>
          <w:lang w:val="en-US"/>
        </w:rPr>
        <w:t>Trong phần</w:t>
      </w:r>
      <w:r w:rsidRPr="00390003">
        <w:t xml:space="preserve"> course outline, </w:t>
      </w:r>
      <w:r>
        <w:rPr>
          <w:lang w:val="en-US"/>
        </w:rPr>
        <w:t>trong</w:t>
      </w:r>
      <w:r w:rsidRPr="00390003">
        <w:t xml:space="preserve"> subsection </w:t>
      </w:r>
      <w:r>
        <w:rPr>
          <w:lang w:val="en-US"/>
        </w:rPr>
        <w:t xml:space="preserve">muốn tạo Unit mới, hãy nhấp vào </w:t>
      </w:r>
      <w:r w:rsidRPr="00390003">
        <w:rPr>
          <w:b/>
          <w:bCs/>
        </w:rPr>
        <w:t>New Unit</w:t>
      </w:r>
      <w:r w:rsidRPr="00390003">
        <w:t>.</w:t>
      </w:r>
      <w:r w:rsidR="00E93A35">
        <w:rPr>
          <w:lang w:val="en-US"/>
        </w:rPr>
        <w:t xml:space="preserve"> </w:t>
      </w:r>
    </w:p>
    <w:p w14:paraId="4800AEC0" w14:textId="77777777" w:rsidR="00E93A35" w:rsidRDefault="00E93A35" w:rsidP="00E93A35">
      <w:pPr>
        <w:pStyle w:val="BodyText"/>
        <w:keepNext/>
        <w:ind w:left="720" w:firstLine="0"/>
      </w:pPr>
      <w:r>
        <w:rPr>
          <w:noProof/>
        </w:rPr>
        <w:drawing>
          <wp:inline distT="0" distB="0" distL="0" distR="0" wp14:anchorId="354B9EF9" wp14:editId="55333072">
            <wp:extent cx="5441950" cy="981354"/>
            <wp:effectExtent l="0" t="0" r="6350" b="9525"/>
            <wp:docPr id="107254276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42761" name="Picture 20"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465674" cy="985632"/>
                    </a:xfrm>
                    <a:prstGeom prst="rect">
                      <a:avLst/>
                    </a:prstGeom>
                  </pic:spPr>
                </pic:pic>
              </a:graphicData>
            </a:graphic>
          </wp:inline>
        </w:drawing>
      </w:r>
    </w:p>
    <w:p w14:paraId="7A660A83" w14:textId="69B77250" w:rsidR="00E93A35" w:rsidRPr="00E93A35" w:rsidRDefault="0023743B" w:rsidP="0023743B">
      <w:pPr>
        <w:pStyle w:val="Caption"/>
        <w:rPr>
          <w:lang w:val="vi"/>
        </w:rPr>
      </w:pPr>
      <w:bookmarkStart w:id="529" w:name="_Toc179881212"/>
      <w:r>
        <w:t xml:space="preserve">Hình </w:t>
      </w:r>
      <w:fldSimple w:instr=" STYLEREF 1 \s ">
        <w:r w:rsidR="000C09B3">
          <w:rPr>
            <w:noProof/>
          </w:rPr>
          <w:t>4</w:t>
        </w:r>
      </w:fldSimple>
      <w:r w:rsidR="00922610">
        <w:t>.</w:t>
      </w:r>
      <w:fldSimple w:instr=" SEQ Hình \* ARABIC \s 1 ">
        <w:r w:rsidR="000C09B3">
          <w:rPr>
            <w:noProof/>
          </w:rPr>
          <w:t>34</w:t>
        </w:r>
      </w:fldSimple>
      <w:r w:rsidRPr="0023743B">
        <w:t xml:space="preserve"> </w:t>
      </w:r>
      <w:r>
        <w:t>Tạo unit mới trong Subsection mong muốn</w:t>
      </w:r>
      <w:bookmarkEnd w:id="529"/>
    </w:p>
    <w:p w14:paraId="7C330CDB" w14:textId="5FF583C5" w:rsidR="00E93A35" w:rsidRPr="00E93A35" w:rsidRDefault="00390003" w:rsidP="00E93A35">
      <w:pPr>
        <w:pStyle w:val="BodyText"/>
        <w:ind w:left="720" w:firstLine="0"/>
        <w:rPr>
          <w:lang w:val="en-US"/>
        </w:rPr>
      </w:pPr>
      <w:r w:rsidRPr="00E93A35">
        <w:rPr>
          <w:lang w:val="en-US"/>
        </w:rPr>
        <w:t>Một unit mới được tạo ở cuối subsection và trình chỉnh sửa unit trống sẽ mở ra</w:t>
      </w:r>
      <w:r w:rsidR="00E93A35">
        <w:rPr>
          <w:lang w:val="en-US"/>
        </w:rPr>
        <w:t xml:space="preserve">: </w:t>
      </w:r>
    </w:p>
    <w:p w14:paraId="3318037D" w14:textId="77777777" w:rsidR="00E93A35" w:rsidRDefault="00E93A35" w:rsidP="00E93A35">
      <w:pPr>
        <w:pStyle w:val="BodyText"/>
        <w:keepNext/>
        <w:tabs>
          <w:tab w:val="left" w:pos="1940"/>
        </w:tabs>
        <w:ind w:left="720" w:firstLine="0"/>
      </w:pPr>
      <w:r>
        <w:rPr>
          <w:noProof/>
        </w:rPr>
        <w:drawing>
          <wp:inline distT="0" distB="0" distL="0" distR="0" wp14:anchorId="27DFE161" wp14:editId="08821FE9">
            <wp:extent cx="5308600" cy="3216582"/>
            <wp:effectExtent l="0" t="0" r="6350" b="3175"/>
            <wp:docPr id="33993803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38035" name="Picture 21" descr="A screenshot of a computer&#10;&#10;Description automatically generated"/>
                    <pic:cNvPicPr/>
                  </pic:nvPicPr>
                  <pic:blipFill rotWithShape="1">
                    <a:blip r:embed="rId117" cstate="print">
                      <a:extLst>
                        <a:ext uri="{28A0092B-C50C-407E-A947-70E740481C1C}">
                          <a14:useLocalDpi xmlns:a14="http://schemas.microsoft.com/office/drawing/2010/main" val="0"/>
                        </a:ext>
                      </a:extLst>
                    </a:blip>
                    <a:srcRect l="17531" t="10832" r="13843" b="15241"/>
                    <a:stretch/>
                  </pic:blipFill>
                  <pic:spPr bwMode="auto">
                    <a:xfrm>
                      <a:off x="0" y="0"/>
                      <a:ext cx="5322714" cy="3225134"/>
                    </a:xfrm>
                    <a:prstGeom prst="rect">
                      <a:avLst/>
                    </a:prstGeom>
                    <a:ln>
                      <a:noFill/>
                    </a:ln>
                    <a:extLst>
                      <a:ext uri="{53640926-AAD7-44D8-BBD7-CCE9431645EC}">
                        <a14:shadowObscured xmlns:a14="http://schemas.microsoft.com/office/drawing/2010/main"/>
                      </a:ext>
                    </a:extLst>
                  </pic:spPr>
                </pic:pic>
              </a:graphicData>
            </a:graphic>
          </wp:inline>
        </w:drawing>
      </w:r>
    </w:p>
    <w:p w14:paraId="12F6EF49" w14:textId="4BB15649" w:rsidR="00E93A35" w:rsidRPr="00E93A35" w:rsidRDefault="0023743B" w:rsidP="0023743B">
      <w:pPr>
        <w:pStyle w:val="Caption"/>
        <w:rPr>
          <w:lang w:val="vi"/>
        </w:rPr>
      </w:pPr>
      <w:bookmarkStart w:id="530" w:name="_Toc179881213"/>
      <w:r>
        <w:t xml:space="preserve">Hình </w:t>
      </w:r>
      <w:fldSimple w:instr=" STYLEREF 1 \s ">
        <w:r w:rsidR="000C09B3">
          <w:rPr>
            <w:noProof/>
          </w:rPr>
          <w:t>4</w:t>
        </w:r>
      </w:fldSimple>
      <w:r w:rsidR="00922610">
        <w:t>.</w:t>
      </w:r>
      <w:fldSimple w:instr=" SEQ Hình \* ARABIC \s 1 ">
        <w:r w:rsidR="000C09B3">
          <w:rPr>
            <w:noProof/>
          </w:rPr>
          <w:t>35</w:t>
        </w:r>
      </w:fldSimple>
      <w:r w:rsidRPr="0023743B">
        <w:t xml:space="preserve"> </w:t>
      </w:r>
      <w:r>
        <w:t>Trình chỉnh sửa Unit trống khi vừa tạo mới unit</w:t>
      </w:r>
      <w:bookmarkEnd w:id="530"/>
    </w:p>
    <w:p w14:paraId="7584526A" w14:textId="77777777" w:rsidR="00390003" w:rsidRPr="00390003" w:rsidRDefault="00390003" w:rsidP="00794D58">
      <w:pPr>
        <w:pStyle w:val="BodyText"/>
        <w:numPr>
          <w:ilvl w:val="0"/>
          <w:numId w:val="7"/>
        </w:numPr>
      </w:pPr>
      <w:r>
        <w:rPr>
          <w:lang w:val="en-US"/>
        </w:rPr>
        <w:lastRenderedPageBreak/>
        <w:t>Nhấp vào biểu tượng bút chì</w:t>
      </w:r>
      <w:r w:rsidRPr="00390003">
        <w:t xml:space="preserve"> (</w:t>
      </w:r>
      <w:r w:rsidRPr="00390003">
        <w:rPr>
          <w:noProof/>
        </w:rPr>
        <w:drawing>
          <wp:inline distT="0" distB="0" distL="0" distR="0" wp14:anchorId="1D80AFC1" wp14:editId="6CE336C8">
            <wp:extent cx="241300" cy="241300"/>
            <wp:effectExtent l="0" t="0" r="6350" b="6350"/>
            <wp:docPr id="1715946995" name="Picture 9" descr="Penc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cil Ico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90003">
        <w:t xml:space="preserve">) </w:t>
      </w:r>
      <w:r>
        <w:rPr>
          <w:lang w:val="en-US"/>
        </w:rPr>
        <w:t>và nhập tên cho</w:t>
      </w:r>
      <w:r w:rsidRPr="00390003">
        <w:t xml:space="preserve"> unit</w:t>
      </w:r>
      <w:r>
        <w:rPr>
          <w:lang w:val="en-US"/>
        </w:rPr>
        <w:t xml:space="preserve"> mới</w:t>
      </w:r>
      <w:r w:rsidRPr="00390003">
        <w:t>.</w:t>
      </w:r>
    </w:p>
    <w:p w14:paraId="705A9627" w14:textId="6C024581" w:rsidR="00390003" w:rsidRPr="00390003" w:rsidRDefault="00390003" w:rsidP="00390003">
      <w:pPr>
        <w:pStyle w:val="BodyText"/>
      </w:pPr>
      <w:r>
        <w:rPr>
          <w:lang w:val="en-US"/>
        </w:rPr>
        <w:t>Bây giờ có thể th</w:t>
      </w:r>
      <w:r w:rsidR="00E93A35">
        <w:rPr>
          <w:lang w:val="en-US"/>
        </w:rPr>
        <w:t>ê</w:t>
      </w:r>
      <w:r>
        <w:rPr>
          <w:lang w:val="en-US"/>
        </w:rPr>
        <w:t>m các</w:t>
      </w:r>
      <w:r w:rsidRPr="00390003">
        <w:t xml:space="preserve"> </w:t>
      </w:r>
      <w:r>
        <w:rPr>
          <w:lang w:val="en-US"/>
        </w:rPr>
        <w:t>thành phần cần thiết</w:t>
      </w:r>
      <w:r w:rsidRPr="00390003">
        <w:t xml:space="preserve"> </w:t>
      </w:r>
      <w:r>
        <w:rPr>
          <w:lang w:val="en-US"/>
        </w:rPr>
        <w:t xml:space="preserve">vào </w:t>
      </w:r>
      <w:r w:rsidRPr="00390003">
        <w:t>unit</w:t>
      </w:r>
      <w:r>
        <w:rPr>
          <w:lang w:val="en-US"/>
        </w:rPr>
        <w:t xml:space="preserve"> này</w:t>
      </w:r>
      <w:r w:rsidRPr="00390003">
        <w:t>.</w:t>
      </w:r>
    </w:p>
    <w:p w14:paraId="5E3F5ADD" w14:textId="57E07108" w:rsidR="00FD5754" w:rsidRDefault="00390003" w:rsidP="00794D58">
      <w:pPr>
        <w:pStyle w:val="BodyText"/>
        <w:numPr>
          <w:ilvl w:val="0"/>
          <w:numId w:val="7"/>
        </w:numPr>
        <w:rPr>
          <w:lang w:val="en-US"/>
        </w:rPr>
      </w:pPr>
      <w:r w:rsidRPr="00390003">
        <w:t>Nhấp vào tab</w:t>
      </w:r>
      <w:r>
        <w:rPr>
          <w:lang w:val="en-US"/>
        </w:rPr>
        <w:t xml:space="preserve"> </w:t>
      </w:r>
      <w:r w:rsidR="00E93A35">
        <w:rPr>
          <w:lang w:val="en-US"/>
        </w:rPr>
        <w:t xml:space="preserve"> </w:t>
      </w:r>
      <w:r w:rsidR="00E93A35">
        <w:rPr>
          <w:noProof/>
        </w:rPr>
        <w:drawing>
          <wp:inline distT="0" distB="0" distL="0" distR="0" wp14:anchorId="3A7DAE6C" wp14:editId="437ACBA5">
            <wp:extent cx="333375" cy="257175"/>
            <wp:effectExtent l="0" t="0" r="9525" b="9525"/>
            <wp:docPr id="3202410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41008" name="Picture 320241008"/>
                    <pic:cNvPicPr/>
                  </pic:nvPicPr>
                  <pic:blipFill>
                    <a:blip r:embed="rId119">
                      <a:extLst>
                        <a:ext uri="{28A0092B-C50C-407E-A947-70E740481C1C}">
                          <a14:useLocalDpi xmlns:a14="http://schemas.microsoft.com/office/drawing/2010/main" val="0"/>
                        </a:ext>
                      </a:extLst>
                    </a:blip>
                    <a:stretch>
                      <a:fillRect/>
                    </a:stretch>
                  </pic:blipFill>
                  <pic:spPr>
                    <a:xfrm>
                      <a:off x="0" y="0"/>
                      <a:ext cx="333375" cy="257175"/>
                    </a:xfrm>
                    <a:prstGeom prst="rect">
                      <a:avLst/>
                    </a:prstGeom>
                  </pic:spPr>
                </pic:pic>
              </a:graphicData>
            </a:graphic>
          </wp:inline>
        </w:drawing>
      </w:r>
      <w:r w:rsidRPr="00390003">
        <w:t xml:space="preserve">để thay đổi khả năng hiển thị </w:t>
      </w:r>
      <w:r w:rsidR="006D5698">
        <w:t>Subsection</w:t>
      </w:r>
      <w:r w:rsidRPr="00390003">
        <w:t xml:space="preserve"> và khả năng hiển thị kết quả đánh giá</w:t>
      </w:r>
      <w:r w:rsidR="00E93A35">
        <w:rPr>
          <w:lang w:val="en-US"/>
        </w:rPr>
        <w:t>:</w:t>
      </w:r>
    </w:p>
    <w:p w14:paraId="77A78292" w14:textId="77777777" w:rsidR="00E93A35" w:rsidRDefault="00E93A35" w:rsidP="00E93A35">
      <w:pPr>
        <w:pStyle w:val="BodyText"/>
        <w:keepNext/>
        <w:ind w:left="360" w:firstLine="0"/>
      </w:pPr>
      <w:r>
        <w:rPr>
          <w:noProof/>
        </w:rPr>
        <w:drawing>
          <wp:inline distT="0" distB="0" distL="0" distR="0" wp14:anchorId="784FFCE9" wp14:editId="7DD338FF">
            <wp:extent cx="5524500" cy="2773175"/>
            <wp:effectExtent l="0" t="0" r="0" b="8255"/>
            <wp:docPr id="50799177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774" name="Picture 23"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530935" cy="2776405"/>
                    </a:xfrm>
                    <a:prstGeom prst="rect">
                      <a:avLst/>
                    </a:prstGeom>
                  </pic:spPr>
                </pic:pic>
              </a:graphicData>
            </a:graphic>
          </wp:inline>
        </w:drawing>
      </w:r>
    </w:p>
    <w:p w14:paraId="067AFF86" w14:textId="7C127819" w:rsidR="00E93A35" w:rsidRDefault="0023743B" w:rsidP="0023743B">
      <w:pPr>
        <w:pStyle w:val="Caption"/>
      </w:pPr>
      <w:bookmarkStart w:id="531" w:name="_Toc179881214"/>
      <w:r>
        <w:t xml:space="preserve">Hình </w:t>
      </w:r>
      <w:fldSimple w:instr=" STYLEREF 1 \s ">
        <w:r w:rsidR="000C09B3">
          <w:rPr>
            <w:noProof/>
          </w:rPr>
          <w:t>4</w:t>
        </w:r>
      </w:fldSimple>
      <w:r w:rsidR="00922610">
        <w:t>.</w:t>
      </w:r>
      <w:fldSimple w:instr=" SEQ Hình \* ARABIC \s 1 ">
        <w:r w:rsidR="000C09B3">
          <w:rPr>
            <w:noProof/>
          </w:rPr>
          <w:t>36</w:t>
        </w:r>
      </w:fldSimple>
      <w:r w:rsidRPr="0023743B">
        <w:t xml:space="preserve"> </w:t>
      </w:r>
      <w:r>
        <w:t>Cài đặt hiển thị của Unit</w:t>
      </w:r>
      <w:bookmarkEnd w:id="531"/>
    </w:p>
    <w:p w14:paraId="11E2C57B" w14:textId="0605B862" w:rsidR="00E93A35" w:rsidRDefault="00E93A35" w:rsidP="00E93A35">
      <w:pPr>
        <w:pStyle w:val="NoSpacing"/>
        <w:ind w:firstLine="360"/>
      </w:pPr>
      <w:r>
        <w:t xml:space="preserve">Khi chọn vào </w:t>
      </w:r>
      <w:r w:rsidRPr="003E3DBD">
        <w:rPr>
          <w:b/>
          <w:bCs/>
        </w:rPr>
        <w:t>Enrollment Track Groups</w:t>
      </w:r>
      <w:r>
        <w:t xml:space="preserve">, sẽ hiển thị danh sách các chứng chỉ khóa học mà </w:t>
      </w:r>
      <w:r w:rsidR="00DE2286">
        <w:t>người quản lý khóa học</w:t>
      </w:r>
      <w:r>
        <w:t xml:space="preserve"> đã tạo tương ứng với nhóm </w:t>
      </w:r>
      <w:r w:rsidR="003E3DBD">
        <w:t xml:space="preserve">người học </w:t>
      </w:r>
      <w:r>
        <w:t>tham gia các khóa học có chửng chỉ đó.</w:t>
      </w:r>
    </w:p>
    <w:p w14:paraId="05EF951C" w14:textId="334DDF84" w:rsidR="00E93A35" w:rsidRPr="00E93A35" w:rsidRDefault="00E93A35" w:rsidP="00794D58">
      <w:pPr>
        <w:pStyle w:val="NoSpacing"/>
        <w:numPr>
          <w:ilvl w:val="0"/>
          <w:numId w:val="39"/>
        </w:numPr>
        <w:rPr>
          <w:b/>
          <w:bCs/>
          <w:i/>
          <w:iCs/>
        </w:rPr>
      </w:pPr>
      <w:r w:rsidRPr="00E93A35">
        <w:rPr>
          <w:b/>
          <w:bCs/>
          <w:i/>
          <w:iCs/>
        </w:rPr>
        <w:t>Các cài đặt khác:</w:t>
      </w:r>
    </w:p>
    <w:p w14:paraId="707A020B" w14:textId="2AC228EA" w:rsidR="00E93A35" w:rsidRDefault="00E93A35" w:rsidP="00E93A35">
      <w:pPr>
        <w:pStyle w:val="NoSpacing"/>
        <w:ind w:left="360"/>
      </w:pPr>
      <w:r w:rsidRPr="00847D95">
        <w:rPr>
          <w:b/>
          <w:bCs/>
          <w:i/>
          <w:iCs/>
        </w:rPr>
        <w:t>Publish</w:t>
      </w:r>
      <w:r>
        <w:t>: Chọn vào Publish bên thanh bên phải màn hình để publish Unit:</w:t>
      </w:r>
    </w:p>
    <w:p w14:paraId="03A9E3E5" w14:textId="77777777" w:rsidR="00847D95" w:rsidRDefault="00847D95" w:rsidP="00847D95">
      <w:pPr>
        <w:pStyle w:val="NoSpacing"/>
        <w:keepNext/>
        <w:ind w:left="360"/>
        <w:jc w:val="center"/>
      </w:pPr>
      <w:r>
        <w:rPr>
          <w:noProof/>
        </w:rPr>
        <w:lastRenderedPageBreak/>
        <w:drawing>
          <wp:inline distT="0" distB="0" distL="0" distR="0" wp14:anchorId="3CD2EA90" wp14:editId="779FBDAB">
            <wp:extent cx="2355637" cy="3536950"/>
            <wp:effectExtent l="0" t="0" r="6985" b="6350"/>
            <wp:docPr id="15166100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002" name="Picture 24"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363652" cy="3548985"/>
                    </a:xfrm>
                    <a:prstGeom prst="rect">
                      <a:avLst/>
                    </a:prstGeom>
                  </pic:spPr>
                </pic:pic>
              </a:graphicData>
            </a:graphic>
          </wp:inline>
        </w:drawing>
      </w:r>
    </w:p>
    <w:p w14:paraId="0548D2D7" w14:textId="4E85D924" w:rsidR="00847D95" w:rsidRDefault="0023743B" w:rsidP="0023743B">
      <w:pPr>
        <w:pStyle w:val="Caption"/>
      </w:pPr>
      <w:bookmarkStart w:id="532" w:name="_Toc179881215"/>
      <w:r>
        <w:t xml:space="preserve">Hình </w:t>
      </w:r>
      <w:fldSimple w:instr=" STYLEREF 1 \s ">
        <w:r w:rsidR="000C09B3">
          <w:rPr>
            <w:noProof/>
          </w:rPr>
          <w:t>4</w:t>
        </w:r>
      </w:fldSimple>
      <w:r w:rsidR="00922610">
        <w:t>.</w:t>
      </w:r>
      <w:fldSimple w:instr=" SEQ Hình \* ARABIC \s 1 ">
        <w:r w:rsidR="000C09B3">
          <w:rPr>
            <w:noProof/>
          </w:rPr>
          <w:t>37</w:t>
        </w:r>
      </w:fldSimple>
      <w:r w:rsidRPr="0023743B">
        <w:t xml:space="preserve"> </w:t>
      </w:r>
      <w:r>
        <w:t>Hộp thoại publish Unit</w:t>
      </w:r>
      <w:bookmarkEnd w:id="532"/>
    </w:p>
    <w:p w14:paraId="461884C9" w14:textId="77777777" w:rsidR="00BB7F2A" w:rsidRPr="00BB7F2A" w:rsidRDefault="00BB7F2A" w:rsidP="00BB7F2A"/>
    <w:p w14:paraId="4C8D6F33" w14:textId="3C375E50" w:rsidR="00847D95" w:rsidRDefault="00847D95" w:rsidP="00847D95">
      <w:pPr>
        <w:pStyle w:val="NoSpacing"/>
      </w:pPr>
      <w:r>
        <w:t xml:space="preserve">Khi publish thời gian publish là thời điểm hiện tại, và chỉ khi Subsection và Section chứa unit đã được publish thì unit mới hiển thị đối với các </w:t>
      </w:r>
      <w:r w:rsidR="007D7EDE">
        <w:t>người học</w:t>
      </w:r>
      <w:r>
        <w:t>.</w:t>
      </w:r>
    </w:p>
    <w:p w14:paraId="5030F5FC" w14:textId="69D9B3F3" w:rsidR="00847D95" w:rsidRPr="00847D95" w:rsidRDefault="00847D95" w:rsidP="00847D95">
      <w:pPr>
        <w:pStyle w:val="NoSpacing"/>
      </w:pPr>
      <w:r>
        <w:t>Tương tự với Section và Subsection, Unit cũng có các cài đặt như Delete, Move Up, Move Down, Delete.</w:t>
      </w:r>
    </w:p>
    <w:p w14:paraId="3F8DC480" w14:textId="417E26F8" w:rsidR="00390003" w:rsidRPr="00254907" w:rsidRDefault="00390003" w:rsidP="00CA5133">
      <w:pPr>
        <w:pStyle w:val="Heading4"/>
        <w:rPr>
          <w:i w:val="0"/>
          <w:iCs w:val="0"/>
        </w:rPr>
      </w:pPr>
      <w:r w:rsidRPr="00254907">
        <w:rPr>
          <w:i w:val="0"/>
          <w:iCs w:val="0"/>
        </w:rPr>
        <w:t>Thêm Video vào Unit</w:t>
      </w:r>
    </w:p>
    <w:p w14:paraId="3CB831C6" w14:textId="77777777" w:rsidR="00390003" w:rsidRPr="00390003" w:rsidRDefault="00390003" w:rsidP="00794D58">
      <w:pPr>
        <w:pStyle w:val="BodyText"/>
        <w:numPr>
          <w:ilvl w:val="0"/>
          <w:numId w:val="8"/>
        </w:numPr>
      </w:pPr>
      <w:r>
        <w:rPr>
          <w:lang w:val="en-US"/>
        </w:rPr>
        <w:t>Sao chép liên kết</w:t>
      </w:r>
      <w:r w:rsidRPr="00390003">
        <w:t xml:space="preserve"> URL </w:t>
      </w:r>
      <w:r>
        <w:rPr>
          <w:lang w:val="en-US"/>
        </w:rPr>
        <w:t>từ</w:t>
      </w:r>
      <w:r w:rsidRPr="00390003">
        <w:t xml:space="preserve"> YouTube.</w:t>
      </w:r>
    </w:p>
    <w:p w14:paraId="73980296" w14:textId="5FA0EEC0" w:rsidR="000415AC" w:rsidRPr="00F80053" w:rsidRDefault="00390003" w:rsidP="00794D58">
      <w:pPr>
        <w:pStyle w:val="BodyText"/>
        <w:numPr>
          <w:ilvl w:val="0"/>
          <w:numId w:val="8"/>
        </w:numPr>
      </w:pPr>
      <w:r>
        <w:rPr>
          <w:lang w:val="en-US"/>
        </w:rPr>
        <w:t>Vào Unit muốn them video</w:t>
      </w:r>
      <w:r w:rsidRPr="00390003">
        <w:t xml:space="preserve">, </w:t>
      </w:r>
      <w:r>
        <w:rPr>
          <w:lang w:val="en-US"/>
        </w:rPr>
        <w:t>bên dưới</w:t>
      </w:r>
      <w:r w:rsidRPr="00390003">
        <w:t> </w:t>
      </w:r>
      <w:r w:rsidRPr="00390003">
        <w:rPr>
          <w:b/>
          <w:bCs/>
        </w:rPr>
        <w:t>Add New Component</w:t>
      </w:r>
      <w:r w:rsidRPr="00390003">
        <w:t> </w:t>
      </w:r>
      <w:r>
        <w:rPr>
          <w:lang w:val="en-US"/>
        </w:rPr>
        <w:t>chọn</w:t>
      </w:r>
      <w:r w:rsidRPr="00390003">
        <w:t> </w:t>
      </w:r>
      <w:r w:rsidRPr="00390003">
        <w:rPr>
          <w:b/>
          <w:bCs/>
        </w:rPr>
        <w:t>Video</w:t>
      </w:r>
      <w:r w:rsidRPr="00390003">
        <w:t>.</w:t>
      </w:r>
    </w:p>
    <w:p w14:paraId="0228D59A" w14:textId="370DC381" w:rsidR="00390003" w:rsidRPr="00390003" w:rsidRDefault="00390003" w:rsidP="00390003">
      <w:pPr>
        <w:pStyle w:val="BodyText"/>
        <w:ind w:left="360" w:firstLine="360"/>
      </w:pPr>
      <w:r w:rsidRPr="00390003">
        <w:t xml:space="preserve">Một video có cài đặt mặc định được thêm vào </w:t>
      </w:r>
      <w:r w:rsidR="00037F3E">
        <w:t>Unit</w:t>
      </w:r>
      <w:r w:rsidRPr="00390003">
        <w:t>.</w:t>
      </w:r>
    </w:p>
    <w:p w14:paraId="739734B5" w14:textId="77777777" w:rsidR="00390003" w:rsidRPr="00F80053" w:rsidRDefault="00390003" w:rsidP="00794D58">
      <w:pPr>
        <w:pStyle w:val="BodyText"/>
        <w:numPr>
          <w:ilvl w:val="0"/>
          <w:numId w:val="8"/>
        </w:numPr>
      </w:pPr>
      <w:r>
        <w:rPr>
          <w:lang w:val="en-US"/>
        </w:rPr>
        <w:t xml:space="preserve">Trong khối chứa </w:t>
      </w:r>
      <w:r w:rsidRPr="00390003">
        <w:t xml:space="preserve">video, </w:t>
      </w:r>
      <w:r>
        <w:rPr>
          <w:lang w:val="en-US"/>
        </w:rPr>
        <w:t>nhấp vào</w:t>
      </w:r>
      <w:r w:rsidRPr="00390003">
        <w:t xml:space="preserve"> </w:t>
      </w:r>
      <w:r w:rsidRPr="003E3DBD">
        <w:rPr>
          <w:b/>
          <w:bCs/>
        </w:rPr>
        <w:t>Edit</w:t>
      </w:r>
      <w:r w:rsidRPr="00390003">
        <w:t>.</w:t>
      </w:r>
    </w:p>
    <w:p w14:paraId="238F5492" w14:textId="77777777" w:rsidR="00F80053" w:rsidRDefault="00F80053" w:rsidP="00F80053">
      <w:pPr>
        <w:pStyle w:val="BodyText"/>
        <w:keepNext/>
        <w:ind w:left="360" w:firstLine="0"/>
      </w:pPr>
      <w:r>
        <w:rPr>
          <w:noProof/>
        </w:rPr>
        <w:lastRenderedPageBreak/>
        <w:drawing>
          <wp:inline distT="0" distB="0" distL="0" distR="0" wp14:anchorId="6D5CD997" wp14:editId="6D9278EE">
            <wp:extent cx="5737225" cy="2992120"/>
            <wp:effectExtent l="0" t="0" r="0" b="0"/>
            <wp:docPr id="38757175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71750" name="Picture 11" descr="A screenshot of a computer&#10;&#10;Description automatically generated"/>
                    <pic:cNvPicPr/>
                  </pic:nvPicPr>
                  <pic:blipFill rotWithShape="1">
                    <a:blip r:embed="rId122" cstate="print">
                      <a:extLst>
                        <a:ext uri="{28A0092B-C50C-407E-A947-70E740481C1C}">
                          <a14:useLocalDpi xmlns:a14="http://schemas.microsoft.com/office/drawing/2010/main" val="0"/>
                        </a:ext>
                      </a:extLst>
                    </a:blip>
                    <a:srcRect l="3421" t="10452"/>
                    <a:stretch/>
                  </pic:blipFill>
                  <pic:spPr bwMode="auto">
                    <a:xfrm>
                      <a:off x="0" y="0"/>
                      <a:ext cx="5737225" cy="2992120"/>
                    </a:xfrm>
                    <a:prstGeom prst="rect">
                      <a:avLst/>
                    </a:prstGeom>
                    <a:ln>
                      <a:noFill/>
                    </a:ln>
                    <a:extLst>
                      <a:ext uri="{53640926-AAD7-44D8-BBD7-CCE9431645EC}">
                        <a14:shadowObscured xmlns:a14="http://schemas.microsoft.com/office/drawing/2010/main"/>
                      </a:ext>
                    </a:extLst>
                  </pic:spPr>
                </pic:pic>
              </a:graphicData>
            </a:graphic>
          </wp:inline>
        </w:drawing>
      </w:r>
    </w:p>
    <w:p w14:paraId="20BE9312" w14:textId="134A1648" w:rsidR="00F80053" w:rsidRPr="00390003" w:rsidRDefault="0023743B" w:rsidP="0023743B">
      <w:pPr>
        <w:pStyle w:val="Caption"/>
      </w:pPr>
      <w:bookmarkStart w:id="533" w:name="_Toc179881216"/>
      <w:r>
        <w:t xml:space="preserve">Hình </w:t>
      </w:r>
      <w:fldSimple w:instr=" STYLEREF 1 \s ">
        <w:r w:rsidR="000C09B3">
          <w:rPr>
            <w:noProof/>
          </w:rPr>
          <w:t>4</w:t>
        </w:r>
      </w:fldSimple>
      <w:r w:rsidR="00922610">
        <w:t>.</w:t>
      </w:r>
      <w:fldSimple w:instr=" SEQ Hình \* ARABIC \s 1 ">
        <w:r w:rsidR="000C09B3">
          <w:rPr>
            <w:noProof/>
          </w:rPr>
          <w:t>38</w:t>
        </w:r>
      </w:fldSimple>
      <w:r w:rsidRPr="0023743B">
        <w:t xml:space="preserve"> </w:t>
      </w:r>
      <w:r>
        <w:t>Giao diện thêm mới Video</w:t>
      </w:r>
      <w:bookmarkEnd w:id="533"/>
    </w:p>
    <w:p w14:paraId="0ACDFF33" w14:textId="6B87C1B9" w:rsidR="00390003" w:rsidRPr="001A73C9" w:rsidRDefault="00F80053" w:rsidP="00794D58">
      <w:pPr>
        <w:pStyle w:val="BodyText"/>
        <w:numPr>
          <w:ilvl w:val="0"/>
          <w:numId w:val="8"/>
        </w:numPr>
      </w:pPr>
      <w:r>
        <w:rPr>
          <w:lang w:val="en-US"/>
        </w:rPr>
        <w:t xml:space="preserve">Chọn </w:t>
      </w:r>
      <w:r>
        <w:rPr>
          <w:noProof/>
        </w:rPr>
        <w:drawing>
          <wp:inline distT="0" distB="0" distL="0" distR="0" wp14:anchorId="39CC5FC6" wp14:editId="70830A90">
            <wp:extent cx="209550" cy="209550"/>
            <wp:effectExtent l="0" t="0" r="0" b="0"/>
            <wp:docPr id="1418613876"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3996" name="Picture 13" descr="A computer screen shot of a computer&#10;&#10;Description automatically generated"/>
                    <pic:cNvPicPr/>
                  </pic:nvPicPr>
                  <pic:blipFill rotWithShape="1">
                    <a:blip r:embed="rId123">
                      <a:extLst>
                        <a:ext uri="{28A0092B-C50C-407E-A947-70E740481C1C}">
                          <a14:useLocalDpi xmlns:a14="http://schemas.microsoft.com/office/drawing/2010/main" val="0"/>
                        </a:ext>
                      </a:extLst>
                    </a:blip>
                    <a:srcRect l="7798" t="13236" r="90760" b="84200"/>
                    <a:stretch/>
                  </pic:blipFill>
                  <pic:spPr bwMode="auto">
                    <a:xfrm>
                      <a:off x="0" y="0"/>
                      <a:ext cx="215625" cy="215625"/>
                    </a:xfrm>
                    <a:prstGeom prst="rect">
                      <a:avLst/>
                    </a:prstGeom>
                    <a:ln>
                      <a:noFill/>
                    </a:ln>
                    <a:extLst>
                      <a:ext uri="{53640926-AAD7-44D8-BBD7-CCE9431645EC}">
                        <a14:shadowObscured xmlns:a14="http://schemas.microsoft.com/office/drawing/2010/main"/>
                      </a:ext>
                    </a:extLst>
                  </pic:spPr>
                </pic:pic>
              </a:graphicData>
            </a:graphic>
          </wp:inline>
        </w:drawing>
      </w:r>
      <w:r w:rsidR="00390003">
        <w:rPr>
          <w:lang w:val="en-US"/>
        </w:rPr>
        <w:t xml:space="preserve">, nhập tên video muốn hiển thị cho </w:t>
      </w:r>
      <w:r w:rsidR="007D7EDE">
        <w:rPr>
          <w:lang w:val="en-US"/>
        </w:rPr>
        <w:t>người học</w:t>
      </w:r>
      <w:r w:rsidR="00390003" w:rsidRPr="00390003">
        <w:t>.</w:t>
      </w:r>
    </w:p>
    <w:p w14:paraId="1BC40100" w14:textId="77777777" w:rsidR="001A73C9" w:rsidRPr="001A73C9" w:rsidRDefault="001A73C9" w:rsidP="00F80053">
      <w:pPr>
        <w:pStyle w:val="BodyText"/>
        <w:ind w:left="720"/>
        <w:rPr>
          <w:lang w:val="en-US"/>
        </w:rPr>
      </w:pPr>
      <w:r w:rsidRPr="00F80053">
        <w:rPr>
          <w:i/>
          <w:iCs/>
          <w:lang w:val="en-US"/>
        </w:rPr>
        <w:t>Lưu ý</w:t>
      </w:r>
      <w:r>
        <w:rPr>
          <w:lang w:val="en-US"/>
        </w:rPr>
        <w:t xml:space="preserve"> : </w:t>
      </w:r>
      <w:r w:rsidRPr="00390003">
        <w:rPr>
          <w:lang w:val="en-US"/>
        </w:rPr>
        <w:t>Tên này xuất hiện dưới dạng tiêu đề phía trên video trong LMS và xác định video trong báo cáo và phân tích. Nếu</w:t>
      </w:r>
      <w:r>
        <w:rPr>
          <w:lang w:val="en-US"/>
        </w:rPr>
        <w:t xml:space="preserve"> </w:t>
      </w:r>
      <w:r w:rsidRPr="00390003">
        <w:rPr>
          <w:lang w:val="en-US"/>
        </w:rPr>
        <w:t xml:space="preserve">không nhập tên hiển thị, nền tảng sẽ </w:t>
      </w:r>
      <w:r>
        <w:rPr>
          <w:lang w:val="en-US"/>
        </w:rPr>
        <w:t>mặc</w:t>
      </w:r>
      <w:r w:rsidRPr="00390003">
        <w:rPr>
          <w:lang w:val="en-US"/>
        </w:rPr>
        <w:t xml:space="preserve"> định </w:t>
      </w:r>
      <w:r>
        <w:rPr>
          <w:lang w:val="en-US"/>
        </w:rPr>
        <w:t xml:space="preserve">tên </w:t>
      </w:r>
      <w:r w:rsidRPr="00390003">
        <w:rPr>
          <w:lang w:val="en-US"/>
        </w:rPr>
        <w:t>"video".</w:t>
      </w:r>
    </w:p>
    <w:p w14:paraId="49671CB0" w14:textId="1A65787B" w:rsidR="001A73C9" w:rsidRPr="001A73C9" w:rsidRDefault="001A73C9" w:rsidP="00794D58">
      <w:pPr>
        <w:pStyle w:val="NormalWeb"/>
        <w:numPr>
          <w:ilvl w:val="0"/>
          <w:numId w:val="8"/>
        </w:numPr>
        <w:shd w:val="clear" w:color="auto" w:fill="FFFFFF"/>
        <w:spacing w:before="0" w:after="0" w:afterAutospacing="0" w:line="360" w:lineRule="auto"/>
        <w:rPr>
          <w:color w:val="222832"/>
          <w:sz w:val="26"/>
          <w:szCs w:val="26"/>
        </w:rPr>
      </w:pPr>
      <w:r w:rsidRPr="001A73C9">
        <w:rPr>
          <w:color w:val="222832"/>
          <w:sz w:val="26"/>
          <w:szCs w:val="26"/>
        </w:rPr>
        <w:t xml:space="preserve">Dán URL video vào trường URL video mặc định, sau đó nhập vị trí video của </w:t>
      </w:r>
      <w:r w:rsidR="00AB7AB5">
        <w:rPr>
          <w:color w:val="222832"/>
          <w:sz w:val="26"/>
          <w:szCs w:val="26"/>
        </w:rPr>
        <w:t>n</w:t>
      </w:r>
      <w:r w:rsidR="00DE2286">
        <w:rPr>
          <w:color w:val="222832"/>
          <w:sz w:val="26"/>
          <w:szCs w:val="26"/>
        </w:rPr>
        <w:t>gười quản lý khóa học</w:t>
      </w:r>
      <w:r w:rsidRPr="001A73C9">
        <w:rPr>
          <w:color w:val="222832"/>
          <w:sz w:val="26"/>
          <w:szCs w:val="26"/>
        </w:rPr>
        <w:t xml:space="preserve">. Đây là URL được tạo khi </w:t>
      </w:r>
      <w:r w:rsidR="00AB7AB5">
        <w:rPr>
          <w:color w:val="222832"/>
          <w:sz w:val="26"/>
          <w:szCs w:val="26"/>
        </w:rPr>
        <w:t>n</w:t>
      </w:r>
      <w:r w:rsidR="00DE2286">
        <w:rPr>
          <w:color w:val="222832"/>
          <w:sz w:val="26"/>
          <w:szCs w:val="26"/>
        </w:rPr>
        <w:t>gười quản lý khóa học</w:t>
      </w:r>
      <w:r w:rsidRPr="001A73C9">
        <w:rPr>
          <w:color w:val="222832"/>
          <w:sz w:val="26"/>
          <w:szCs w:val="26"/>
        </w:rPr>
        <w:t xml:space="preserve"> tải video lên trang web lưu trữ</w:t>
      </w:r>
    </w:p>
    <w:p w14:paraId="13C474EA" w14:textId="03395BCC" w:rsidR="001A73C9" w:rsidRPr="00F80053" w:rsidRDefault="001A73C9" w:rsidP="00794D58">
      <w:pPr>
        <w:pStyle w:val="NormalWeb"/>
        <w:numPr>
          <w:ilvl w:val="0"/>
          <w:numId w:val="8"/>
        </w:numPr>
        <w:shd w:val="clear" w:color="auto" w:fill="FFFFFF"/>
        <w:spacing w:before="0" w:after="0" w:afterAutospacing="0" w:line="360" w:lineRule="auto"/>
        <w:rPr>
          <w:sz w:val="26"/>
          <w:szCs w:val="26"/>
        </w:rPr>
      </w:pPr>
      <w:r w:rsidRPr="001A73C9">
        <w:rPr>
          <w:color w:val="222832"/>
          <w:sz w:val="26"/>
          <w:szCs w:val="26"/>
        </w:rPr>
        <w:t xml:space="preserve">Nhấp vào </w:t>
      </w:r>
      <w:r w:rsidRPr="001A73C9">
        <w:rPr>
          <w:rStyle w:val="guilabel"/>
          <w:rFonts w:eastAsia="SimSun"/>
          <w:b/>
          <w:bCs/>
          <w:color w:val="222832"/>
          <w:sz w:val="26"/>
          <w:szCs w:val="26"/>
        </w:rPr>
        <w:t>Save</w:t>
      </w:r>
      <w:r w:rsidRPr="001A73C9">
        <w:rPr>
          <w:color w:val="222832"/>
          <w:sz w:val="26"/>
          <w:szCs w:val="26"/>
        </w:rPr>
        <w:t> .</w:t>
      </w:r>
      <w:r w:rsidR="00F80053">
        <w:rPr>
          <w:color w:val="222832"/>
          <w:sz w:val="26"/>
          <w:szCs w:val="26"/>
        </w:rPr>
        <w:t xml:space="preserve"> Video được thêm sẽ hiển thị như sau:</w:t>
      </w:r>
    </w:p>
    <w:p w14:paraId="53EFB3B5" w14:textId="4AA82952" w:rsidR="00F80053" w:rsidRDefault="006C4188" w:rsidP="00F80053">
      <w:pPr>
        <w:pStyle w:val="NormalWeb"/>
        <w:keepNext/>
        <w:shd w:val="clear" w:color="auto" w:fill="FFFFFF"/>
        <w:spacing w:before="0" w:after="0" w:afterAutospacing="0" w:line="360" w:lineRule="auto"/>
        <w:ind w:left="360"/>
      </w:pPr>
      <w:r>
        <w:rPr>
          <w:noProof/>
        </w:rPr>
        <w:lastRenderedPageBreak/>
        <w:drawing>
          <wp:inline distT="0" distB="0" distL="0" distR="0" wp14:anchorId="3045FBF7" wp14:editId="536BF3C7">
            <wp:extent cx="5940425" cy="4231640"/>
            <wp:effectExtent l="0" t="0" r="3175" b="0"/>
            <wp:docPr id="1644016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686" name="Picture 164401686"/>
                    <pic:cNvPicPr/>
                  </pic:nvPicPr>
                  <pic:blipFill>
                    <a:blip r:embed="rId124">
                      <a:extLst>
                        <a:ext uri="{28A0092B-C50C-407E-A947-70E740481C1C}">
                          <a14:useLocalDpi xmlns:a14="http://schemas.microsoft.com/office/drawing/2010/main" val="0"/>
                        </a:ext>
                      </a:extLst>
                    </a:blip>
                    <a:stretch>
                      <a:fillRect/>
                    </a:stretch>
                  </pic:blipFill>
                  <pic:spPr>
                    <a:xfrm>
                      <a:off x="0" y="0"/>
                      <a:ext cx="5940425" cy="4231640"/>
                    </a:xfrm>
                    <a:prstGeom prst="rect">
                      <a:avLst/>
                    </a:prstGeom>
                  </pic:spPr>
                </pic:pic>
              </a:graphicData>
            </a:graphic>
          </wp:inline>
        </w:drawing>
      </w:r>
    </w:p>
    <w:p w14:paraId="2C1FC6DB" w14:textId="328E1072" w:rsidR="00F80053" w:rsidRPr="00390003" w:rsidRDefault="0023743B" w:rsidP="0023743B">
      <w:pPr>
        <w:pStyle w:val="Caption"/>
        <w:rPr>
          <w:szCs w:val="26"/>
        </w:rPr>
      </w:pPr>
      <w:bookmarkStart w:id="534" w:name="_Toc179881217"/>
      <w:r>
        <w:t xml:space="preserve">Hình </w:t>
      </w:r>
      <w:fldSimple w:instr=" STYLEREF 1 \s ">
        <w:r w:rsidR="000C09B3">
          <w:rPr>
            <w:noProof/>
          </w:rPr>
          <w:t>4</w:t>
        </w:r>
      </w:fldSimple>
      <w:r w:rsidR="00922610">
        <w:t>.</w:t>
      </w:r>
      <w:fldSimple w:instr=" SEQ Hình \* ARABIC \s 1 ">
        <w:r w:rsidR="000C09B3">
          <w:rPr>
            <w:noProof/>
          </w:rPr>
          <w:t>39</w:t>
        </w:r>
      </w:fldSimple>
      <w:r w:rsidRPr="0023743B">
        <w:t xml:space="preserve"> </w:t>
      </w:r>
      <w:commentRangeStart w:id="535"/>
      <w:r>
        <w:t>Video vừa được thêm mới</w:t>
      </w:r>
      <w:commentRangeEnd w:id="535"/>
      <w:r w:rsidR="00E60EEF">
        <w:rPr>
          <w:rStyle w:val="CommentReference"/>
          <w:iCs w:val="0"/>
        </w:rPr>
        <w:commentReference w:id="535"/>
      </w:r>
      <w:bookmarkEnd w:id="534"/>
    </w:p>
    <w:p w14:paraId="72C5FAD7" w14:textId="0613B0B1" w:rsidR="00390003" w:rsidRPr="00254907" w:rsidRDefault="00390003" w:rsidP="00CA5133">
      <w:pPr>
        <w:pStyle w:val="Heading4"/>
        <w:rPr>
          <w:i w:val="0"/>
          <w:iCs w:val="0"/>
        </w:rPr>
      </w:pPr>
      <w:r w:rsidRPr="00254907">
        <w:rPr>
          <w:i w:val="0"/>
          <w:iCs w:val="0"/>
        </w:rPr>
        <w:t>Thêm</w:t>
      </w:r>
      <w:r w:rsidR="001A73C9" w:rsidRPr="00254907">
        <w:rPr>
          <w:i w:val="0"/>
          <w:iCs w:val="0"/>
        </w:rPr>
        <w:t xml:space="preserve"> nội dung văn bản </w:t>
      </w:r>
      <w:r w:rsidRPr="00254907">
        <w:rPr>
          <w:i w:val="0"/>
          <w:iCs w:val="0"/>
        </w:rPr>
        <w:t>vào Unit</w:t>
      </w:r>
    </w:p>
    <w:p w14:paraId="3034EF09" w14:textId="77777777" w:rsidR="001A73C9" w:rsidRPr="001A73C9" w:rsidRDefault="001A73C9" w:rsidP="00794D58">
      <w:pPr>
        <w:pStyle w:val="BodyText"/>
        <w:numPr>
          <w:ilvl w:val="0"/>
          <w:numId w:val="9"/>
        </w:numPr>
      </w:pPr>
      <w:r w:rsidRPr="001A73C9">
        <w:t>Trong</w:t>
      </w:r>
      <w:r>
        <w:rPr>
          <w:lang w:val="en-US"/>
        </w:rPr>
        <w:t xml:space="preserve"> </w:t>
      </w:r>
      <w:r w:rsidRPr="001A73C9">
        <w:t xml:space="preserve">unit muốn đặt văn bản, hãy chọn </w:t>
      </w:r>
      <w:r w:rsidRPr="001A73C9">
        <w:rPr>
          <w:b/>
          <w:bCs/>
        </w:rPr>
        <w:t>Text</w:t>
      </w:r>
      <w:r w:rsidRPr="001A73C9">
        <w:t>  ở cuối trang.</w:t>
      </w:r>
    </w:p>
    <w:p w14:paraId="5506FAFE" w14:textId="43E1756A" w:rsidR="00BB7F2A" w:rsidRPr="00BB7F2A" w:rsidRDefault="001A73C9" w:rsidP="00BB7F2A">
      <w:pPr>
        <w:pStyle w:val="BodyText"/>
        <w:numPr>
          <w:ilvl w:val="0"/>
          <w:numId w:val="9"/>
        </w:numPr>
      </w:pPr>
      <w:r w:rsidRPr="001A73C9">
        <w:t xml:space="preserve">Chọn mẫu </w:t>
      </w:r>
      <w:r w:rsidRPr="001A73C9">
        <w:rPr>
          <w:b/>
          <w:bCs/>
        </w:rPr>
        <w:t>Text</w:t>
      </w:r>
      <w:r w:rsidRPr="001A73C9">
        <w:t> để thêm thành phần trống.</w:t>
      </w:r>
      <w:r w:rsidR="00F80053">
        <w:rPr>
          <w:lang w:val="en-US"/>
        </w:rPr>
        <w:t xml:space="preserve"> </w:t>
      </w:r>
      <w:r w:rsidRPr="001A73C9">
        <w:t>Thành phần được thêm vào cuối unit.</w:t>
      </w:r>
      <w:r w:rsidR="00F80053" w:rsidRPr="00F80053">
        <w:rPr>
          <w:lang w:val="en-US"/>
        </w:rPr>
        <w:t xml:space="preserve"> </w:t>
      </w:r>
      <w:r w:rsidRPr="001A73C9">
        <w:t>Thành phần trống sẽ mở ra trong trình chỉnh sửa trực quan</w:t>
      </w:r>
      <w:r w:rsidR="00F80053" w:rsidRPr="00F80053">
        <w:rPr>
          <w:lang w:val="en-US"/>
        </w:rPr>
        <w:t>:</w:t>
      </w:r>
    </w:p>
    <w:p w14:paraId="7B8A727F" w14:textId="0375B0A9" w:rsidR="00F80053" w:rsidRPr="00F80053" w:rsidRDefault="00F80053" w:rsidP="00F80053">
      <w:pPr>
        <w:pStyle w:val="BodyText"/>
        <w:keepNext/>
        <w:ind w:left="360" w:firstLine="0"/>
        <w:rPr>
          <w:noProof/>
          <w:lang w:val="en-US"/>
        </w:rPr>
      </w:pPr>
      <w:r>
        <w:rPr>
          <w:noProof/>
        </w:rPr>
        <w:drawing>
          <wp:inline distT="0" distB="0" distL="0" distR="0" wp14:anchorId="1DD51168" wp14:editId="05575C1E">
            <wp:extent cx="5616575" cy="1805651"/>
            <wp:effectExtent l="0" t="0" r="3175" b="4445"/>
            <wp:docPr id="1255169022"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3996" name="Picture 13" descr="A computer screen shot of a computer&#10;&#10;Description automatically generated"/>
                    <pic:cNvPicPr/>
                  </pic:nvPicPr>
                  <pic:blipFill rotWithShape="1">
                    <a:blip r:embed="rId125" cstate="print">
                      <a:extLst>
                        <a:ext uri="{28A0092B-C50C-407E-A947-70E740481C1C}">
                          <a14:useLocalDpi xmlns:a14="http://schemas.microsoft.com/office/drawing/2010/main" val="0"/>
                        </a:ext>
                      </a:extLst>
                    </a:blip>
                    <a:srcRect l="4382" t="10642" r="1069" b="35318"/>
                    <a:stretch/>
                  </pic:blipFill>
                  <pic:spPr bwMode="auto">
                    <a:xfrm>
                      <a:off x="0" y="0"/>
                      <a:ext cx="5616575" cy="1805651"/>
                    </a:xfrm>
                    <a:prstGeom prst="rect">
                      <a:avLst/>
                    </a:prstGeom>
                    <a:ln>
                      <a:noFill/>
                    </a:ln>
                    <a:extLst>
                      <a:ext uri="{53640926-AAD7-44D8-BBD7-CCE9431645EC}">
                        <a14:shadowObscured xmlns:a14="http://schemas.microsoft.com/office/drawing/2010/main"/>
                      </a:ext>
                    </a:extLst>
                  </pic:spPr>
                </pic:pic>
              </a:graphicData>
            </a:graphic>
          </wp:inline>
        </w:drawing>
      </w:r>
    </w:p>
    <w:p w14:paraId="4E035151" w14:textId="279F66F5" w:rsidR="00F80053" w:rsidRPr="001A73C9" w:rsidRDefault="0023743B" w:rsidP="0023743B">
      <w:pPr>
        <w:pStyle w:val="Caption"/>
      </w:pPr>
      <w:bookmarkStart w:id="536" w:name="_Toc179881218"/>
      <w:r>
        <w:t xml:space="preserve">Hình </w:t>
      </w:r>
      <w:fldSimple w:instr=" STYLEREF 1 \s ">
        <w:r w:rsidR="000C09B3">
          <w:rPr>
            <w:noProof/>
          </w:rPr>
          <w:t>4</w:t>
        </w:r>
      </w:fldSimple>
      <w:r w:rsidR="00922610">
        <w:t>.</w:t>
      </w:r>
      <w:fldSimple w:instr=" SEQ Hình \* ARABIC \s 1 ">
        <w:r w:rsidR="000C09B3">
          <w:rPr>
            <w:noProof/>
          </w:rPr>
          <w:t>40</w:t>
        </w:r>
      </w:fldSimple>
      <w:r w:rsidRPr="0023743B">
        <w:t xml:space="preserve"> </w:t>
      </w:r>
      <w:r>
        <w:t>Giao diện chỉnh sửa Text Component</w:t>
      </w:r>
      <w:bookmarkEnd w:id="536"/>
    </w:p>
    <w:p w14:paraId="74810D58" w14:textId="5B69B221" w:rsidR="001A73C9" w:rsidRPr="001A73C9" w:rsidRDefault="001A73C9" w:rsidP="00794D58">
      <w:pPr>
        <w:pStyle w:val="BodyText"/>
        <w:numPr>
          <w:ilvl w:val="0"/>
          <w:numId w:val="9"/>
        </w:numPr>
      </w:pPr>
      <w:r w:rsidRPr="001A73C9">
        <w:t>Nhập và định dạng nội dung.</w:t>
      </w:r>
      <w:r w:rsidR="00977D8F">
        <w:rPr>
          <w:lang w:val="en-US"/>
        </w:rPr>
        <w:t xml:space="preserve"> Trình soạn thảo nội dung cung cấp một vài định dạng cơ bản như in đậm, in nghiêng</w:t>
      </w:r>
      <w:r w:rsidR="00E31F0A">
        <w:rPr>
          <w:lang w:val="en-US"/>
        </w:rPr>
        <w:t xml:space="preserve">. </w:t>
      </w:r>
      <w:r w:rsidR="00DE2286">
        <w:rPr>
          <w:lang w:val="en-US"/>
        </w:rPr>
        <w:t>Người quản lý khóa học</w:t>
      </w:r>
      <w:r w:rsidR="00977D8F">
        <w:rPr>
          <w:lang w:val="en-US"/>
        </w:rPr>
        <w:t xml:space="preserve"> còn có thể nhập dạng html bằng cách chọn HTML.</w:t>
      </w:r>
    </w:p>
    <w:p w14:paraId="15E9E50E" w14:textId="393EC5F9" w:rsidR="001A73C9" w:rsidRPr="001A73C9" w:rsidRDefault="001A73C9" w:rsidP="00794D58">
      <w:pPr>
        <w:pStyle w:val="BodyText"/>
        <w:numPr>
          <w:ilvl w:val="0"/>
          <w:numId w:val="9"/>
        </w:numPr>
      </w:pPr>
      <w:r>
        <w:rPr>
          <w:lang w:val="en-US"/>
        </w:rPr>
        <w:lastRenderedPageBreak/>
        <w:t>Đặt tên hiển thị</w:t>
      </w:r>
      <w:r w:rsidRPr="001A73C9">
        <w:t xml:space="preserve">, </w:t>
      </w:r>
      <w:r>
        <w:rPr>
          <w:lang w:val="en-US"/>
        </w:rPr>
        <w:t>chọn</w:t>
      </w:r>
      <w:r w:rsidRPr="001A73C9">
        <w:t> </w:t>
      </w:r>
      <w:r w:rsidR="00F80053">
        <w:rPr>
          <w:noProof/>
        </w:rPr>
        <w:drawing>
          <wp:inline distT="0" distB="0" distL="0" distR="0" wp14:anchorId="6A160425" wp14:editId="7F9B6D5E">
            <wp:extent cx="209550" cy="209550"/>
            <wp:effectExtent l="0" t="0" r="0" b="0"/>
            <wp:docPr id="468153996"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3996" name="Picture 13" descr="A computer screen shot of a computer&#10;&#10;Description automatically generated"/>
                    <pic:cNvPicPr/>
                  </pic:nvPicPr>
                  <pic:blipFill rotWithShape="1">
                    <a:blip r:embed="rId123">
                      <a:extLst>
                        <a:ext uri="{28A0092B-C50C-407E-A947-70E740481C1C}">
                          <a14:useLocalDpi xmlns:a14="http://schemas.microsoft.com/office/drawing/2010/main" val="0"/>
                        </a:ext>
                      </a:extLst>
                    </a:blip>
                    <a:srcRect l="7798" t="13236" r="90760" b="84200"/>
                    <a:stretch/>
                  </pic:blipFill>
                  <pic:spPr bwMode="auto">
                    <a:xfrm>
                      <a:off x="0" y="0"/>
                      <a:ext cx="215625" cy="215625"/>
                    </a:xfrm>
                    <a:prstGeom prst="rect">
                      <a:avLst/>
                    </a:prstGeom>
                    <a:ln>
                      <a:noFill/>
                    </a:ln>
                    <a:extLst>
                      <a:ext uri="{53640926-AAD7-44D8-BBD7-CCE9431645EC}">
                        <a14:shadowObscured xmlns:a14="http://schemas.microsoft.com/office/drawing/2010/main"/>
                      </a:ext>
                    </a:extLst>
                  </pic:spPr>
                </pic:pic>
              </a:graphicData>
            </a:graphic>
          </wp:inline>
        </w:drawing>
      </w:r>
      <w:r w:rsidRPr="001A73C9">
        <w:t xml:space="preserve">, </w:t>
      </w:r>
      <w:r w:rsidRPr="00F80053">
        <w:rPr>
          <w:lang w:val="en-US"/>
        </w:rPr>
        <w:t xml:space="preserve">sau đó nhập vào </w:t>
      </w:r>
      <w:r w:rsidR="00F80053">
        <w:rPr>
          <w:lang w:val="en-US"/>
        </w:rPr>
        <w:t xml:space="preserve">vị trí chữ </w:t>
      </w:r>
      <w:r w:rsidR="00F80053" w:rsidRPr="00F80053">
        <w:rPr>
          <w:b/>
          <w:bCs/>
          <w:lang w:val="en-US"/>
        </w:rPr>
        <w:t>Text</w:t>
      </w:r>
      <w:r w:rsidRPr="001A73C9">
        <w:t>.</w:t>
      </w:r>
    </w:p>
    <w:p w14:paraId="4904F5C5" w14:textId="77777777" w:rsidR="001A73C9" w:rsidRPr="001A73C9" w:rsidRDefault="001A73C9" w:rsidP="00794D58">
      <w:pPr>
        <w:pStyle w:val="BodyText"/>
        <w:numPr>
          <w:ilvl w:val="0"/>
          <w:numId w:val="9"/>
        </w:numPr>
      </w:pPr>
      <w:r>
        <w:rPr>
          <w:lang w:val="en-US"/>
        </w:rPr>
        <w:t>Nhấp vào</w:t>
      </w:r>
      <w:r w:rsidRPr="001A73C9">
        <w:t> </w:t>
      </w:r>
      <w:r w:rsidRPr="001A73C9">
        <w:rPr>
          <w:b/>
          <w:bCs/>
        </w:rPr>
        <w:t>Save</w:t>
      </w:r>
      <w:r w:rsidRPr="001A73C9">
        <w:t> .</w:t>
      </w:r>
    </w:p>
    <w:p w14:paraId="79261512" w14:textId="607A1D37" w:rsidR="000631E9" w:rsidRDefault="000631E9" w:rsidP="00CA5133">
      <w:pPr>
        <w:pStyle w:val="Heading4"/>
        <w:rPr>
          <w:i w:val="0"/>
          <w:iCs w:val="0"/>
        </w:rPr>
      </w:pPr>
      <w:r>
        <w:rPr>
          <w:i w:val="0"/>
          <w:iCs w:val="0"/>
        </w:rPr>
        <w:t xml:space="preserve">Các cài đặt của các </w:t>
      </w:r>
      <w:r w:rsidR="00EE5511">
        <w:rPr>
          <w:i w:val="0"/>
          <w:iCs w:val="0"/>
        </w:rPr>
        <w:t>câu hỏi</w:t>
      </w:r>
      <w:r>
        <w:rPr>
          <w:i w:val="0"/>
          <w:iCs w:val="0"/>
        </w:rPr>
        <w:t xml:space="preserve"> (Problem)</w:t>
      </w:r>
      <w:r w:rsidR="001A73C9" w:rsidRPr="00254907">
        <w:rPr>
          <w:i w:val="0"/>
          <w:iCs w:val="0"/>
        </w:rPr>
        <w:t xml:space="preserve"> </w:t>
      </w:r>
    </w:p>
    <w:p w14:paraId="136924C3" w14:textId="4FBB63FC" w:rsidR="000631E9" w:rsidRDefault="000631E9" w:rsidP="000631E9">
      <w:pPr>
        <w:keepNext/>
        <w:jc w:val="center"/>
      </w:pPr>
      <w:r>
        <w:rPr>
          <w:noProof/>
        </w:rPr>
        <mc:AlternateContent>
          <mc:Choice Requires="wps">
            <w:drawing>
              <wp:anchor distT="0" distB="0" distL="114300" distR="114300" simplePos="0" relativeHeight="251712512" behindDoc="0" locked="0" layoutInCell="1" allowOverlap="1" wp14:anchorId="62F79FFF" wp14:editId="43EB3C1D">
                <wp:simplePos x="0" y="0"/>
                <wp:positionH relativeFrom="column">
                  <wp:posOffset>3955470</wp:posOffset>
                </wp:positionH>
                <wp:positionV relativeFrom="paragraph">
                  <wp:posOffset>653628</wp:posOffset>
                </wp:positionV>
                <wp:extent cx="391131" cy="391130"/>
                <wp:effectExtent l="0" t="0" r="9525" b="9525"/>
                <wp:wrapNone/>
                <wp:docPr id="1750240438" name="Oval 16"/>
                <wp:cNvGraphicFramePr/>
                <a:graphic xmlns:a="http://schemas.openxmlformats.org/drawingml/2006/main">
                  <a:graphicData uri="http://schemas.microsoft.com/office/word/2010/wordprocessingShape">
                    <wps:wsp>
                      <wps:cNvSpPr/>
                      <wps:spPr>
                        <a:xfrm>
                          <a:off x="0" y="0"/>
                          <a:ext cx="391131" cy="391130"/>
                        </a:xfrm>
                        <a:prstGeom prst="ellipse">
                          <a:avLst/>
                        </a:prstGeom>
                        <a:solidFill>
                          <a:schemeClr val="accent6">
                            <a:lumMod val="40000"/>
                            <a:lumOff val="60000"/>
                          </a:schemeClr>
                        </a:solidFill>
                        <a:ln>
                          <a:noFill/>
                        </a:ln>
                      </wps:spPr>
                      <wps:style>
                        <a:lnRef idx="2">
                          <a:schemeClr val="dk1"/>
                        </a:lnRef>
                        <a:fillRef idx="1">
                          <a:schemeClr val="lt1"/>
                        </a:fillRef>
                        <a:effectRef idx="0">
                          <a:schemeClr val="dk1"/>
                        </a:effectRef>
                        <a:fontRef idx="minor">
                          <a:schemeClr val="dk1"/>
                        </a:fontRef>
                      </wps:style>
                      <wps:txbx>
                        <w:txbxContent>
                          <w:p w14:paraId="11CEC96A" w14:textId="3EFB6F1C" w:rsidR="000631E9" w:rsidRPr="000631E9" w:rsidRDefault="000631E9" w:rsidP="000631E9">
                            <w:pPr>
                              <w:jc w:val="center"/>
                              <w:rPr>
                                <w:b/>
                                <w:bCs/>
                              </w:rPr>
                            </w:pPr>
                            <w:r>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F79FFF" id="Oval 16" o:spid="_x0000_s1027" style="position:absolute;left:0;text-align:left;margin-left:311.45pt;margin-top:51.45pt;width:30.8pt;height:3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" fillcolor="#c5e0b3 [1305]" stroked="f" strokeweight="1pt">
                <v:stroke joinstyle="miter"/>
                <v:textbox>
                  <w:txbxContent>
                    <w:p w14:paraId="11CEC96A" w14:textId="3EFB6F1C" w:rsidR="000631E9" w:rsidRPr="000631E9" w:rsidRDefault="000631E9" w:rsidP="000631E9">
                      <w:pPr>
                        <w:jc w:val="center"/>
                        <w:rPr>
                          <w:b/>
                          <w:bCs/>
                        </w:rPr>
                      </w:pPr>
                      <w:r>
                        <w:rPr>
                          <w:b/>
                          <w:bCs/>
                        </w:rPr>
                        <w:t>2</w:t>
                      </w:r>
                    </w:p>
                  </w:txbxContent>
                </v:textbox>
              </v:oval>
            </w:pict>
          </mc:Fallback>
        </mc:AlternateContent>
      </w:r>
      <w:r>
        <w:rPr>
          <w:noProof/>
        </w:rPr>
        <mc:AlternateContent>
          <mc:Choice Requires="wps">
            <w:drawing>
              <wp:anchor distT="0" distB="0" distL="114300" distR="114300" simplePos="0" relativeHeight="251710464" behindDoc="0" locked="0" layoutInCell="1" allowOverlap="1" wp14:anchorId="089A8AE9" wp14:editId="09BD6237">
                <wp:simplePos x="0" y="0"/>
                <wp:positionH relativeFrom="column">
                  <wp:posOffset>2022068</wp:posOffset>
                </wp:positionH>
                <wp:positionV relativeFrom="paragraph">
                  <wp:posOffset>136877</wp:posOffset>
                </wp:positionV>
                <wp:extent cx="391131" cy="391130"/>
                <wp:effectExtent l="0" t="0" r="9525" b="9525"/>
                <wp:wrapNone/>
                <wp:docPr id="1419953523" name="Oval 16"/>
                <wp:cNvGraphicFramePr/>
                <a:graphic xmlns:a="http://schemas.openxmlformats.org/drawingml/2006/main">
                  <a:graphicData uri="http://schemas.microsoft.com/office/word/2010/wordprocessingShape">
                    <wps:wsp>
                      <wps:cNvSpPr/>
                      <wps:spPr>
                        <a:xfrm>
                          <a:off x="0" y="0"/>
                          <a:ext cx="391131" cy="391130"/>
                        </a:xfrm>
                        <a:prstGeom prst="ellipse">
                          <a:avLst/>
                        </a:prstGeom>
                        <a:solidFill>
                          <a:schemeClr val="accent6">
                            <a:lumMod val="40000"/>
                            <a:lumOff val="60000"/>
                          </a:schemeClr>
                        </a:solidFill>
                        <a:ln>
                          <a:noFill/>
                        </a:ln>
                      </wps:spPr>
                      <wps:style>
                        <a:lnRef idx="2">
                          <a:schemeClr val="dk1"/>
                        </a:lnRef>
                        <a:fillRef idx="1">
                          <a:schemeClr val="lt1"/>
                        </a:fillRef>
                        <a:effectRef idx="0">
                          <a:schemeClr val="dk1"/>
                        </a:effectRef>
                        <a:fontRef idx="minor">
                          <a:schemeClr val="dk1"/>
                        </a:fontRef>
                      </wps:style>
                      <wps:txbx>
                        <w:txbxContent>
                          <w:p w14:paraId="5B1D01A6" w14:textId="469D58D1" w:rsidR="000631E9" w:rsidRPr="000631E9" w:rsidRDefault="000631E9" w:rsidP="000631E9">
                            <w:pPr>
                              <w:jc w:val="center"/>
                              <w:rPr>
                                <w:b/>
                                <w:bCs/>
                              </w:rPr>
                            </w:pPr>
                            <w:r w:rsidRPr="000631E9">
                              <w:rPr>
                                <w:b/>
                                <w:b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A8AE9" id="_x0000_s1028" style="position:absolute;left:0;text-align:left;margin-left:159.2pt;margin-top:10.8pt;width:30.8pt;height:30.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" fillcolor="#c5e0b3 [1305]" stroked="f" strokeweight="1pt">
                <v:stroke joinstyle="miter"/>
                <v:textbox>
                  <w:txbxContent>
                    <w:p w14:paraId="5B1D01A6" w14:textId="469D58D1" w:rsidR="000631E9" w:rsidRPr="000631E9" w:rsidRDefault="000631E9" w:rsidP="000631E9">
                      <w:pPr>
                        <w:jc w:val="center"/>
                        <w:rPr>
                          <w:b/>
                          <w:bCs/>
                        </w:rPr>
                      </w:pPr>
                      <w:r w:rsidRPr="000631E9">
                        <w:rPr>
                          <w:b/>
                          <w:bCs/>
                        </w:rPr>
                        <w:t>1</w:t>
                      </w:r>
                    </w:p>
                  </w:txbxContent>
                </v:textbox>
              </v:oval>
            </w:pict>
          </mc:Fallback>
        </mc:AlternateContent>
      </w:r>
      <w:r>
        <w:rPr>
          <w:noProof/>
        </w:rPr>
        <w:drawing>
          <wp:inline distT="0" distB="0" distL="0" distR="0" wp14:anchorId="6D8DC82A" wp14:editId="1491C881">
            <wp:extent cx="3874308" cy="2566030"/>
            <wp:effectExtent l="0" t="0" r="0" b="6350"/>
            <wp:docPr id="12451469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46944" name="Picture 1" descr="A screenshot of a computer screen&#10;&#10;Description automatically generated"/>
                    <pic:cNvPicPr/>
                  </pic:nvPicPr>
                  <pic:blipFill>
                    <a:blip r:embed="rId126"/>
                    <a:stretch>
                      <a:fillRect/>
                    </a:stretch>
                  </pic:blipFill>
                  <pic:spPr>
                    <a:xfrm>
                      <a:off x="0" y="0"/>
                      <a:ext cx="3883949" cy="2572415"/>
                    </a:xfrm>
                    <a:prstGeom prst="rect">
                      <a:avLst/>
                    </a:prstGeom>
                  </pic:spPr>
                </pic:pic>
              </a:graphicData>
            </a:graphic>
          </wp:inline>
        </w:drawing>
      </w:r>
    </w:p>
    <w:p w14:paraId="0D8369B1" w14:textId="68314F36" w:rsidR="000631E9" w:rsidRDefault="0023743B" w:rsidP="0023743B">
      <w:pPr>
        <w:pStyle w:val="Caption"/>
      </w:pPr>
      <w:bookmarkStart w:id="537" w:name="_Toc179881219"/>
      <w:r>
        <w:t xml:space="preserve">Hình </w:t>
      </w:r>
      <w:fldSimple w:instr=" STYLEREF 1 \s ">
        <w:r w:rsidR="000C09B3">
          <w:rPr>
            <w:noProof/>
          </w:rPr>
          <w:t>4</w:t>
        </w:r>
      </w:fldSimple>
      <w:r w:rsidR="00922610">
        <w:t>.</w:t>
      </w:r>
      <w:fldSimple w:instr=" SEQ Hình \* ARABIC \s 1 ">
        <w:r w:rsidR="000C09B3">
          <w:rPr>
            <w:noProof/>
          </w:rPr>
          <w:t>41</w:t>
        </w:r>
      </w:fldSimple>
      <w:r w:rsidRPr="0023743B">
        <w:t xml:space="preserve"> </w:t>
      </w:r>
      <w:r>
        <w:t xml:space="preserve">Các cài đặt của </w:t>
      </w:r>
      <w:r w:rsidR="00EE5511">
        <w:t>câu hỏi</w:t>
      </w:r>
      <w:r>
        <w:t>/câu hỏi</w:t>
      </w:r>
      <w:bookmarkEnd w:id="537"/>
    </w:p>
    <w:p w14:paraId="64A7F03A" w14:textId="43A8C923" w:rsidR="000631E9" w:rsidRPr="000631E9" w:rsidRDefault="000631E9" w:rsidP="000631E9">
      <w:pPr>
        <w:pStyle w:val="NoSpacing"/>
        <w:ind w:left="720"/>
        <w:rPr>
          <w:b/>
          <w:bCs/>
          <w:i/>
          <w:iCs/>
        </w:rPr>
      </w:pPr>
      <w:r w:rsidRPr="000631E9">
        <w:rPr>
          <w:b/>
          <w:bCs/>
          <w:i/>
          <w:iCs/>
        </w:rPr>
        <w:t>Các cài đặt cơ bản</w:t>
      </w:r>
      <w:r w:rsidR="00D26767">
        <w:rPr>
          <w:b/>
          <w:bCs/>
          <w:i/>
          <w:iCs/>
        </w:rPr>
        <w:t xml:space="preserve"> hình </w:t>
      </w:r>
      <w:r w:rsidR="00E31F0A">
        <w:rPr>
          <w:b/>
          <w:bCs/>
          <w:i/>
          <w:iCs/>
        </w:rPr>
        <w:t>4.41</w:t>
      </w:r>
      <w:r w:rsidRPr="000631E9">
        <w:rPr>
          <w:b/>
          <w:bCs/>
          <w:i/>
          <w:iCs/>
        </w:rPr>
        <w:t>:</w:t>
      </w:r>
      <w:r w:rsidRPr="000631E9">
        <w:rPr>
          <w:b/>
          <w:bCs/>
          <w:i/>
          <w:iCs/>
        </w:rPr>
        <w:tab/>
      </w:r>
    </w:p>
    <w:p w14:paraId="389420EF" w14:textId="0B8A5A9B" w:rsidR="000631E9" w:rsidRDefault="000631E9" w:rsidP="000631E9">
      <w:pPr>
        <w:pStyle w:val="NoSpacing"/>
        <w:ind w:left="720" w:firstLine="432"/>
      </w:pPr>
      <w:r w:rsidRPr="000631E9">
        <w:rPr>
          <w:b/>
          <w:bCs/>
        </w:rPr>
        <w:t xml:space="preserve">Type: </w:t>
      </w:r>
      <w:r>
        <w:t>Cài đặt loại câu hỏi. Bao gồm có các lựa chọn sau:</w:t>
      </w:r>
    </w:p>
    <w:p w14:paraId="7FFFABA7" w14:textId="77777777" w:rsidR="000631E9" w:rsidRDefault="000631E9" w:rsidP="000631E9">
      <w:pPr>
        <w:pStyle w:val="NoSpacing"/>
        <w:keepNext/>
        <w:ind w:left="720" w:firstLine="432"/>
        <w:jc w:val="center"/>
      </w:pPr>
      <w:r>
        <w:rPr>
          <w:noProof/>
        </w:rPr>
        <w:drawing>
          <wp:inline distT="0" distB="0" distL="0" distR="0" wp14:anchorId="2B6111F9" wp14:editId="56DEB28F">
            <wp:extent cx="2225216" cy="2393284"/>
            <wp:effectExtent l="0" t="0" r="3810" b="7620"/>
            <wp:docPr id="1184033752"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3752" name="Picture 17" descr="A screenshot of a pho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229291" cy="2397667"/>
                    </a:xfrm>
                    <a:prstGeom prst="rect">
                      <a:avLst/>
                    </a:prstGeom>
                  </pic:spPr>
                </pic:pic>
              </a:graphicData>
            </a:graphic>
          </wp:inline>
        </w:drawing>
      </w:r>
    </w:p>
    <w:p w14:paraId="1DA843AB" w14:textId="57F7758C" w:rsidR="000631E9" w:rsidRDefault="0023743B" w:rsidP="0023743B">
      <w:pPr>
        <w:pStyle w:val="Caption"/>
      </w:pPr>
      <w:bookmarkStart w:id="538" w:name="_Toc179881220"/>
      <w:r>
        <w:t xml:space="preserve">Hình </w:t>
      </w:r>
      <w:fldSimple w:instr=" STYLEREF 1 \s ">
        <w:r w:rsidR="000C09B3">
          <w:rPr>
            <w:noProof/>
          </w:rPr>
          <w:t>4</w:t>
        </w:r>
      </w:fldSimple>
      <w:r w:rsidR="00922610">
        <w:t>.</w:t>
      </w:r>
      <w:fldSimple w:instr=" SEQ Hình \* ARABIC \s 1 ">
        <w:r w:rsidR="000C09B3">
          <w:rPr>
            <w:noProof/>
          </w:rPr>
          <w:t>42</w:t>
        </w:r>
      </w:fldSimple>
      <w:r w:rsidRPr="0023743B">
        <w:t xml:space="preserve"> </w:t>
      </w:r>
      <w:r>
        <w:t>Các loại câu hỏi</w:t>
      </w:r>
      <w:bookmarkEnd w:id="538"/>
    </w:p>
    <w:p w14:paraId="6EA1F1A2" w14:textId="7DF5F0E3" w:rsidR="000631E9" w:rsidRDefault="000631E9" w:rsidP="000631E9">
      <w:pPr>
        <w:pStyle w:val="NoSpacing"/>
      </w:pPr>
      <w:r>
        <w:tab/>
      </w:r>
      <w:r w:rsidRPr="00D26767">
        <w:rPr>
          <w:b/>
          <w:bCs/>
          <w:i/>
          <w:iCs/>
        </w:rPr>
        <w:t>Scoring:</w:t>
      </w:r>
      <w:r>
        <w:t xml:space="preserve"> Điểm cho câu hỏi</w:t>
      </w:r>
      <w:r w:rsidR="00D26767">
        <w:t xml:space="preserve">. Mặc định mỗi câu hỏi sẽ được 1 điểm, có thể thay đổi số điểm tùy theo yêu cầu. Attempts là số lần cho phép sinh viên trả lời câu hỏi, mặc định thì sẽ là vô hạn. </w:t>
      </w:r>
    </w:p>
    <w:p w14:paraId="53732404" w14:textId="77777777" w:rsidR="00D26767" w:rsidRDefault="00D26767" w:rsidP="00D26767">
      <w:pPr>
        <w:pStyle w:val="NoSpacing"/>
        <w:keepNext/>
        <w:jc w:val="center"/>
      </w:pPr>
      <w:r>
        <w:rPr>
          <w:noProof/>
        </w:rPr>
        <w:lastRenderedPageBreak/>
        <w:drawing>
          <wp:inline distT="0" distB="0" distL="0" distR="0" wp14:anchorId="7AFF816B" wp14:editId="01108038">
            <wp:extent cx="2059344" cy="2965193"/>
            <wp:effectExtent l="0" t="0" r="0" b="6985"/>
            <wp:docPr id="772045212" name="Picture 18"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45212" name="Picture 18" descr="A screenshot of a survey&#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063124" cy="2970636"/>
                    </a:xfrm>
                    <a:prstGeom prst="rect">
                      <a:avLst/>
                    </a:prstGeom>
                  </pic:spPr>
                </pic:pic>
              </a:graphicData>
            </a:graphic>
          </wp:inline>
        </w:drawing>
      </w:r>
    </w:p>
    <w:p w14:paraId="5AED3045" w14:textId="5995EA71" w:rsidR="00D26767" w:rsidRDefault="0023743B" w:rsidP="0023743B">
      <w:pPr>
        <w:pStyle w:val="Caption"/>
      </w:pPr>
      <w:bookmarkStart w:id="539" w:name="_Toc179881221"/>
      <w:r>
        <w:t xml:space="preserve">Hình </w:t>
      </w:r>
      <w:fldSimple w:instr=" STYLEREF 1 \s ">
        <w:r w:rsidR="000C09B3">
          <w:rPr>
            <w:noProof/>
          </w:rPr>
          <w:t>4</w:t>
        </w:r>
      </w:fldSimple>
      <w:r w:rsidR="00922610">
        <w:t>.</w:t>
      </w:r>
      <w:fldSimple w:instr=" SEQ Hình \* ARABIC \s 1 ">
        <w:r w:rsidR="000C09B3">
          <w:rPr>
            <w:noProof/>
          </w:rPr>
          <w:t>43</w:t>
        </w:r>
      </w:fldSimple>
      <w:r w:rsidRPr="0023743B">
        <w:t xml:space="preserve"> </w:t>
      </w:r>
      <w:r>
        <w:t>Cài đặt điểm của câu hỏi</w:t>
      </w:r>
      <w:bookmarkEnd w:id="539"/>
    </w:p>
    <w:p w14:paraId="30B1D980" w14:textId="2D3ABACD" w:rsidR="00D26767" w:rsidRDefault="00D26767" w:rsidP="00977D8F">
      <w:pPr>
        <w:pStyle w:val="NoSpacing"/>
        <w:ind w:firstLine="720"/>
      </w:pPr>
      <w:r w:rsidRPr="00D26767">
        <w:rPr>
          <w:b/>
          <w:bCs/>
          <w:i/>
          <w:iCs/>
        </w:rPr>
        <w:t>Hints:</w:t>
      </w:r>
      <w:r>
        <w:t xml:space="preserve"> Các gợi ý trả lời cho câu hỏi. </w:t>
      </w:r>
    </w:p>
    <w:p w14:paraId="3127AD53" w14:textId="77777777" w:rsidR="00D26767" w:rsidRDefault="00D26767" w:rsidP="00D26767">
      <w:pPr>
        <w:pStyle w:val="NoSpacing"/>
        <w:keepNext/>
        <w:jc w:val="center"/>
      </w:pPr>
      <w:r>
        <w:rPr>
          <w:noProof/>
        </w:rPr>
        <w:drawing>
          <wp:inline distT="0" distB="0" distL="0" distR="0" wp14:anchorId="4DEECEA9" wp14:editId="3F552C52">
            <wp:extent cx="2130076" cy="2215278"/>
            <wp:effectExtent l="0" t="0" r="3810" b="0"/>
            <wp:docPr id="77767543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5439" name="Picture 19"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8654" cy="2224199"/>
                    </a:xfrm>
                    <a:prstGeom prst="rect">
                      <a:avLst/>
                    </a:prstGeom>
                  </pic:spPr>
                </pic:pic>
              </a:graphicData>
            </a:graphic>
          </wp:inline>
        </w:drawing>
      </w:r>
    </w:p>
    <w:p w14:paraId="11892D79" w14:textId="243025AE" w:rsidR="00D26767" w:rsidRDefault="0023743B" w:rsidP="0023743B">
      <w:pPr>
        <w:pStyle w:val="Caption"/>
      </w:pPr>
      <w:bookmarkStart w:id="540" w:name="_Toc179881222"/>
      <w:r>
        <w:t xml:space="preserve">Hình </w:t>
      </w:r>
      <w:fldSimple w:instr=" STYLEREF 1 \s ">
        <w:r w:rsidR="000C09B3">
          <w:rPr>
            <w:noProof/>
          </w:rPr>
          <w:t>4</w:t>
        </w:r>
      </w:fldSimple>
      <w:r w:rsidR="00922610">
        <w:t>.</w:t>
      </w:r>
      <w:fldSimple w:instr=" SEQ Hình \* ARABIC \s 1 ">
        <w:r w:rsidR="000C09B3">
          <w:rPr>
            <w:noProof/>
          </w:rPr>
          <w:t>44</w:t>
        </w:r>
      </w:fldSimple>
      <w:r w:rsidRPr="0023743B">
        <w:t xml:space="preserve"> </w:t>
      </w:r>
      <w:r>
        <w:t>Cài đặt gợi ý cho câu hỏi</w:t>
      </w:r>
      <w:bookmarkEnd w:id="540"/>
    </w:p>
    <w:p w14:paraId="15325A00" w14:textId="2625CD48" w:rsidR="00D26767" w:rsidRPr="00D26767" w:rsidRDefault="00D26767" w:rsidP="00D26767">
      <w:pPr>
        <w:pStyle w:val="NoSpacing"/>
        <w:ind w:firstLine="360"/>
        <w:rPr>
          <w:b/>
          <w:bCs/>
          <w:i/>
          <w:iCs/>
        </w:rPr>
      </w:pPr>
      <w:r w:rsidRPr="00D26767">
        <w:rPr>
          <w:b/>
          <w:bCs/>
          <w:i/>
          <w:iCs/>
        </w:rPr>
        <w:t xml:space="preserve">Các cài đặt nâng cao </w:t>
      </w:r>
      <w:r w:rsidR="00E31F0A">
        <w:rPr>
          <w:b/>
          <w:bCs/>
          <w:i/>
          <w:iCs/>
        </w:rPr>
        <w:t>hình 4.41</w:t>
      </w:r>
      <w:r w:rsidRPr="00D26767">
        <w:rPr>
          <w:b/>
          <w:bCs/>
          <w:i/>
          <w:iCs/>
        </w:rPr>
        <w:t>:</w:t>
      </w:r>
    </w:p>
    <w:p w14:paraId="641E44D7" w14:textId="2688F8E6" w:rsidR="00D26767" w:rsidRDefault="00D26767" w:rsidP="00794D58">
      <w:pPr>
        <w:pStyle w:val="NoSpacing"/>
        <w:numPr>
          <w:ilvl w:val="0"/>
          <w:numId w:val="39"/>
        </w:numPr>
      </w:pPr>
      <w:r w:rsidRPr="00D26767">
        <w:rPr>
          <w:b/>
          <w:bCs/>
          <w:i/>
          <w:iCs/>
        </w:rPr>
        <w:t>Show answer:</w:t>
      </w:r>
      <w:r>
        <w:t xml:space="preserve"> Hiển thị câu trả lời. Chọn các </w:t>
      </w:r>
      <w:r w:rsidR="003A6EFE">
        <w:t>tùy chọn</w:t>
      </w:r>
      <w:r>
        <w:t xml:space="preserve"> khác nhau để hiển thị đáp án đúng cho </w:t>
      </w:r>
      <w:r w:rsidR="007D7EDE">
        <w:t>người học</w:t>
      </w:r>
      <w:r>
        <w:t xml:space="preserve"> theo mong muốn.</w:t>
      </w:r>
    </w:p>
    <w:p w14:paraId="1F592E50" w14:textId="77777777" w:rsidR="00D26767" w:rsidRDefault="00D26767" w:rsidP="00D26767">
      <w:pPr>
        <w:pStyle w:val="NoSpacing"/>
        <w:keepNext/>
        <w:jc w:val="center"/>
      </w:pPr>
      <w:r>
        <w:rPr>
          <w:noProof/>
        </w:rPr>
        <w:lastRenderedPageBreak/>
        <w:drawing>
          <wp:inline distT="0" distB="0" distL="0" distR="0" wp14:anchorId="05D63BB4" wp14:editId="00920640">
            <wp:extent cx="2054412" cy="3705170"/>
            <wp:effectExtent l="0" t="0" r="3175" b="0"/>
            <wp:docPr id="55672988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29882" name="Picture 20"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61430" cy="3717827"/>
                    </a:xfrm>
                    <a:prstGeom prst="rect">
                      <a:avLst/>
                    </a:prstGeom>
                  </pic:spPr>
                </pic:pic>
              </a:graphicData>
            </a:graphic>
          </wp:inline>
        </w:drawing>
      </w:r>
    </w:p>
    <w:p w14:paraId="1C21356D" w14:textId="38E75610" w:rsidR="0023743B" w:rsidRDefault="0023743B" w:rsidP="0023743B">
      <w:pPr>
        <w:pStyle w:val="Caption"/>
      </w:pPr>
      <w:bookmarkStart w:id="541" w:name="_Toc179881223"/>
      <w:r>
        <w:t xml:space="preserve">Hình </w:t>
      </w:r>
      <w:fldSimple w:instr=" STYLEREF 1 \s ">
        <w:r w:rsidR="000C09B3">
          <w:rPr>
            <w:noProof/>
          </w:rPr>
          <w:t>4</w:t>
        </w:r>
      </w:fldSimple>
      <w:r w:rsidR="00922610">
        <w:t>.</w:t>
      </w:r>
      <w:fldSimple w:instr=" SEQ Hình \* ARABIC \s 1 ">
        <w:r w:rsidR="000C09B3">
          <w:rPr>
            <w:noProof/>
          </w:rPr>
          <w:t>45</w:t>
        </w:r>
      </w:fldSimple>
      <w:r w:rsidRPr="0023743B">
        <w:t xml:space="preserve"> </w:t>
      </w:r>
      <w:r>
        <w:t>Cài đặt hiển thị đáp án đúng cho người học</w:t>
      </w:r>
      <w:bookmarkEnd w:id="541"/>
    </w:p>
    <w:p w14:paraId="3D95C9E9" w14:textId="46495403" w:rsidR="003A6EFE" w:rsidRDefault="003A6EFE" w:rsidP="003A6EFE">
      <w:pPr>
        <w:pStyle w:val="NoSpacing"/>
      </w:pPr>
      <w:r w:rsidRPr="003A6EFE">
        <w:t xml:space="preserve">Các tùy chọn sau đây xác định thời điểm hiển thị câu trả lời cho </w:t>
      </w:r>
      <w:r w:rsidR="007D7EDE">
        <w:t>người học</w:t>
      </w:r>
      <w:r>
        <w:t>:</w:t>
      </w:r>
    </w:p>
    <w:p w14:paraId="59C25739" w14:textId="3E9ADFDC" w:rsidR="003A6EFE" w:rsidRPr="003A6EFE" w:rsidRDefault="003A6EFE" w:rsidP="003A6EFE">
      <w:pPr>
        <w:pStyle w:val="NoSpacing"/>
        <w:ind w:firstLine="720"/>
        <w:rPr>
          <w:i/>
          <w:iCs/>
        </w:rPr>
      </w:pPr>
      <w:r w:rsidRPr="003A6EFE">
        <w:rPr>
          <w:i/>
          <w:iCs/>
        </w:rPr>
        <w:t>After All Attempts</w:t>
      </w:r>
      <w:r>
        <w:rPr>
          <w:i/>
          <w:iCs/>
        </w:rPr>
        <w:t xml:space="preserve">: </w:t>
      </w:r>
      <w:r w:rsidR="007D7EDE">
        <w:t>Người học</w:t>
      </w:r>
      <w:r w:rsidRPr="003A6EFE">
        <w:t xml:space="preserve"> sẽ có thể </w:t>
      </w:r>
      <w:r>
        <w:t>xem</w:t>
      </w:r>
      <w:r w:rsidRPr="003A6EFE">
        <w:t xml:space="preserve"> câu trả lời sau khi đã sử dụng hết số lần thử. Cần đặt số lần thử tối đa cho </w:t>
      </w:r>
      <w:r w:rsidR="00EE5511">
        <w:t>câu hỏi</w:t>
      </w:r>
      <w:r>
        <w:t>.</w:t>
      </w:r>
    </w:p>
    <w:p w14:paraId="34E99D7C" w14:textId="5DAB870B" w:rsidR="003A6EFE" w:rsidRPr="003A6EFE" w:rsidRDefault="003A6EFE" w:rsidP="003A6EFE">
      <w:pPr>
        <w:pStyle w:val="NoSpacing"/>
        <w:ind w:firstLine="720"/>
        <w:rPr>
          <w:i/>
          <w:iCs/>
        </w:rPr>
      </w:pPr>
      <w:r w:rsidRPr="003A6EFE">
        <w:rPr>
          <w:i/>
          <w:iCs/>
        </w:rPr>
        <w:t>After All Attempts or Correct</w:t>
      </w:r>
      <w:r>
        <w:rPr>
          <w:i/>
          <w:iCs/>
        </w:rPr>
        <w:t xml:space="preserve">: </w:t>
      </w:r>
      <w:r w:rsidR="007D7EDE">
        <w:t>Người học</w:t>
      </w:r>
      <w:r>
        <w:rPr>
          <w:i/>
          <w:iCs/>
        </w:rPr>
        <w:t xml:space="preserve"> </w:t>
      </w:r>
      <w:r w:rsidRPr="003A6EFE">
        <w:t xml:space="preserve">sẽ có thể </w:t>
      </w:r>
      <w:r>
        <w:t>xem</w:t>
      </w:r>
      <w:r w:rsidRPr="003A6EFE">
        <w:t xml:space="preserve"> câu trả lời sau khi đã sử dụng hết số lần thử hoặc đã trả lời đúng câu hỏi. Nếu số lần thử tối đa không được đặt, </w:t>
      </w:r>
      <w:r w:rsidR="007D7EDE">
        <w:t>người học</w:t>
      </w:r>
      <w:r w:rsidRPr="003A6EFE">
        <w:t xml:space="preserve"> sẽ cần trả lời đúng trước khi có thể </w:t>
      </w:r>
      <w:r>
        <w:t>xem</w:t>
      </w:r>
      <w:r w:rsidRPr="003A6EFE">
        <w:t xml:space="preserve"> câu trả lời.</w:t>
      </w:r>
    </w:p>
    <w:p w14:paraId="31FEDD60" w14:textId="25C39D84" w:rsidR="003A6EFE" w:rsidRPr="003A6EFE" w:rsidRDefault="003A6EFE" w:rsidP="003A6EFE">
      <w:pPr>
        <w:pStyle w:val="NoSpacing"/>
        <w:ind w:firstLine="720"/>
        <w:rPr>
          <w:i/>
          <w:iCs/>
        </w:rPr>
      </w:pPr>
      <w:r w:rsidRPr="003A6EFE">
        <w:rPr>
          <w:i/>
          <w:iCs/>
        </w:rPr>
        <w:t>After Some Number of Attempts</w:t>
      </w:r>
      <w:r>
        <w:rPr>
          <w:i/>
          <w:iCs/>
        </w:rPr>
        <w:t xml:space="preserve">: </w:t>
      </w:r>
      <w:r w:rsidR="007D7EDE">
        <w:t>Người học</w:t>
      </w:r>
      <w:r>
        <w:t xml:space="preserve"> </w:t>
      </w:r>
      <w:r w:rsidRPr="003A6EFE">
        <w:t xml:space="preserve">sẽ có thể </w:t>
      </w:r>
      <w:r>
        <w:t>xem</w:t>
      </w:r>
      <w:r w:rsidRPr="003A6EFE">
        <w:t xml:space="preserve"> câu trả lời sau khi đã thử </w:t>
      </w:r>
      <w:r w:rsidR="00EE5511">
        <w:t>câu hỏi</w:t>
      </w:r>
      <w:r w:rsidRPr="003A6EFE">
        <w:t xml:space="preserve"> một số lần tối thiểu (giá trị này do nhóm khóa học đặt trong Studio). </w:t>
      </w:r>
    </w:p>
    <w:p w14:paraId="7CEB8CC0" w14:textId="1CF35AB2" w:rsidR="003A6EFE" w:rsidRDefault="003A6EFE" w:rsidP="003A6EFE">
      <w:pPr>
        <w:pStyle w:val="NoSpacing"/>
        <w:ind w:firstLine="720"/>
      </w:pPr>
      <w:r w:rsidRPr="003A6EFE">
        <w:rPr>
          <w:i/>
          <w:iCs/>
        </w:rPr>
        <w:t>Always:</w:t>
      </w:r>
      <w:r>
        <w:t xml:space="preserve"> </w:t>
      </w:r>
      <w:r w:rsidRPr="003A6EFE">
        <w:t xml:space="preserve">Luôn hiển thị tùy chọn </w:t>
      </w:r>
      <w:r>
        <w:t>“Show answer”</w:t>
      </w:r>
      <w:r w:rsidRPr="003A6EFE">
        <w:t>.</w:t>
      </w:r>
      <w:r>
        <w:t xml:space="preserve"> N</w:t>
      </w:r>
      <w:r w:rsidRPr="003A6EFE">
        <w:t xml:space="preserve">ếu chỉ định Always, </w:t>
      </w:r>
      <w:r w:rsidR="00AB7AB5">
        <w:t>n</w:t>
      </w:r>
      <w:r w:rsidR="007D7EDE">
        <w:t>gười học</w:t>
      </w:r>
      <w:r w:rsidRPr="003A6EFE">
        <w:t xml:space="preserve"> có thể gửi phản hồi ngay cả sau khi họ chọn </w:t>
      </w:r>
      <w:r>
        <w:t>“Show answer”</w:t>
      </w:r>
      <w:r w:rsidRPr="003A6EFE">
        <w:t xml:space="preserve"> để xem câu trả lời đúng</w:t>
      </w:r>
      <w:r>
        <w:t>.</w:t>
      </w:r>
    </w:p>
    <w:p w14:paraId="1E6B7467" w14:textId="7F4063E2" w:rsidR="003A6EFE" w:rsidRPr="003A6EFE" w:rsidRDefault="003A6EFE" w:rsidP="003A6EFE">
      <w:pPr>
        <w:pStyle w:val="NoSpacing"/>
        <w:ind w:firstLine="720"/>
        <w:rPr>
          <w:i/>
          <w:iCs/>
        </w:rPr>
      </w:pPr>
      <w:r w:rsidRPr="003A6EFE">
        <w:rPr>
          <w:i/>
          <w:iCs/>
        </w:rPr>
        <w:t>Answered</w:t>
      </w:r>
      <w:r>
        <w:rPr>
          <w:i/>
          <w:iCs/>
        </w:rPr>
        <w:t xml:space="preserve">: </w:t>
      </w:r>
      <w:r w:rsidR="007D7EDE">
        <w:t>Người học</w:t>
      </w:r>
      <w:r w:rsidRPr="003A6EFE">
        <w:t xml:space="preserve"> sẽ có thể Hiển thị Câu trả lời sau khi họ đã trả lời đúng </w:t>
      </w:r>
      <w:r w:rsidR="00EE5511">
        <w:t>câu hỏi</w:t>
      </w:r>
      <w:r w:rsidRPr="003A6EFE">
        <w:t>.</w:t>
      </w:r>
    </w:p>
    <w:p w14:paraId="78AAE62D" w14:textId="59FCFC78" w:rsidR="003A6EFE" w:rsidRPr="003A6EFE" w:rsidRDefault="003A6EFE" w:rsidP="003A6EFE">
      <w:pPr>
        <w:pStyle w:val="NoSpacing"/>
        <w:ind w:firstLine="720"/>
        <w:rPr>
          <w:i/>
          <w:iCs/>
        </w:rPr>
      </w:pPr>
      <w:r w:rsidRPr="003A6EFE">
        <w:rPr>
          <w:i/>
          <w:iCs/>
        </w:rPr>
        <w:t>Attempted</w:t>
      </w:r>
      <w:r>
        <w:rPr>
          <w:i/>
          <w:iCs/>
        </w:rPr>
        <w:t xml:space="preserve">: </w:t>
      </w:r>
      <w:r w:rsidR="007D7EDE">
        <w:t>Người học</w:t>
      </w:r>
      <w:r w:rsidRPr="003A6EFE">
        <w:t xml:space="preserve"> sẽ có thể </w:t>
      </w:r>
      <w:r>
        <w:t>xem</w:t>
      </w:r>
      <w:r w:rsidRPr="003A6EFE">
        <w:t xml:space="preserve"> </w:t>
      </w:r>
      <w:r>
        <w:t>c</w:t>
      </w:r>
      <w:r w:rsidRPr="003A6EFE">
        <w:t xml:space="preserve">âu trả lời sau khi họ đã thực hiện ít nhất </w:t>
      </w:r>
      <w:r w:rsidR="003F4A76">
        <w:t>một</w:t>
      </w:r>
      <w:r w:rsidRPr="003A6EFE">
        <w:t xml:space="preserve"> lần cố gắng giải </w:t>
      </w:r>
      <w:r w:rsidR="00EE5511">
        <w:t>câu hỏi</w:t>
      </w:r>
      <w:r w:rsidRPr="003A6EFE">
        <w:t>.</w:t>
      </w:r>
      <w:r>
        <w:rPr>
          <w:i/>
          <w:iCs/>
        </w:rPr>
        <w:t xml:space="preserve"> </w:t>
      </w:r>
      <w:r w:rsidRPr="003A6EFE">
        <w:t xml:space="preserve">Nếu </w:t>
      </w:r>
      <w:r w:rsidR="00EE5511">
        <w:t>câu hỏi</w:t>
      </w:r>
      <w:r w:rsidRPr="003A6EFE">
        <w:t xml:space="preserve"> có thể và đang được đặt lại, thì câu trả lời sẽ tiếp tục hiển thị. (Khi </w:t>
      </w:r>
      <w:r w:rsidR="007D7EDE">
        <w:t>người học</w:t>
      </w:r>
      <w:r w:rsidRPr="003A6EFE">
        <w:t xml:space="preserve"> trả lời một </w:t>
      </w:r>
      <w:r w:rsidR="00EE5511">
        <w:t>câu hỏi</w:t>
      </w:r>
      <w:r w:rsidRPr="003A6EFE">
        <w:t xml:space="preserve">, thì </w:t>
      </w:r>
      <w:r w:rsidR="00EE5511">
        <w:t>câu hỏi</w:t>
      </w:r>
      <w:r w:rsidRPr="003A6EFE">
        <w:t xml:space="preserve"> đó được coi là đã cố gắng và đã được trả lời. Khi </w:t>
      </w:r>
      <w:r w:rsidR="00EE5511">
        <w:t>câu hỏi</w:t>
      </w:r>
      <w:r w:rsidRPr="003A6EFE">
        <w:t xml:space="preserve"> được đặt lại, thì </w:t>
      </w:r>
      <w:r w:rsidR="00EE5511">
        <w:t>câu hỏi</w:t>
      </w:r>
      <w:r w:rsidRPr="003A6EFE">
        <w:t xml:space="preserve"> đó vẫn được coi là đã cố gắng nhưng không được coi là đã được trả lời.)</w:t>
      </w:r>
    </w:p>
    <w:p w14:paraId="7E01328E" w14:textId="74BF234F" w:rsidR="003A6EFE" w:rsidRPr="003A6EFE" w:rsidRDefault="003A6EFE" w:rsidP="003A6EFE">
      <w:pPr>
        <w:pStyle w:val="NoSpacing"/>
        <w:ind w:firstLine="720"/>
        <w:rPr>
          <w:i/>
          <w:iCs/>
        </w:rPr>
      </w:pPr>
      <w:r w:rsidRPr="003A6EFE">
        <w:rPr>
          <w:i/>
          <w:iCs/>
        </w:rPr>
        <w:lastRenderedPageBreak/>
        <w:t>Attempted or Past Due</w:t>
      </w:r>
      <w:r>
        <w:rPr>
          <w:i/>
          <w:iCs/>
        </w:rPr>
        <w:t xml:space="preserve">: </w:t>
      </w:r>
      <w:r w:rsidR="007D7EDE">
        <w:t>Người học</w:t>
      </w:r>
      <w:r w:rsidRPr="003A6EFE">
        <w:t xml:space="preserve"> sẽ có thể </w:t>
      </w:r>
      <w:r>
        <w:t>xem c</w:t>
      </w:r>
      <w:r w:rsidRPr="003A6EFE">
        <w:t xml:space="preserve">âu trả lời sau khi họ đã thực hiện ít nhất 1 lần cố gắng giải </w:t>
      </w:r>
      <w:r w:rsidR="00EE5511">
        <w:t>câu hỏi</w:t>
      </w:r>
      <w:r w:rsidRPr="003A6EFE">
        <w:t xml:space="preserve"> hoặc ngày đến hạn của </w:t>
      </w:r>
      <w:r w:rsidR="00EE5511">
        <w:t>câu hỏi</w:t>
      </w:r>
      <w:r w:rsidRPr="003A6EFE">
        <w:t xml:space="preserve"> đã qua.</w:t>
      </w:r>
    </w:p>
    <w:p w14:paraId="4E095EFD" w14:textId="705D96CC" w:rsidR="003A6EFE" w:rsidRPr="003A6EFE" w:rsidRDefault="003A6EFE" w:rsidP="003A6EFE">
      <w:pPr>
        <w:pStyle w:val="NoSpacing"/>
        <w:ind w:firstLine="720"/>
        <w:rPr>
          <w:i/>
          <w:iCs/>
        </w:rPr>
      </w:pPr>
      <w:r w:rsidRPr="003A6EFE">
        <w:rPr>
          <w:i/>
          <w:iCs/>
        </w:rPr>
        <w:t>Close</w:t>
      </w:r>
      <w:r>
        <w:rPr>
          <w:i/>
          <w:iCs/>
        </w:rPr>
        <w:t xml:space="preserve">d: </w:t>
      </w:r>
      <w:r w:rsidR="007D7EDE">
        <w:t>Người học</w:t>
      </w:r>
      <w:r w:rsidRPr="003A6EFE">
        <w:t xml:space="preserve"> sẽ có thể </w:t>
      </w:r>
      <w:r>
        <w:t>xem c</w:t>
      </w:r>
      <w:r w:rsidRPr="003A6EFE">
        <w:t xml:space="preserve">âu trả lời sau khi họ đã sử dụng hết tất cả các lần cố gắng giải </w:t>
      </w:r>
      <w:r w:rsidR="00EE5511">
        <w:t>câu hỏi</w:t>
      </w:r>
      <w:r w:rsidRPr="003A6EFE">
        <w:t xml:space="preserve"> hoặc ngày đến hạn của </w:t>
      </w:r>
      <w:r w:rsidR="00EE5511">
        <w:t>câu hỏi</w:t>
      </w:r>
      <w:r w:rsidRPr="003A6EFE">
        <w:t xml:space="preserve"> đã qua.</w:t>
      </w:r>
    </w:p>
    <w:p w14:paraId="6898891F" w14:textId="78D06D0D" w:rsidR="003A6EFE" w:rsidRPr="003A6EFE" w:rsidRDefault="003A6EFE" w:rsidP="003A6EFE">
      <w:pPr>
        <w:pStyle w:val="NoSpacing"/>
        <w:ind w:firstLine="720"/>
        <w:rPr>
          <w:i/>
          <w:iCs/>
        </w:rPr>
      </w:pPr>
      <w:r w:rsidRPr="003A6EFE">
        <w:rPr>
          <w:i/>
          <w:iCs/>
        </w:rPr>
        <w:t>Correct or Past Due</w:t>
      </w:r>
      <w:r>
        <w:rPr>
          <w:i/>
          <w:iCs/>
        </w:rPr>
        <w:t xml:space="preserve">: </w:t>
      </w:r>
      <w:r w:rsidR="007D7EDE">
        <w:t>Người học</w:t>
      </w:r>
      <w:r>
        <w:t xml:space="preserve"> </w:t>
      </w:r>
      <w:r w:rsidRPr="003A6EFE">
        <w:t xml:space="preserve">sẽ có thể </w:t>
      </w:r>
      <w:r>
        <w:t>xem c</w:t>
      </w:r>
      <w:r w:rsidRPr="003A6EFE">
        <w:t xml:space="preserve">âu trả lời sau khi họ đã trả lời đúng </w:t>
      </w:r>
      <w:r w:rsidR="00EE5511">
        <w:t>câu hỏi</w:t>
      </w:r>
      <w:r w:rsidRPr="003A6EFE">
        <w:t xml:space="preserve"> hoặc ngày đến hạn của </w:t>
      </w:r>
      <w:r w:rsidR="00EE5511">
        <w:t>câu hỏi</w:t>
      </w:r>
      <w:r w:rsidRPr="003A6EFE">
        <w:t xml:space="preserve"> đã qua.</w:t>
      </w:r>
    </w:p>
    <w:p w14:paraId="04DE7885" w14:textId="0B868765" w:rsidR="003A6EFE" w:rsidRPr="003A6EFE" w:rsidRDefault="003A6EFE" w:rsidP="003A6EFE">
      <w:pPr>
        <w:pStyle w:val="NoSpacing"/>
        <w:ind w:firstLine="720"/>
        <w:rPr>
          <w:i/>
          <w:iCs/>
        </w:rPr>
      </w:pPr>
      <w:r w:rsidRPr="003A6EFE">
        <w:rPr>
          <w:i/>
          <w:iCs/>
        </w:rPr>
        <w:t>Finished</w:t>
      </w:r>
      <w:r>
        <w:rPr>
          <w:i/>
          <w:iCs/>
        </w:rPr>
        <w:t xml:space="preserve">: </w:t>
      </w:r>
      <w:r w:rsidR="007D7EDE">
        <w:t>Người học</w:t>
      </w:r>
      <w:r w:rsidRPr="003A6EFE">
        <w:t xml:space="preserve"> sẽ có thể </w:t>
      </w:r>
      <w:r>
        <w:t>xem c</w:t>
      </w:r>
      <w:r w:rsidRPr="003A6EFE">
        <w:t xml:space="preserve">âu trả lời sau khi đã sử dụng hết các lần thử cho </w:t>
      </w:r>
      <w:r w:rsidR="00EE5511">
        <w:t>câu hỏi</w:t>
      </w:r>
      <w:r w:rsidRPr="003A6EFE">
        <w:t xml:space="preserve"> hoặc ngày đến hạn cho </w:t>
      </w:r>
      <w:r w:rsidR="00EE5511">
        <w:t>câu hỏi</w:t>
      </w:r>
      <w:r w:rsidRPr="003A6EFE">
        <w:t xml:space="preserve"> đã qua hoặc họ đã trả lời đúng </w:t>
      </w:r>
      <w:r w:rsidR="00EE5511">
        <w:t>câu hỏi</w:t>
      </w:r>
      <w:r w:rsidRPr="003A6EFE">
        <w:t>.</w:t>
      </w:r>
    </w:p>
    <w:p w14:paraId="17557A44" w14:textId="51078D19" w:rsidR="003A6EFE" w:rsidRPr="00977D8F" w:rsidRDefault="003A6EFE" w:rsidP="00977D8F">
      <w:pPr>
        <w:pStyle w:val="NoSpacing"/>
        <w:ind w:firstLine="720"/>
        <w:rPr>
          <w:i/>
          <w:iCs/>
        </w:rPr>
      </w:pPr>
      <w:r w:rsidRPr="003A6EFE">
        <w:rPr>
          <w:i/>
          <w:iCs/>
        </w:rPr>
        <w:t>Never</w:t>
      </w:r>
      <w:r w:rsidR="00977D8F">
        <w:rPr>
          <w:i/>
          <w:iCs/>
        </w:rPr>
        <w:t xml:space="preserve">: </w:t>
      </w:r>
      <w:r w:rsidR="007D7EDE">
        <w:t>Người học</w:t>
      </w:r>
      <w:r w:rsidR="00977D8F" w:rsidRPr="00977D8F">
        <w:t xml:space="preserve"> và </w:t>
      </w:r>
      <w:r w:rsidR="00977D8F">
        <w:t>Staff</w:t>
      </w:r>
      <w:r w:rsidR="00977D8F" w:rsidRPr="00977D8F">
        <w:t xml:space="preserve"> sẽ không bao giờ có thể </w:t>
      </w:r>
      <w:r w:rsidR="00977D8F">
        <w:t>xem</w:t>
      </w:r>
      <w:r w:rsidR="00977D8F" w:rsidRPr="00977D8F">
        <w:t xml:space="preserve"> </w:t>
      </w:r>
      <w:r w:rsidR="00977D8F">
        <w:t>c</w:t>
      </w:r>
      <w:r w:rsidR="00977D8F" w:rsidRPr="00977D8F">
        <w:t>âu trả lời.</w:t>
      </w:r>
    </w:p>
    <w:p w14:paraId="341C8BAB" w14:textId="2AF49AAD" w:rsidR="003A6EFE" w:rsidRDefault="003A6EFE" w:rsidP="00977D8F">
      <w:pPr>
        <w:pStyle w:val="NoSpacing"/>
        <w:ind w:firstLine="720"/>
      </w:pPr>
      <w:r w:rsidRPr="00977D8F">
        <w:rPr>
          <w:i/>
          <w:iCs/>
        </w:rPr>
        <w:t>Past Due</w:t>
      </w:r>
      <w:r w:rsidR="00977D8F">
        <w:rPr>
          <w:i/>
          <w:iCs/>
        </w:rPr>
        <w:t xml:space="preserve">: </w:t>
      </w:r>
      <w:r w:rsidR="007D7EDE">
        <w:t>Người học</w:t>
      </w:r>
      <w:r w:rsidR="00977D8F" w:rsidRPr="00977D8F">
        <w:t xml:space="preserve"> sẽ có thể </w:t>
      </w:r>
      <w:r w:rsidR="00977D8F">
        <w:t>xem c</w:t>
      </w:r>
      <w:r w:rsidR="00977D8F" w:rsidRPr="00977D8F">
        <w:t xml:space="preserve">âu trả lời sau khi ngày đến hạn cho </w:t>
      </w:r>
      <w:r w:rsidR="00EE5511">
        <w:t>câu hỏi</w:t>
      </w:r>
      <w:r w:rsidR="00977D8F" w:rsidRPr="00977D8F">
        <w:t xml:space="preserve"> đã qua.</w:t>
      </w:r>
    </w:p>
    <w:p w14:paraId="7692EC2B" w14:textId="77272597" w:rsidR="00977D8F" w:rsidRDefault="00977D8F" w:rsidP="00794D58">
      <w:pPr>
        <w:pStyle w:val="NoSpacing"/>
        <w:numPr>
          <w:ilvl w:val="0"/>
          <w:numId w:val="39"/>
        </w:numPr>
      </w:pPr>
      <w:r w:rsidRPr="00977D8F">
        <w:rPr>
          <w:b/>
          <w:bCs/>
          <w:i/>
          <w:iCs/>
        </w:rPr>
        <w:t>Show reset option</w:t>
      </w:r>
    </w:p>
    <w:p w14:paraId="5D86CCF3" w14:textId="35F2BB96" w:rsidR="00977D8F" w:rsidRDefault="007D7EDE" w:rsidP="00977D8F">
      <w:pPr>
        <w:pStyle w:val="NoSpacing"/>
        <w:ind w:firstLine="720"/>
      </w:pPr>
      <w:r>
        <w:t>Người học</w:t>
      </w:r>
      <w:r w:rsidR="00977D8F">
        <w:t xml:space="preserve"> có thể chọn Reset để xóa bất kỳ thông tin đầu vào nào chưa được gửi và thử lại để trả lời câu hỏi. Nếu </w:t>
      </w:r>
      <w:r>
        <w:t>người học</w:t>
      </w:r>
      <w:r w:rsidR="00977D8F">
        <w:t xml:space="preserve"> đã gửi câu trả lời, việc chọn Reset sẽ xóa bài nộp và nếu câu hỏi chứa các biến ngẫu nhiên và ngẫu nhiên được đặt thành </w:t>
      </w:r>
      <w:r w:rsidR="00977D8F" w:rsidRPr="00977D8F">
        <w:t>On Reset</w:t>
      </w:r>
      <w:r w:rsidR="00977D8F">
        <w:t>, các giá trị trong câu hỏi sẽ thay đổi.</w:t>
      </w:r>
    </w:p>
    <w:p w14:paraId="66C130B4" w14:textId="77777777" w:rsidR="003A147D" w:rsidRDefault="003A147D" w:rsidP="003A147D">
      <w:pPr>
        <w:pStyle w:val="NoSpacing"/>
        <w:keepNext/>
        <w:ind w:firstLine="720"/>
        <w:jc w:val="center"/>
      </w:pPr>
      <w:r>
        <w:rPr>
          <w:noProof/>
        </w:rPr>
        <w:drawing>
          <wp:inline distT="0" distB="0" distL="0" distR="0" wp14:anchorId="75B14338" wp14:editId="32F9BC06">
            <wp:extent cx="2241073" cy="2299472"/>
            <wp:effectExtent l="0" t="0" r="6985" b="5715"/>
            <wp:docPr id="1202019606" name="Picture 2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19606" name="Picture 23" descr="A screenshot of a computer erro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247502" cy="2306069"/>
                    </a:xfrm>
                    <a:prstGeom prst="rect">
                      <a:avLst/>
                    </a:prstGeom>
                  </pic:spPr>
                </pic:pic>
              </a:graphicData>
            </a:graphic>
          </wp:inline>
        </w:drawing>
      </w:r>
    </w:p>
    <w:p w14:paraId="754472E1" w14:textId="235F2997" w:rsidR="003A147D" w:rsidRDefault="0023743B" w:rsidP="0023743B">
      <w:pPr>
        <w:pStyle w:val="Caption"/>
      </w:pPr>
      <w:bookmarkStart w:id="542" w:name="_Toc179881224"/>
      <w:r>
        <w:t xml:space="preserve">Hình </w:t>
      </w:r>
      <w:fldSimple w:instr=" STYLEREF 1 \s ">
        <w:r w:rsidR="000C09B3">
          <w:rPr>
            <w:noProof/>
          </w:rPr>
          <w:t>4</w:t>
        </w:r>
      </w:fldSimple>
      <w:r w:rsidR="00922610">
        <w:t>.</w:t>
      </w:r>
      <w:fldSimple w:instr=" SEQ Hình \* ARABIC \s 1 ">
        <w:r w:rsidR="000C09B3">
          <w:rPr>
            <w:noProof/>
          </w:rPr>
          <w:t>46</w:t>
        </w:r>
      </w:fldSimple>
      <w:r>
        <w:t xml:space="preserve"> Cài đặt hiển thị câu trả lời</w:t>
      </w:r>
      <w:bookmarkEnd w:id="542"/>
    </w:p>
    <w:p w14:paraId="3AA9726A" w14:textId="3116069F" w:rsidR="00977D8F" w:rsidRDefault="00977D8F" w:rsidP="00977D8F">
      <w:pPr>
        <w:pStyle w:val="NoSpacing"/>
        <w:ind w:firstLine="720"/>
      </w:pPr>
      <w:r>
        <w:t xml:space="preserve">Nếu số lần thử tối đa đã đặt cho vấn đề này đã đạt đến, tùy chọn Reset sẽ không hiển thị. Cài đặt cấp độ vấn đề này sẽ ghi đè cài đặt nâng cao </w:t>
      </w:r>
      <w:r w:rsidRPr="00977D8F">
        <w:t>Show Reset Button for Problems</w:t>
      </w:r>
      <w:r>
        <w:t xml:space="preserve"> cho câu hỏi ở cấp độ khóa học.</w:t>
      </w:r>
    </w:p>
    <w:p w14:paraId="4D7F3A6B" w14:textId="42F8ACF9" w:rsidR="003A147D" w:rsidRDefault="003A147D" w:rsidP="003A147D">
      <w:pPr>
        <w:pStyle w:val="NoSpacing"/>
        <w:ind w:firstLine="360"/>
      </w:pPr>
      <w:r w:rsidRPr="003A147D">
        <w:rPr>
          <w:b/>
          <w:bCs/>
          <w:i/>
          <w:iCs/>
        </w:rPr>
        <w:t>Time Between Attempts:</w:t>
      </w:r>
      <w:r>
        <w:t xml:space="preserve"> </w:t>
      </w:r>
      <w:r w:rsidRPr="003A147D">
        <w:t xml:space="preserve">Cài đặt này chỉ định số giây mà </w:t>
      </w:r>
      <w:r w:rsidR="007D7EDE">
        <w:t>người học</w:t>
      </w:r>
      <w:r w:rsidRPr="003A147D">
        <w:t xml:space="preserve"> phải đợi giữa các lần nộp bài cho một </w:t>
      </w:r>
      <w:r w:rsidR="00EE5511">
        <w:t>câu hỏi</w:t>
      </w:r>
      <w:r w:rsidRPr="003A147D">
        <w:t xml:space="preserve"> cho phép nhiều lần thử. Nếu giá trị là 0, người học có thể thử lại </w:t>
      </w:r>
      <w:r w:rsidR="00EE5511">
        <w:t>câu hỏi</w:t>
      </w:r>
      <w:r w:rsidRPr="003A147D">
        <w:t xml:space="preserve"> ngay sau một lần thử không chính xác.</w:t>
      </w:r>
    </w:p>
    <w:p w14:paraId="302E46DE" w14:textId="77777777" w:rsidR="003A147D" w:rsidRDefault="003A147D" w:rsidP="003A147D">
      <w:pPr>
        <w:pStyle w:val="NoSpacing"/>
        <w:keepNext/>
        <w:ind w:firstLine="360"/>
        <w:jc w:val="center"/>
      </w:pPr>
      <w:r>
        <w:rPr>
          <w:noProof/>
        </w:rPr>
        <w:lastRenderedPageBreak/>
        <w:drawing>
          <wp:inline distT="0" distB="0" distL="0" distR="0" wp14:anchorId="4ADB60D6" wp14:editId="02827F18">
            <wp:extent cx="3067050" cy="2428875"/>
            <wp:effectExtent l="0" t="0" r="0" b="9525"/>
            <wp:docPr id="64284523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5235" name="Picture 24"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067050" cy="2428875"/>
                    </a:xfrm>
                    <a:prstGeom prst="rect">
                      <a:avLst/>
                    </a:prstGeom>
                  </pic:spPr>
                </pic:pic>
              </a:graphicData>
            </a:graphic>
          </wp:inline>
        </w:drawing>
      </w:r>
    </w:p>
    <w:p w14:paraId="3344A8D3" w14:textId="32B29D0A" w:rsidR="003A147D" w:rsidRPr="003A147D" w:rsidRDefault="0023743B" w:rsidP="0023743B">
      <w:pPr>
        <w:pStyle w:val="Caption"/>
      </w:pPr>
      <w:bookmarkStart w:id="543" w:name="_Toc179881225"/>
      <w:r>
        <w:t xml:space="preserve">Hình </w:t>
      </w:r>
      <w:fldSimple w:instr=" STYLEREF 1 \s ">
        <w:r w:rsidR="000C09B3">
          <w:rPr>
            <w:noProof/>
          </w:rPr>
          <w:t>4</w:t>
        </w:r>
      </w:fldSimple>
      <w:r w:rsidR="00922610">
        <w:t>.</w:t>
      </w:r>
      <w:fldSimple w:instr=" SEQ Hình \* ARABIC \s 1 ">
        <w:r w:rsidR="000C09B3">
          <w:rPr>
            <w:noProof/>
          </w:rPr>
          <w:t>47</w:t>
        </w:r>
      </w:fldSimple>
      <w:r w:rsidRPr="0023743B">
        <w:t xml:space="preserve"> </w:t>
      </w:r>
      <w:r>
        <w:t>Cài đặt thời gian trả lời câu hỏi</w:t>
      </w:r>
      <w:bookmarkEnd w:id="543"/>
    </w:p>
    <w:p w14:paraId="5E555C6F" w14:textId="30C7BC43" w:rsidR="001A73C9" w:rsidRPr="00254907" w:rsidRDefault="000631E9" w:rsidP="00CA5133">
      <w:pPr>
        <w:pStyle w:val="Heading4"/>
        <w:rPr>
          <w:i w:val="0"/>
          <w:iCs w:val="0"/>
        </w:rPr>
      </w:pPr>
      <w:r>
        <w:rPr>
          <w:i w:val="0"/>
          <w:iCs w:val="0"/>
        </w:rPr>
        <w:t xml:space="preserve">Thêm </w:t>
      </w:r>
      <w:r w:rsidRPr="00254907">
        <w:rPr>
          <w:i w:val="0"/>
          <w:iCs w:val="0"/>
        </w:rPr>
        <w:t>câu hỏi trắc nghiệm vào Uni</w:t>
      </w:r>
      <w:r>
        <w:rPr>
          <w:i w:val="0"/>
          <w:iCs w:val="0"/>
        </w:rPr>
        <w:t>t</w:t>
      </w:r>
    </w:p>
    <w:p w14:paraId="0BC7EE50" w14:textId="77777777" w:rsidR="001A73C9" w:rsidRPr="001A73C9" w:rsidRDefault="001A73C9" w:rsidP="00794D58">
      <w:pPr>
        <w:pStyle w:val="BodyText"/>
        <w:numPr>
          <w:ilvl w:val="0"/>
          <w:numId w:val="10"/>
        </w:numPr>
      </w:pPr>
      <w:bookmarkStart w:id="544" w:name="_Hlk179574165"/>
      <w:r>
        <w:rPr>
          <w:lang w:val="en-US"/>
        </w:rPr>
        <w:t>Trong</w:t>
      </w:r>
      <w:r w:rsidRPr="001A73C9">
        <w:t xml:space="preserve"> unit </w:t>
      </w:r>
      <w:r>
        <w:rPr>
          <w:lang w:val="en-US"/>
        </w:rPr>
        <w:t>cần</w:t>
      </w:r>
      <w:r w:rsidRPr="001A73C9">
        <w:t xml:space="preserve"> đặt </w:t>
      </w:r>
      <w:r>
        <w:rPr>
          <w:lang w:val="en-US"/>
        </w:rPr>
        <w:t>câu hỏi</w:t>
      </w:r>
      <w:r w:rsidRPr="001A73C9">
        <w:t xml:space="preserve">, </w:t>
      </w:r>
      <w:r>
        <w:rPr>
          <w:lang w:val="en-US"/>
        </w:rPr>
        <w:t>chọn</w:t>
      </w:r>
      <w:r w:rsidRPr="001A73C9">
        <w:t> </w:t>
      </w:r>
      <w:r w:rsidRPr="001A73C9">
        <w:rPr>
          <w:b/>
          <w:bCs/>
        </w:rPr>
        <w:t>Problem</w:t>
      </w:r>
      <w:r w:rsidRPr="001A73C9">
        <w:t> </w:t>
      </w:r>
      <w:r>
        <w:rPr>
          <w:lang w:val="en-US"/>
        </w:rPr>
        <w:t>ở cuối trang</w:t>
      </w:r>
      <w:r w:rsidRPr="001A73C9">
        <w:t>.</w:t>
      </w:r>
    </w:p>
    <w:p w14:paraId="6E3D0ADC" w14:textId="66158ABC" w:rsidR="00BB7F2A" w:rsidRPr="00BB7F2A" w:rsidRDefault="001A73C9" w:rsidP="00BB7F2A">
      <w:pPr>
        <w:pStyle w:val="BodyText"/>
        <w:numPr>
          <w:ilvl w:val="0"/>
          <w:numId w:val="10"/>
        </w:numPr>
      </w:pPr>
      <w:r>
        <w:rPr>
          <w:lang w:val="en-US"/>
        </w:rPr>
        <w:t>Từ danh sách các loại</w:t>
      </w:r>
      <w:r w:rsidRPr="001A73C9">
        <w:t xml:space="preserve"> problem , </w:t>
      </w:r>
      <w:r>
        <w:rPr>
          <w:lang w:val="en-US"/>
        </w:rPr>
        <w:t xml:space="preserve">chọn </w:t>
      </w:r>
      <w:r w:rsidRPr="001A73C9">
        <w:rPr>
          <w:b/>
          <w:bCs/>
        </w:rPr>
        <w:t>Multiple Choice</w:t>
      </w:r>
      <w:r w:rsidR="00F80053">
        <w:rPr>
          <w:lang w:val="en-US"/>
        </w:rPr>
        <w:t xml:space="preserve"> hoặc </w:t>
      </w:r>
      <w:r w:rsidR="00F80053" w:rsidRPr="00F80053">
        <w:rPr>
          <w:b/>
          <w:bCs/>
          <w:lang w:val="en-US"/>
        </w:rPr>
        <w:t>Single Choice</w:t>
      </w:r>
      <w:r w:rsidR="00BA5368">
        <w:rPr>
          <w:b/>
          <w:bCs/>
          <w:lang w:val="en-US"/>
        </w:rPr>
        <w:t xml:space="preserve"> </w:t>
      </w:r>
      <w:r w:rsidR="00BA5368" w:rsidRPr="00BA5368">
        <w:rPr>
          <w:lang w:val="en-US"/>
        </w:rPr>
        <w:t>trong giao diện sau:</w:t>
      </w:r>
      <w:bookmarkEnd w:id="544"/>
    </w:p>
    <w:p w14:paraId="28E4C67F" w14:textId="687BBE36" w:rsidR="00BA5368" w:rsidRDefault="00BA5368" w:rsidP="00BB7F2A">
      <w:pPr>
        <w:pStyle w:val="BodyText"/>
        <w:keepNext/>
        <w:ind w:firstLine="0"/>
        <w:jc w:val="center"/>
      </w:pPr>
      <w:r>
        <w:rPr>
          <w:noProof/>
        </w:rPr>
        <w:drawing>
          <wp:inline distT="0" distB="0" distL="0" distR="0" wp14:anchorId="6D0E11B8" wp14:editId="08C89D8A">
            <wp:extent cx="5844945" cy="1886673"/>
            <wp:effectExtent l="0" t="0" r="3810" b="0"/>
            <wp:docPr id="1872551649" name="Picture 8"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1649" name="Picture 8" descr="A computer screen with a white box&#10;&#10;Description automatically generated"/>
                    <pic:cNvPicPr/>
                  </pic:nvPicPr>
                  <pic:blipFill rotWithShape="1">
                    <a:blip r:embed="rId133" cstate="print">
                      <a:extLst>
                        <a:ext uri="{28A0092B-C50C-407E-A947-70E740481C1C}">
                          <a14:useLocalDpi xmlns:a14="http://schemas.microsoft.com/office/drawing/2010/main" val="0"/>
                        </a:ext>
                      </a:extLst>
                    </a:blip>
                    <a:srcRect l="4005" t="10441" r="16591" b="43991"/>
                    <a:stretch/>
                  </pic:blipFill>
                  <pic:spPr bwMode="auto">
                    <a:xfrm>
                      <a:off x="0" y="0"/>
                      <a:ext cx="5874369" cy="1896171"/>
                    </a:xfrm>
                    <a:prstGeom prst="rect">
                      <a:avLst/>
                    </a:prstGeom>
                    <a:ln>
                      <a:noFill/>
                    </a:ln>
                    <a:extLst>
                      <a:ext uri="{53640926-AAD7-44D8-BBD7-CCE9431645EC}">
                        <a14:shadowObscured xmlns:a14="http://schemas.microsoft.com/office/drawing/2010/main"/>
                      </a:ext>
                    </a:extLst>
                  </pic:spPr>
                </pic:pic>
              </a:graphicData>
            </a:graphic>
          </wp:inline>
        </w:drawing>
      </w:r>
    </w:p>
    <w:p w14:paraId="7905A7B1" w14:textId="13FCFBF6" w:rsidR="0023743B" w:rsidRDefault="0023743B" w:rsidP="0023743B">
      <w:pPr>
        <w:pStyle w:val="Caption"/>
      </w:pPr>
      <w:bookmarkStart w:id="545" w:name="_Toc179881226"/>
      <w:r>
        <w:t xml:space="preserve">Hình </w:t>
      </w:r>
      <w:fldSimple w:instr=" STYLEREF 1 \s ">
        <w:r w:rsidR="000C09B3">
          <w:rPr>
            <w:noProof/>
          </w:rPr>
          <w:t>4</w:t>
        </w:r>
      </w:fldSimple>
      <w:r w:rsidR="00922610">
        <w:t>.</w:t>
      </w:r>
      <w:fldSimple w:instr=" SEQ Hình \* ARABIC \s 1 ">
        <w:r w:rsidR="000C09B3">
          <w:rPr>
            <w:noProof/>
          </w:rPr>
          <w:t>48</w:t>
        </w:r>
      </w:fldSimple>
      <w:r w:rsidRPr="0023743B">
        <w:t xml:space="preserve"> </w:t>
      </w:r>
      <w:r>
        <w:t>Giao diện chọn loại câu hỏi</w:t>
      </w:r>
      <w:bookmarkEnd w:id="545"/>
    </w:p>
    <w:p w14:paraId="10A36280" w14:textId="68FF1F38" w:rsidR="00BB7F2A" w:rsidRDefault="00BB7F2A" w:rsidP="0023743B">
      <w:pPr>
        <w:pStyle w:val="Caption"/>
      </w:pPr>
    </w:p>
    <w:p w14:paraId="7FC06CA0" w14:textId="77777777" w:rsidR="00BB7F2A" w:rsidRDefault="00BB7F2A" w:rsidP="00BB7F2A"/>
    <w:p w14:paraId="66414897" w14:textId="77777777" w:rsidR="00BB7F2A" w:rsidRDefault="00BB7F2A" w:rsidP="00BB7F2A"/>
    <w:p w14:paraId="6F28B17B" w14:textId="77777777" w:rsidR="00BB7F2A" w:rsidRDefault="00BB7F2A" w:rsidP="00BB7F2A"/>
    <w:p w14:paraId="7C82F3C4" w14:textId="77777777" w:rsidR="00BB7F2A" w:rsidRDefault="00BB7F2A" w:rsidP="00BB7F2A"/>
    <w:p w14:paraId="7FE9E013" w14:textId="77777777" w:rsidR="00BB7F2A" w:rsidRDefault="00BB7F2A" w:rsidP="00BB7F2A"/>
    <w:p w14:paraId="03572F24" w14:textId="77777777" w:rsidR="00BB7F2A" w:rsidRDefault="00BB7F2A" w:rsidP="00BB7F2A"/>
    <w:p w14:paraId="3103BA62" w14:textId="77777777" w:rsidR="00BB7F2A" w:rsidRDefault="00BB7F2A" w:rsidP="00BB7F2A"/>
    <w:p w14:paraId="0DB36437" w14:textId="77777777" w:rsidR="00BB7F2A" w:rsidRDefault="00BB7F2A" w:rsidP="00BB7F2A"/>
    <w:p w14:paraId="5EA5CEB9" w14:textId="77777777" w:rsidR="00BB7F2A" w:rsidRDefault="00BB7F2A" w:rsidP="00BB7F2A"/>
    <w:p w14:paraId="6BEDEB7E" w14:textId="77777777" w:rsidR="00BB7F2A" w:rsidRDefault="00BB7F2A" w:rsidP="00BB7F2A"/>
    <w:p w14:paraId="798146C3" w14:textId="77777777" w:rsidR="00BB7F2A" w:rsidRDefault="00BB7F2A" w:rsidP="00BA5368">
      <w:pPr>
        <w:pStyle w:val="BodyText"/>
        <w:ind w:left="720" w:firstLine="0"/>
        <w:rPr>
          <w:lang w:val="en-US"/>
        </w:rPr>
      </w:pPr>
    </w:p>
    <w:p w14:paraId="4CA4DE5D" w14:textId="77777777" w:rsidR="00BB7F2A" w:rsidRDefault="00BB7F2A" w:rsidP="00BA5368">
      <w:pPr>
        <w:pStyle w:val="BodyText"/>
        <w:ind w:left="720" w:firstLine="0"/>
        <w:rPr>
          <w:lang w:val="en-US"/>
        </w:rPr>
      </w:pPr>
    </w:p>
    <w:p w14:paraId="2BCB3F5E" w14:textId="711B8882" w:rsidR="00BA5368" w:rsidRDefault="001A73C9" w:rsidP="00BB7F2A">
      <w:pPr>
        <w:pStyle w:val="BodyText"/>
        <w:rPr>
          <w:noProof/>
          <w:lang w:val="en-US"/>
        </w:rPr>
      </w:pPr>
      <w:r w:rsidRPr="001A73C9">
        <w:t xml:space="preserve">Thành phần </w:t>
      </w:r>
      <w:r w:rsidR="00EE5511">
        <w:t>câu hỏi</w:t>
      </w:r>
      <w:r w:rsidRPr="001A73C9">
        <w:t xml:space="preserve"> được thêm vào cuối </w:t>
      </w:r>
      <w:r w:rsidRPr="00F80053">
        <w:rPr>
          <w:lang w:val="en-US"/>
        </w:rPr>
        <w:t>unit</w:t>
      </w:r>
      <w:r w:rsidRPr="001A73C9">
        <w:t>.</w:t>
      </w:r>
      <w:r w:rsidR="00F80053">
        <w:rPr>
          <w:lang w:val="en-US"/>
        </w:rPr>
        <w:t xml:space="preserve"> </w:t>
      </w:r>
      <w:r w:rsidRPr="001A73C9">
        <w:t>Thành phần trắc nghiệm mẫu mở ra trong trình soạn thảo Simple</w:t>
      </w:r>
      <w:r w:rsidR="00F80053">
        <w:rPr>
          <w:lang w:val="en-US"/>
        </w:rPr>
        <w:t>:</w:t>
      </w:r>
    </w:p>
    <w:p w14:paraId="67727BAC" w14:textId="2FC15992" w:rsidR="00BA5368" w:rsidRPr="00DC5488" w:rsidRDefault="00DC5488" w:rsidP="00BB7F2A">
      <w:pPr>
        <w:pStyle w:val="BodyText"/>
        <w:keepNext/>
        <w:ind w:firstLine="0"/>
        <w:jc w:val="center"/>
        <w:rPr>
          <w:noProof/>
          <w:lang w:val="en-US"/>
        </w:rPr>
      </w:pPr>
      <w:r>
        <w:rPr>
          <w:noProof/>
        </w:rPr>
        <w:drawing>
          <wp:inline distT="0" distB="0" distL="0" distR="0" wp14:anchorId="06DAE2DE" wp14:editId="68FC0842">
            <wp:extent cx="5618539" cy="2981171"/>
            <wp:effectExtent l="0" t="0" r="1270" b="0"/>
            <wp:docPr id="3590874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08845" name="Picture 9" descr="A screenshot of a computer&#10;&#10;Description automatically generated"/>
                    <pic:cNvPicPr/>
                  </pic:nvPicPr>
                  <pic:blipFill rotWithShape="1">
                    <a:blip r:embed="rId134" cstate="print">
                      <a:extLst>
                        <a:ext uri="{28A0092B-C50C-407E-A947-70E740481C1C}">
                          <a14:useLocalDpi xmlns:a14="http://schemas.microsoft.com/office/drawing/2010/main" val="0"/>
                        </a:ext>
                      </a:extLst>
                    </a:blip>
                    <a:srcRect l="4005" t="10757" r="1388"/>
                    <a:stretch/>
                  </pic:blipFill>
                  <pic:spPr bwMode="auto">
                    <a:xfrm>
                      <a:off x="0" y="0"/>
                      <a:ext cx="5620012" cy="2981953"/>
                    </a:xfrm>
                    <a:prstGeom prst="rect">
                      <a:avLst/>
                    </a:prstGeom>
                    <a:ln>
                      <a:noFill/>
                    </a:ln>
                    <a:extLst>
                      <a:ext uri="{53640926-AAD7-44D8-BBD7-CCE9431645EC}">
                        <a14:shadowObscured xmlns:a14="http://schemas.microsoft.com/office/drawing/2010/main"/>
                      </a:ext>
                    </a:extLst>
                  </pic:spPr>
                </pic:pic>
              </a:graphicData>
            </a:graphic>
          </wp:inline>
        </w:drawing>
      </w:r>
    </w:p>
    <w:p w14:paraId="1C764AD2" w14:textId="28B0901F" w:rsidR="00F80053" w:rsidRPr="00DC5488" w:rsidRDefault="0023743B" w:rsidP="0023743B">
      <w:pPr>
        <w:pStyle w:val="Caption"/>
      </w:pPr>
      <w:bookmarkStart w:id="546" w:name="_Toc179881227"/>
      <w:r>
        <w:t xml:space="preserve">Hình </w:t>
      </w:r>
      <w:fldSimple w:instr=" STYLEREF 1 \s ">
        <w:r w:rsidR="000C09B3">
          <w:rPr>
            <w:noProof/>
          </w:rPr>
          <w:t>4</w:t>
        </w:r>
      </w:fldSimple>
      <w:r w:rsidR="00922610">
        <w:t>.</w:t>
      </w:r>
      <w:fldSimple w:instr=" SEQ Hình \* ARABIC \s 1 ">
        <w:r w:rsidR="000C09B3">
          <w:rPr>
            <w:noProof/>
          </w:rPr>
          <w:t>49</w:t>
        </w:r>
      </w:fldSimple>
      <w:r w:rsidRPr="0023743B">
        <w:t xml:space="preserve"> </w:t>
      </w:r>
      <w:r>
        <w:t>Giao diện soạn thảo câu hỏi trắc nghiệm</w:t>
      </w:r>
      <w:bookmarkEnd w:id="546"/>
    </w:p>
    <w:p w14:paraId="37E5E6A8" w14:textId="60C4B50E" w:rsidR="00DC5488" w:rsidRPr="00DC5488" w:rsidRDefault="001A73C9" w:rsidP="00794D58">
      <w:pPr>
        <w:pStyle w:val="BodyText"/>
        <w:numPr>
          <w:ilvl w:val="0"/>
          <w:numId w:val="10"/>
        </w:numPr>
      </w:pPr>
      <w:r w:rsidRPr="001A73C9">
        <w:rPr>
          <w:lang w:val="en-US"/>
        </w:rPr>
        <w:t xml:space="preserve">Để nhập tên hiển thị cho </w:t>
      </w:r>
      <w:r w:rsidR="00EE5511">
        <w:rPr>
          <w:lang w:val="en-US"/>
        </w:rPr>
        <w:t>câu hỏi</w:t>
      </w:r>
      <w:r w:rsidRPr="001A73C9">
        <w:rPr>
          <w:lang w:val="en-US"/>
        </w:rPr>
        <w:t xml:space="preserve">, </w:t>
      </w:r>
      <w:r w:rsidR="00BA5368">
        <w:rPr>
          <w:lang w:val="en-US"/>
        </w:rPr>
        <w:t>n</w:t>
      </w:r>
      <w:r w:rsidR="00BA5368" w:rsidRPr="00BA5368">
        <w:t>hấp vào biểu tượng bút để chỉnh sửa.</w:t>
      </w:r>
    </w:p>
    <w:p w14:paraId="7F80E125" w14:textId="77777777" w:rsidR="003E3DBD" w:rsidRPr="003E3DBD" w:rsidRDefault="00BA5368" w:rsidP="00794D58">
      <w:pPr>
        <w:pStyle w:val="BodyText"/>
        <w:numPr>
          <w:ilvl w:val="0"/>
          <w:numId w:val="10"/>
        </w:numPr>
      </w:pPr>
      <w:r>
        <w:rPr>
          <w:lang w:val="en-US"/>
        </w:rPr>
        <w:t xml:space="preserve"> Điền nội dung câu hỏi vào trường </w:t>
      </w:r>
      <w:r w:rsidRPr="00BA5368">
        <w:rPr>
          <w:b/>
          <w:bCs/>
          <w:lang w:val="en-US"/>
        </w:rPr>
        <w:t>Question,</w:t>
      </w:r>
      <w:r>
        <w:rPr>
          <w:lang w:val="en-US"/>
        </w:rPr>
        <w:t xml:space="preserve"> giải thích cho đáp án đúng tại trường </w:t>
      </w:r>
      <w:r w:rsidRPr="00BA5368">
        <w:rPr>
          <w:b/>
          <w:bCs/>
          <w:lang w:val="en-US"/>
        </w:rPr>
        <w:t>Explanation</w:t>
      </w:r>
      <w:r>
        <w:rPr>
          <w:b/>
          <w:bCs/>
          <w:lang w:val="en-US"/>
        </w:rPr>
        <w:t xml:space="preserve">. </w:t>
      </w:r>
    </w:p>
    <w:p w14:paraId="14935CE6" w14:textId="6781F42A" w:rsidR="00DC5488" w:rsidRPr="00977D8F" w:rsidRDefault="00BA5368" w:rsidP="003E3DBD">
      <w:pPr>
        <w:pStyle w:val="BodyText"/>
        <w:ind w:left="360" w:firstLine="0"/>
      </w:pPr>
      <w:r>
        <w:rPr>
          <w:lang w:val="en-US"/>
        </w:rPr>
        <w:t>Nhập các đán án vào trường</w:t>
      </w:r>
      <w:r w:rsidRPr="00BA5368">
        <w:rPr>
          <w:b/>
          <w:bCs/>
          <w:lang w:val="en-US"/>
        </w:rPr>
        <w:t xml:space="preserve"> Answers</w:t>
      </w:r>
      <w:r>
        <w:rPr>
          <w:lang w:val="en-US"/>
        </w:rPr>
        <w:t xml:space="preserve">. </w:t>
      </w:r>
      <w:r w:rsidRPr="00BA5368">
        <w:rPr>
          <w:lang w:val="en-US"/>
        </w:rPr>
        <w:t>Chọn câu trả lời đúng bằng cách tích vào ô kiểm. Có thể thêm câu trả lời bổ sung bằng cách nhấp vào nút</w:t>
      </w:r>
      <w:r>
        <w:rPr>
          <w:lang w:val="en-US"/>
        </w:rPr>
        <w:t xml:space="preserve"> </w:t>
      </w:r>
      <w:r w:rsidRPr="00BA5368">
        <w:rPr>
          <w:b/>
          <w:bCs/>
          <w:lang w:val="en-US"/>
        </w:rPr>
        <w:t>A</w:t>
      </w:r>
      <w:r>
        <w:rPr>
          <w:b/>
          <w:bCs/>
          <w:lang w:val="en-US"/>
        </w:rPr>
        <w:t xml:space="preserve">dd </w:t>
      </w:r>
      <w:r w:rsidRPr="00BA5368">
        <w:rPr>
          <w:b/>
          <w:bCs/>
          <w:lang w:val="en-US"/>
        </w:rPr>
        <w:t>answer</w:t>
      </w:r>
      <w:r w:rsidRPr="00BA5368">
        <w:rPr>
          <w:lang w:val="en-US"/>
        </w:rPr>
        <w:t>. Có thể xóa câu trả lời bằng cách nhấp vào biểu tượng thùng rác. Có thể cung cấp phản hồi cho mỗi câu trả lời</w:t>
      </w:r>
      <w:r w:rsidR="00977D8F">
        <w:rPr>
          <w:lang w:val="en-US"/>
        </w:rPr>
        <w:t xml:space="preserve"> bằng cách chọn vào biểu tượng tin nhắn, sau đó nhập nội dung muốn phản hồi:</w:t>
      </w:r>
    </w:p>
    <w:p w14:paraId="726EEE01" w14:textId="77777777" w:rsidR="00977D8F" w:rsidRDefault="00977D8F" w:rsidP="00977D8F">
      <w:pPr>
        <w:pStyle w:val="BodyText"/>
        <w:keepNext/>
        <w:ind w:left="360" w:firstLine="0"/>
      </w:pPr>
      <w:r>
        <w:rPr>
          <w:noProof/>
        </w:rPr>
        <w:drawing>
          <wp:inline distT="0" distB="0" distL="0" distR="0" wp14:anchorId="133BC31C" wp14:editId="681BAB29">
            <wp:extent cx="5945976" cy="2024365"/>
            <wp:effectExtent l="0" t="0" r="0" b="0"/>
            <wp:docPr id="37795065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0654" name="Picture 21"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77267" cy="2035018"/>
                    </a:xfrm>
                    <a:prstGeom prst="rect">
                      <a:avLst/>
                    </a:prstGeom>
                  </pic:spPr>
                </pic:pic>
              </a:graphicData>
            </a:graphic>
          </wp:inline>
        </w:drawing>
      </w:r>
    </w:p>
    <w:p w14:paraId="6500F79C" w14:textId="65DF085D" w:rsidR="00977D8F" w:rsidRPr="00DC5488" w:rsidRDefault="0023743B" w:rsidP="0023743B">
      <w:pPr>
        <w:pStyle w:val="Caption"/>
        <w:rPr>
          <w:lang w:val="vi"/>
        </w:rPr>
      </w:pPr>
      <w:bookmarkStart w:id="547" w:name="_Toc179881228"/>
      <w:r>
        <w:t xml:space="preserve">Hình </w:t>
      </w:r>
      <w:fldSimple w:instr=" STYLEREF 1 \s ">
        <w:r w:rsidR="000C09B3">
          <w:rPr>
            <w:noProof/>
          </w:rPr>
          <w:t>4</w:t>
        </w:r>
      </w:fldSimple>
      <w:r w:rsidR="00922610">
        <w:t>.</w:t>
      </w:r>
      <w:fldSimple w:instr=" SEQ Hình \* ARABIC \s 1 ">
        <w:r w:rsidR="000C09B3">
          <w:rPr>
            <w:noProof/>
          </w:rPr>
          <w:t>50</w:t>
        </w:r>
      </w:fldSimple>
      <w:r w:rsidRPr="0023743B">
        <w:t xml:space="preserve"> </w:t>
      </w:r>
      <w:r>
        <w:t>Thêm phản hồi cho từng câu trả lời</w:t>
      </w:r>
      <w:bookmarkEnd w:id="547"/>
    </w:p>
    <w:p w14:paraId="12B2D453" w14:textId="216ADD95" w:rsidR="00DC5488" w:rsidRPr="00DC5488" w:rsidRDefault="00DC5488" w:rsidP="00794D58">
      <w:pPr>
        <w:pStyle w:val="BodyText"/>
        <w:numPr>
          <w:ilvl w:val="0"/>
          <w:numId w:val="10"/>
        </w:numPr>
      </w:pPr>
      <w:r w:rsidRPr="00DC5488">
        <w:lastRenderedPageBreak/>
        <w:t>Chọn và điền vào bất kỳ cài đặt mong muốn nào ở</w:t>
      </w:r>
      <w:r w:rsidR="00DC59A8">
        <w:rPr>
          <w:lang w:val="en-US"/>
        </w:rPr>
        <w:t xml:space="preserve"> các trường</w:t>
      </w:r>
      <w:r w:rsidRPr="00DC5488">
        <w:t xml:space="preserve"> bên phải</w:t>
      </w:r>
      <w:r>
        <w:rPr>
          <w:lang w:val="en-US"/>
        </w:rPr>
        <w:t>:</w:t>
      </w:r>
    </w:p>
    <w:p w14:paraId="2F6FCFDC" w14:textId="77777777" w:rsidR="00DC5488" w:rsidRDefault="00DC5488" w:rsidP="00DC5488">
      <w:pPr>
        <w:pStyle w:val="BodyText"/>
        <w:keepNext/>
        <w:ind w:left="720" w:firstLine="0"/>
        <w:jc w:val="center"/>
      </w:pPr>
      <w:r w:rsidRPr="00DC5488">
        <w:rPr>
          <w:noProof/>
        </w:rPr>
        <w:drawing>
          <wp:inline distT="0" distB="0" distL="0" distR="0" wp14:anchorId="0400E65B" wp14:editId="05088232">
            <wp:extent cx="3795024" cy="2513519"/>
            <wp:effectExtent l="0" t="0" r="0" b="1270"/>
            <wp:docPr id="1252592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92695" name="Picture 1" descr="A screenshot of a computer screen&#10;&#10;Description automatically generated"/>
                    <pic:cNvPicPr/>
                  </pic:nvPicPr>
                  <pic:blipFill>
                    <a:blip r:embed="rId136"/>
                    <a:stretch>
                      <a:fillRect/>
                    </a:stretch>
                  </pic:blipFill>
                  <pic:spPr>
                    <a:xfrm>
                      <a:off x="0" y="0"/>
                      <a:ext cx="3810972" cy="2524082"/>
                    </a:xfrm>
                    <a:prstGeom prst="rect">
                      <a:avLst/>
                    </a:prstGeom>
                  </pic:spPr>
                </pic:pic>
              </a:graphicData>
            </a:graphic>
          </wp:inline>
        </w:drawing>
      </w:r>
    </w:p>
    <w:p w14:paraId="45E463AD" w14:textId="79CD7C1B" w:rsidR="00DC59A8" w:rsidRPr="003F4A76" w:rsidRDefault="0023743B" w:rsidP="0023743B">
      <w:pPr>
        <w:pStyle w:val="Caption"/>
      </w:pPr>
      <w:bookmarkStart w:id="548" w:name="_Toc179881229"/>
      <w:r w:rsidRPr="003F4A76">
        <w:t xml:space="preserve">Hình </w:t>
      </w:r>
      <w:fldSimple w:instr=" STYLEREF 1 \s ">
        <w:r w:rsidR="000C09B3">
          <w:rPr>
            <w:noProof/>
          </w:rPr>
          <w:t>4</w:t>
        </w:r>
      </w:fldSimple>
      <w:r w:rsidR="00922610" w:rsidRPr="003F4A76">
        <w:t>.</w:t>
      </w:r>
      <w:fldSimple w:instr=" SEQ Hình \* ARABIC \s 1 ">
        <w:r w:rsidR="000C09B3">
          <w:rPr>
            <w:noProof/>
          </w:rPr>
          <w:t>51</w:t>
        </w:r>
      </w:fldSimple>
      <w:r w:rsidRPr="003F4A76">
        <w:t xml:space="preserve"> Các cài đặt khác của câu hỏi</w:t>
      </w:r>
      <w:bookmarkEnd w:id="548"/>
    </w:p>
    <w:p w14:paraId="0695A365" w14:textId="3F73862E" w:rsidR="00DC59A8" w:rsidRPr="003F4A76" w:rsidRDefault="00DC59A8" w:rsidP="00794D58">
      <w:pPr>
        <w:pStyle w:val="BodyText"/>
        <w:numPr>
          <w:ilvl w:val="0"/>
          <w:numId w:val="10"/>
        </w:numPr>
      </w:pPr>
      <w:r w:rsidRPr="003F4A76">
        <w:rPr>
          <w:lang w:val="en-US"/>
        </w:rPr>
        <w:t xml:space="preserve">Nếu muốn chuyển đổi sang giao diện soạn thảo nâng cao, nhấn vào </w:t>
      </w:r>
      <w:r w:rsidRPr="003F4A76">
        <w:rPr>
          <w:b/>
          <w:bCs/>
          <w:lang w:val="en-US"/>
        </w:rPr>
        <w:t>Switch to advanced editor</w:t>
      </w:r>
      <w:r w:rsidRPr="003F4A76">
        <w:rPr>
          <w:lang w:val="en-US"/>
        </w:rPr>
        <w:t xml:space="preserve"> ở cuối thanh cuộn bên phải. Xuất hiện hộp thoại thông báo về việc không thể quay lại giao diện cơ bản sau khi đã chuyển sang giao diện nâng cao, tiếp tục chọn </w:t>
      </w:r>
      <w:r w:rsidRPr="003F4A76">
        <w:rPr>
          <w:b/>
          <w:bCs/>
          <w:lang w:val="en-US"/>
        </w:rPr>
        <w:t>Switch to advanced editor :</w:t>
      </w:r>
    </w:p>
    <w:p w14:paraId="611B9A86" w14:textId="77777777" w:rsidR="00DC59A8" w:rsidRDefault="00DC59A8" w:rsidP="00DC59A8">
      <w:pPr>
        <w:pStyle w:val="BodyText"/>
        <w:keepNext/>
        <w:ind w:left="720" w:firstLine="0"/>
        <w:jc w:val="center"/>
      </w:pPr>
      <w:r>
        <w:rPr>
          <w:noProof/>
        </w:rPr>
        <w:drawing>
          <wp:inline distT="0" distB="0" distL="0" distR="0" wp14:anchorId="59E781B8" wp14:editId="6D875296">
            <wp:extent cx="3070904" cy="1677733"/>
            <wp:effectExtent l="0" t="0" r="0" b="0"/>
            <wp:docPr id="1826327769"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27769" name="Picture 13" descr="A screenshot of a computer erro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086128" cy="1686050"/>
                    </a:xfrm>
                    <a:prstGeom prst="rect">
                      <a:avLst/>
                    </a:prstGeom>
                  </pic:spPr>
                </pic:pic>
              </a:graphicData>
            </a:graphic>
          </wp:inline>
        </w:drawing>
      </w:r>
    </w:p>
    <w:p w14:paraId="7765F4E6" w14:textId="39C6FBCB" w:rsidR="00DC59A8" w:rsidRPr="003F4A76" w:rsidRDefault="0023743B" w:rsidP="0023743B">
      <w:pPr>
        <w:pStyle w:val="Caption"/>
      </w:pPr>
      <w:bookmarkStart w:id="549" w:name="_Toc179881230"/>
      <w:r w:rsidRPr="003F4A76">
        <w:t xml:space="preserve">Hình </w:t>
      </w:r>
      <w:fldSimple w:instr=" STYLEREF 1 \s ">
        <w:r w:rsidR="000C09B3">
          <w:rPr>
            <w:noProof/>
          </w:rPr>
          <w:t>4</w:t>
        </w:r>
      </w:fldSimple>
      <w:r w:rsidR="00922610" w:rsidRPr="003F4A76">
        <w:t>.</w:t>
      </w:r>
      <w:fldSimple w:instr=" SEQ Hình \* ARABIC \s 1 ">
        <w:r w:rsidR="000C09B3">
          <w:rPr>
            <w:noProof/>
          </w:rPr>
          <w:t>52</w:t>
        </w:r>
      </w:fldSimple>
      <w:r w:rsidRPr="003F4A76">
        <w:t xml:space="preserve"> Hộp thoại thông báo khi chọn giao diện soạn thảo nâng cao</w:t>
      </w:r>
      <w:bookmarkEnd w:id="549"/>
    </w:p>
    <w:p w14:paraId="5BFDCC81" w14:textId="68560A4E" w:rsidR="000631E9" w:rsidRPr="003F4A76" w:rsidRDefault="00DC59A8" w:rsidP="00DC59A8">
      <w:r w:rsidRPr="003F4A76">
        <w:tab/>
      </w:r>
      <w:r w:rsidR="000631E9" w:rsidRPr="003F4A76">
        <w:t>Trình chỉnh sửa nâng cao có giao diện như hình sau:</w:t>
      </w:r>
    </w:p>
    <w:p w14:paraId="32D67512" w14:textId="77777777" w:rsidR="00BB7F2A" w:rsidRDefault="00BB7F2A" w:rsidP="000631E9">
      <w:pPr>
        <w:keepNext/>
        <w:jc w:val="center"/>
        <w:rPr>
          <w:noProof/>
        </w:rPr>
      </w:pPr>
    </w:p>
    <w:p w14:paraId="327795B2" w14:textId="35F27DF2" w:rsidR="000631E9" w:rsidRDefault="000631E9" w:rsidP="000631E9">
      <w:pPr>
        <w:keepNext/>
        <w:jc w:val="center"/>
      </w:pPr>
      <w:r>
        <w:rPr>
          <w:noProof/>
        </w:rPr>
        <w:drawing>
          <wp:inline distT="0" distB="0" distL="0" distR="0" wp14:anchorId="0358790A" wp14:editId="075DD64A">
            <wp:extent cx="5643245" cy="1099595"/>
            <wp:effectExtent l="0" t="0" r="0" b="5715"/>
            <wp:docPr id="1981745923"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45923" name="Picture 14" descr="A screen shot of a computer&#10;&#10;Description automatically generated"/>
                    <pic:cNvPicPr/>
                  </pic:nvPicPr>
                  <pic:blipFill rotWithShape="1">
                    <a:blip r:embed="rId138" cstate="print">
                      <a:extLst>
                        <a:ext uri="{28A0092B-C50C-407E-A947-70E740481C1C}">
                          <a14:useLocalDpi xmlns:a14="http://schemas.microsoft.com/office/drawing/2010/main" val="0"/>
                        </a:ext>
                      </a:extLst>
                    </a:blip>
                    <a:srcRect l="3208" t="10381" r="1758" b="56698"/>
                    <a:stretch/>
                  </pic:blipFill>
                  <pic:spPr bwMode="auto">
                    <a:xfrm>
                      <a:off x="0" y="0"/>
                      <a:ext cx="5645444" cy="1100023"/>
                    </a:xfrm>
                    <a:prstGeom prst="rect">
                      <a:avLst/>
                    </a:prstGeom>
                    <a:ln>
                      <a:noFill/>
                    </a:ln>
                    <a:extLst>
                      <a:ext uri="{53640926-AAD7-44D8-BBD7-CCE9431645EC}">
                        <a14:shadowObscured xmlns:a14="http://schemas.microsoft.com/office/drawing/2010/main"/>
                      </a:ext>
                    </a:extLst>
                  </pic:spPr>
                </pic:pic>
              </a:graphicData>
            </a:graphic>
          </wp:inline>
        </w:drawing>
      </w:r>
    </w:p>
    <w:p w14:paraId="0BF08251" w14:textId="26A702AA" w:rsidR="000631E9" w:rsidRPr="000631E9" w:rsidRDefault="0023743B" w:rsidP="0023743B">
      <w:pPr>
        <w:pStyle w:val="Caption"/>
      </w:pPr>
      <w:bookmarkStart w:id="550" w:name="_Toc179881231"/>
      <w:r>
        <w:t xml:space="preserve">Hình </w:t>
      </w:r>
      <w:fldSimple w:instr=" STYLEREF 1 \s ">
        <w:r w:rsidR="000C09B3">
          <w:rPr>
            <w:noProof/>
          </w:rPr>
          <w:t>4</w:t>
        </w:r>
      </w:fldSimple>
      <w:r w:rsidR="00922610">
        <w:t>.</w:t>
      </w:r>
      <w:fldSimple w:instr=" SEQ Hình \* ARABIC \s 1 ">
        <w:r w:rsidR="000C09B3">
          <w:rPr>
            <w:noProof/>
          </w:rPr>
          <w:t>53</w:t>
        </w:r>
      </w:fldSimple>
      <w:r w:rsidRPr="0023743B">
        <w:t xml:space="preserve"> </w:t>
      </w:r>
      <w:r>
        <w:t>Giao diện soạn thảo câu hỏi nâng cao</w:t>
      </w:r>
      <w:bookmarkEnd w:id="550"/>
    </w:p>
    <w:p w14:paraId="22DA7C95" w14:textId="3DC23326" w:rsidR="001A73C9" w:rsidRPr="003F4A76" w:rsidRDefault="000631E9" w:rsidP="00794D58">
      <w:pPr>
        <w:pStyle w:val="BodyText"/>
        <w:numPr>
          <w:ilvl w:val="0"/>
          <w:numId w:val="10"/>
        </w:numPr>
      </w:pPr>
      <w:r w:rsidRPr="003F4A76">
        <w:rPr>
          <w:lang w:val="en-US"/>
        </w:rPr>
        <w:t>Sau khi hoàn tất câu hỏi và đáp áp, n</w:t>
      </w:r>
      <w:r w:rsidR="001A73C9" w:rsidRPr="003F4A76">
        <w:rPr>
          <w:lang w:val="en-US"/>
        </w:rPr>
        <w:t>hấp vào</w:t>
      </w:r>
      <w:r w:rsidR="001A73C9" w:rsidRPr="003F4A76">
        <w:t> </w:t>
      </w:r>
      <w:r w:rsidR="001A73C9" w:rsidRPr="003F4A76">
        <w:rPr>
          <w:b/>
          <w:bCs/>
        </w:rPr>
        <w:t>Save</w:t>
      </w:r>
      <w:r w:rsidR="001A73C9" w:rsidRPr="003F4A76">
        <w:t>.</w:t>
      </w:r>
      <w:r w:rsidRPr="003F4A76">
        <w:rPr>
          <w:lang w:val="en-US"/>
        </w:rPr>
        <w:t xml:space="preserve"> Giao diện cơ bản của câu hỏi trắc nghiệm hiển thị trong Studio như sau:</w:t>
      </w:r>
    </w:p>
    <w:p w14:paraId="06EBE760" w14:textId="77777777" w:rsidR="000631E9" w:rsidRDefault="000631E9" w:rsidP="000631E9">
      <w:pPr>
        <w:pStyle w:val="BodyText"/>
        <w:keepNext/>
        <w:ind w:left="720" w:firstLine="0"/>
        <w:jc w:val="center"/>
      </w:pPr>
      <w:r>
        <w:rPr>
          <w:noProof/>
        </w:rPr>
        <w:lastRenderedPageBreak/>
        <w:drawing>
          <wp:inline distT="0" distB="0" distL="0" distR="0" wp14:anchorId="5DD4DE70" wp14:editId="357C92E7">
            <wp:extent cx="4535001" cy="2332217"/>
            <wp:effectExtent l="0" t="0" r="0" b="0"/>
            <wp:docPr id="71451823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230" name="Picture 15"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540054" cy="2334816"/>
                    </a:xfrm>
                    <a:prstGeom prst="rect">
                      <a:avLst/>
                    </a:prstGeom>
                  </pic:spPr>
                </pic:pic>
              </a:graphicData>
            </a:graphic>
          </wp:inline>
        </w:drawing>
      </w:r>
    </w:p>
    <w:p w14:paraId="1C48EE3F" w14:textId="430084F2" w:rsidR="000631E9" w:rsidRPr="001A73C9" w:rsidRDefault="0023743B" w:rsidP="0023743B">
      <w:pPr>
        <w:pStyle w:val="Caption"/>
      </w:pPr>
      <w:bookmarkStart w:id="551" w:name="_Toc179881232"/>
      <w:r>
        <w:t xml:space="preserve">Hình </w:t>
      </w:r>
      <w:fldSimple w:instr=" STYLEREF 1 \s ">
        <w:r w:rsidR="000C09B3">
          <w:rPr>
            <w:noProof/>
          </w:rPr>
          <w:t>4</w:t>
        </w:r>
      </w:fldSimple>
      <w:r w:rsidR="00922610">
        <w:t>.</w:t>
      </w:r>
      <w:fldSimple w:instr=" SEQ Hình \* ARABIC \s 1 ">
        <w:r w:rsidR="000C09B3">
          <w:rPr>
            <w:noProof/>
          </w:rPr>
          <w:t>54</w:t>
        </w:r>
      </w:fldSimple>
      <w:r w:rsidRPr="0023743B">
        <w:t xml:space="preserve"> </w:t>
      </w:r>
      <w:r>
        <w:t>Giao diện câu hỏi trắc nghiệm</w:t>
      </w:r>
      <w:bookmarkEnd w:id="551"/>
    </w:p>
    <w:p w14:paraId="7FC2B7A7" w14:textId="5ACF4042" w:rsidR="003A147D" w:rsidRDefault="003A147D" w:rsidP="00CA5133">
      <w:pPr>
        <w:pStyle w:val="Heading4"/>
        <w:rPr>
          <w:i w:val="0"/>
          <w:iCs w:val="0"/>
        </w:rPr>
      </w:pPr>
      <w:r>
        <w:rPr>
          <w:i w:val="0"/>
          <w:iCs w:val="0"/>
        </w:rPr>
        <w:t xml:space="preserve">Thêm câu hỏi dạng danh sách </w:t>
      </w:r>
      <w:r w:rsidR="00AB0F35">
        <w:rPr>
          <w:i w:val="0"/>
          <w:iCs w:val="0"/>
        </w:rPr>
        <w:t xml:space="preserve">thả xuống </w:t>
      </w:r>
      <w:r>
        <w:rPr>
          <w:i w:val="0"/>
          <w:iCs w:val="0"/>
        </w:rPr>
        <w:t>(Dropdown)</w:t>
      </w:r>
    </w:p>
    <w:p w14:paraId="46594DA3" w14:textId="77777777" w:rsidR="00F728A3" w:rsidRPr="00F728A3" w:rsidRDefault="00F728A3" w:rsidP="00794D58">
      <w:pPr>
        <w:pStyle w:val="NormalWeb"/>
        <w:numPr>
          <w:ilvl w:val="0"/>
          <w:numId w:val="48"/>
        </w:numPr>
        <w:shd w:val="clear" w:color="auto" w:fill="FFFFFF"/>
        <w:spacing w:before="0" w:beforeAutospacing="0" w:line="360" w:lineRule="auto"/>
        <w:jc w:val="both"/>
        <w:rPr>
          <w:color w:val="222832"/>
          <w:sz w:val="26"/>
          <w:szCs w:val="26"/>
        </w:rPr>
      </w:pPr>
      <w:r w:rsidRPr="00F728A3">
        <w:rPr>
          <w:color w:val="222832"/>
          <w:sz w:val="26"/>
          <w:szCs w:val="26"/>
        </w:rPr>
        <w:t xml:space="preserve">Trong unit cần đặt câu hỏi, chọn </w:t>
      </w:r>
      <w:r w:rsidRPr="00F638E6">
        <w:rPr>
          <w:b/>
          <w:bCs/>
          <w:color w:val="222832"/>
          <w:sz w:val="26"/>
          <w:szCs w:val="26"/>
        </w:rPr>
        <w:t>Problem</w:t>
      </w:r>
      <w:r w:rsidRPr="00F728A3">
        <w:rPr>
          <w:color w:val="222832"/>
          <w:sz w:val="26"/>
          <w:szCs w:val="26"/>
        </w:rPr>
        <w:t xml:space="preserve"> ở cuối trang.</w:t>
      </w:r>
    </w:p>
    <w:p w14:paraId="6B044991" w14:textId="23DA6853" w:rsidR="00F728A3" w:rsidRDefault="00F728A3" w:rsidP="00794D58">
      <w:pPr>
        <w:pStyle w:val="NormalWeb"/>
        <w:numPr>
          <w:ilvl w:val="0"/>
          <w:numId w:val="48"/>
        </w:numPr>
        <w:shd w:val="clear" w:color="auto" w:fill="FFFFFF"/>
        <w:spacing w:line="360" w:lineRule="auto"/>
        <w:jc w:val="both"/>
        <w:rPr>
          <w:color w:val="222832"/>
          <w:sz w:val="26"/>
          <w:szCs w:val="26"/>
        </w:rPr>
      </w:pPr>
      <w:r w:rsidRPr="00F728A3">
        <w:rPr>
          <w:color w:val="222832"/>
          <w:sz w:val="26"/>
          <w:szCs w:val="26"/>
        </w:rPr>
        <w:t xml:space="preserve">Từ danh sách các loại problem , chọn </w:t>
      </w:r>
      <w:r>
        <w:rPr>
          <w:color w:val="222832"/>
          <w:sz w:val="26"/>
          <w:szCs w:val="26"/>
        </w:rPr>
        <w:t>Dropdown</w:t>
      </w:r>
      <w:r w:rsidRPr="00F728A3">
        <w:rPr>
          <w:color w:val="222832"/>
          <w:sz w:val="26"/>
          <w:szCs w:val="26"/>
        </w:rPr>
        <w:t xml:space="preserve"> trong giao diện sau:</w:t>
      </w:r>
    </w:p>
    <w:p w14:paraId="3D6BA7D3" w14:textId="77777777" w:rsidR="00F728A3" w:rsidRDefault="00F728A3" w:rsidP="00F728A3">
      <w:pPr>
        <w:pStyle w:val="NormalWeb"/>
        <w:keepNext/>
        <w:shd w:val="clear" w:color="auto" w:fill="FFFFFF"/>
        <w:spacing w:line="360" w:lineRule="auto"/>
        <w:ind w:left="1080"/>
        <w:jc w:val="center"/>
      </w:pPr>
      <w:r>
        <w:rPr>
          <w:noProof/>
          <w:color w:val="222832"/>
          <w:sz w:val="26"/>
          <w:szCs w:val="26"/>
        </w:rPr>
        <w:drawing>
          <wp:inline distT="0" distB="0" distL="0" distR="0" wp14:anchorId="35DF8664" wp14:editId="6E3FF859">
            <wp:extent cx="4596244" cy="1987366"/>
            <wp:effectExtent l="0" t="0" r="0" b="0"/>
            <wp:docPr id="14761837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376" name="Picture 10"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605296" cy="1991280"/>
                    </a:xfrm>
                    <a:prstGeom prst="rect">
                      <a:avLst/>
                    </a:prstGeom>
                  </pic:spPr>
                </pic:pic>
              </a:graphicData>
            </a:graphic>
          </wp:inline>
        </w:drawing>
      </w:r>
    </w:p>
    <w:p w14:paraId="313FB1AA" w14:textId="2CDB4EB8" w:rsidR="00F728A3" w:rsidRPr="00F728A3" w:rsidRDefault="0023743B" w:rsidP="0023743B">
      <w:pPr>
        <w:pStyle w:val="Caption"/>
        <w:rPr>
          <w:color w:val="222832"/>
          <w:szCs w:val="26"/>
        </w:rPr>
      </w:pPr>
      <w:bookmarkStart w:id="552" w:name="_Toc179881233"/>
      <w:r>
        <w:t xml:space="preserve">Hình </w:t>
      </w:r>
      <w:fldSimple w:instr=" STYLEREF 1 \s ">
        <w:r w:rsidR="000C09B3">
          <w:rPr>
            <w:noProof/>
          </w:rPr>
          <w:t>4</w:t>
        </w:r>
      </w:fldSimple>
      <w:r w:rsidR="00922610">
        <w:t>.</w:t>
      </w:r>
      <w:fldSimple w:instr=" SEQ Hình \* ARABIC \s 1 ">
        <w:r w:rsidR="000C09B3">
          <w:rPr>
            <w:noProof/>
          </w:rPr>
          <w:t>55</w:t>
        </w:r>
      </w:fldSimple>
      <w:r w:rsidRPr="0023743B">
        <w:t xml:space="preserve"> </w:t>
      </w:r>
      <w:r>
        <w:t>Giao diện chọn câu hỏi dạng dropdown</w:t>
      </w:r>
      <w:bookmarkEnd w:id="552"/>
    </w:p>
    <w:p w14:paraId="2C8EEF6E" w14:textId="6A3DD2FF" w:rsidR="00F728A3" w:rsidRPr="003F4A76" w:rsidRDefault="00F728A3" w:rsidP="00794D58">
      <w:pPr>
        <w:pStyle w:val="NormalWeb"/>
        <w:numPr>
          <w:ilvl w:val="0"/>
          <w:numId w:val="48"/>
        </w:numPr>
        <w:shd w:val="clear" w:color="auto" w:fill="FFFFFF"/>
        <w:spacing w:before="0" w:beforeAutospacing="0" w:line="360" w:lineRule="auto"/>
        <w:jc w:val="both"/>
        <w:rPr>
          <w:sz w:val="26"/>
          <w:szCs w:val="26"/>
        </w:rPr>
      </w:pPr>
      <w:r w:rsidRPr="003F4A76">
        <w:rPr>
          <w:sz w:val="26"/>
          <w:szCs w:val="26"/>
        </w:rPr>
        <w:t xml:space="preserve">Để nhập tên hiển thị cho </w:t>
      </w:r>
      <w:r w:rsidR="00EE5511" w:rsidRPr="003F4A76">
        <w:rPr>
          <w:sz w:val="26"/>
          <w:szCs w:val="26"/>
        </w:rPr>
        <w:t>câu hỏi</w:t>
      </w:r>
      <w:r w:rsidRPr="003F4A76">
        <w:rPr>
          <w:sz w:val="26"/>
          <w:szCs w:val="26"/>
        </w:rPr>
        <w:t>, nhấp vào biểu tượng bút để chỉnh sửa.</w:t>
      </w:r>
    </w:p>
    <w:p w14:paraId="02840A9C" w14:textId="4A354E39" w:rsidR="00F728A3" w:rsidRPr="003F4A76" w:rsidRDefault="00F728A3" w:rsidP="00794D58">
      <w:pPr>
        <w:pStyle w:val="NormalWeb"/>
        <w:numPr>
          <w:ilvl w:val="0"/>
          <w:numId w:val="48"/>
        </w:numPr>
        <w:shd w:val="clear" w:color="auto" w:fill="FFFFFF"/>
        <w:spacing w:before="0" w:beforeAutospacing="0" w:line="360" w:lineRule="auto"/>
        <w:jc w:val="both"/>
        <w:rPr>
          <w:sz w:val="26"/>
          <w:szCs w:val="26"/>
        </w:rPr>
      </w:pPr>
      <w:r w:rsidRPr="003F4A76">
        <w:rPr>
          <w:sz w:val="26"/>
          <w:szCs w:val="26"/>
        </w:rPr>
        <w:t>Nhập câu hỏi vào trường </w:t>
      </w:r>
      <w:r w:rsidRPr="003F4A76">
        <w:rPr>
          <w:rStyle w:val="Strong"/>
          <w:rFonts w:eastAsia="SimSun"/>
          <w:sz w:val="26"/>
          <w:szCs w:val="26"/>
        </w:rPr>
        <w:t>Question</w:t>
      </w:r>
      <w:r w:rsidRPr="003F4A76">
        <w:rPr>
          <w:sz w:val="26"/>
          <w:szCs w:val="26"/>
        </w:rPr>
        <w:t>.</w:t>
      </w:r>
    </w:p>
    <w:p w14:paraId="1E97A644" w14:textId="14BB39EE" w:rsidR="00F728A3" w:rsidRPr="003F4A76" w:rsidRDefault="00F728A3" w:rsidP="00794D58">
      <w:pPr>
        <w:pStyle w:val="NormalWeb"/>
        <w:numPr>
          <w:ilvl w:val="0"/>
          <w:numId w:val="48"/>
        </w:numPr>
        <w:shd w:val="clear" w:color="auto" w:fill="FFFFFF"/>
        <w:spacing w:before="0" w:beforeAutospacing="0" w:line="360" w:lineRule="auto"/>
        <w:jc w:val="both"/>
        <w:rPr>
          <w:sz w:val="26"/>
          <w:szCs w:val="26"/>
        </w:rPr>
      </w:pPr>
      <w:r w:rsidRPr="003F4A76">
        <w:rPr>
          <w:sz w:val="26"/>
          <w:szCs w:val="26"/>
        </w:rPr>
        <w:t>Nhập giải thích đáp án vào trường </w:t>
      </w:r>
      <w:r w:rsidRPr="003F4A76">
        <w:rPr>
          <w:rStyle w:val="Strong"/>
          <w:rFonts w:eastAsia="SimSun"/>
          <w:sz w:val="26"/>
          <w:szCs w:val="26"/>
        </w:rPr>
        <w:t>Explanation</w:t>
      </w:r>
      <w:r w:rsidRPr="003F4A76">
        <w:rPr>
          <w:sz w:val="26"/>
          <w:szCs w:val="26"/>
        </w:rPr>
        <w:t>.</w:t>
      </w:r>
    </w:p>
    <w:p w14:paraId="3AD23CE6" w14:textId="0AA102C8" w:rsidR="00F728A3" w:rsidRPr="003F4A76" w:rsidRDefault="00F728A3" w:rsidP="00794D58">
      <w:pPr>
        <w:pStyle w:val="NormalWeb"/>
        <w:numPr>
          <w:ilvl w:val="0"/>
          <w:numId w:val="48"/>
        </w:numPr>
        <w:shd w:val="clear" w:color="auto" w:fill="FFFFFF"/>
        <w:spacing w:before="0" w:beforeAutospacing="0" w:line="360" w:lineRule="auto"/>
        <w:jc w:val="both"/>
        <w:rPr>
          <w:sz w:val="26"/>
          <w:szCs w:val="26"/>
        </w:rPr>
      </w:pPr>
      <w:r w:rsidRPr="003F4A76">
        <w:rPr>
          <w:sz w:val="26"/>
          <w:szCs w:val="26"/>
        </w:rPr>
        <w:t xml:space="preserve">Nhập các đáp án vào trường </w:t>
      </w:r>
      <w:r w:rsidRPr="003F4A76">
        <w:rPr>
          <w:b/>
          <w:bCs/>
          <w:sz w:val="26"/>
          <w:szCs w:val="26"/>
        </w:rPr>
        <w:t>Answer</w:t>
      </w:r>
      <w:r w:rsidRPr="003F4A76">
        <w:rPr>
          <w:sz w:val="26"/>
          <w:szCs w:val="26"/>
        </w:rPr>
        <w:t>. Chọn câu trả lời đúng bằng cách tích vào nút radio. Có thể thêm câu trả lời bổ sung bằng cách nhấp vào nút</w:t>
      </w:r>
      <w:r w:rsidRPr="003F4A76">
        <w:rPr>
          <w:rStyle w:val="Strong"/>
          <w:rFonts w:eastAsia="SimSun"/>
          <w:b w:val="0"/>
          <w:bCs w:val="0"/>
          <w:sz w:val="26"/>
          <w:szCs w:val="26"/>
        </w:rPr>
        <w:t xml:space="preserve"> </w:t>
      </w:r>
      <w:r w:rsidRPr="003F4A76">
        <w:rPr>
          <w:rStyle w:val="Strong"/>
          <w:rFonts w:eastAsia="SimSun"/>
          <w:sz w:val="26"/>
          <w:szCs w:val="26"/>
        </w:rPr>
        <w:t>Add answer</w:t>
      </w:r>
      <w:r w:rsidRPr="003F4A76">
        <w:rPr>
          <w:sz w:val="26"/>
          <w:szCs w:val="26"/>
        </w:rPr>
        <w:t>. Có thể xóa câu trả lời bằng cách nhấp vào biểu tượng thùng rác. Có thể cung cấp phản hồi cho mỗi câu trả lời.</w:t>
      </w:r>
    </w:p>
    <w:p w14:paraId="2E7704E5" w14:textId="519E8C1B" w:rsidR="00F728A3" w:rsidRPr="003F4A76" w:rsidRDefault="00F728A3" w:rsidP="00794D58">
      <w:pPr>
        <w:pStyle w:val="NormalWeb"/>
        <w:numPr>
          <w:ilvl w:val="0"/>
          <w:numId w:val="48"/>
        </w:numPr>
        <w:shd w:val="clear" w:color="auto" w:fill="FFFFFF"/>
        <w:spacing w:before="0" w:beforeAutospacing="0" w:after="0" w:afterAutospacing="0" w:line="360" w:lineRule="auto"/>
        <w:jc w:val="both"/>
        <w:rPr>
          <w:sz w:val="26"/>
          <w:szCs w:val="26"/>
        </w:rPr>
      </w:pPr>
      <w:r w:rsidRPr="003F4A76">
        <w:rPr>
          <w:sz w:val="26"/>
          <w:szCs w:val="26"/>
        </w:rPr>
        <w:t>Chọn và điền vào bất kỳ cài đặt mong muốn nào ở các trường bên phải.</w:t>
      </w:r>
    </w:p>
    <w:p w14:paraId="7512523B" w14:textId="77777777" w:rsidR="00BB7F2A" w:rsidRDefault="00BB7F2A" w:rsidP="00BB7F2A">
      <w:pPr>
        <w:pStyle w:val="NormalWeb"/>
        <w:shd w:val="clear" w:color="auto" w:fill="FFFFFF"/>
        <w:spacing w:before="0" w:beforeAutospacing="0" w:after="0" w:afterAutospacing="0" w:line="360" w:lineRule="auto"/>
        <w:ind w:left="810"/>
        <w:jc w:val="both"/>
        <w:rPr>
          <w:color w:val="222832"/>
          <w:sz w:val="26"/>
          <w:szCs w:val="26"/>
        </w:rPr>
      </w:pPr>
    </w:p>
    <w:p w14:paraId="44B547B1" w14:textId="77777777" w:rsidR="00BE1383" w:rsidRPr="00BE1383" w:rsidRDefault="00F728A3" w:rsidP="00794D58">
      <w:pPr>
        <w:pStyle w:val="BodyText"/>
        <w:numPr>
          <w:ilvl w:val="0"/>
          <w:numId w:val="48"/>
        </w:numPr>
      </w:pPr>
      <w:r>
        <w:rPr>
          <w:lang w:val="en-US"/>
        </w:rPr>
        <w:lastRenderedPageBreak/>
        <w:t xml:space="preserve">Nếu muốn chuyển đổi sang giao diện soạn thảo nâng cao, nhấn vào </w:t>
      </w:r>
      <w:r w:rsidRPr="00DC59A8">
        <w:rPr>
          <w:b/>
          <w:bCs/>
          <w:lang w:val="en-US"/>
        </w:rPr>
        <w:t>Switch to advanced editor</w:t>
      </w:r>
      <w:r>
        <w:rPr>
          <w:lang w:val="en-US"/>
        </w:rPr>
        <w:t xml:space="preserve"> ở cuối thanh cuộn bên phải. </w:t>
      </w:r>
    </w:p>
    <w:p w14:paraId="2681100A" w14:textId="1498CB20" w:rsidR="00F728A3" w:rsidRPr="00BA24C5" w:rsidRDefault="00F728A3" w:rsidP="00BE1383">
      <w:pPr>
        <w:pStyle w:val="BodyText"/>
      </w:pPr>
      <w:r>
        <w:rPr>
          <w:lang w:val="en-US"/>
        </w:rPr>
        <w:t xml:space="preserve">Xuất hiện hộp thoại thông báo về việc không thể quay lại giao diện cơ bản sau khi đã chuyển sang giao diện nâng cao, tiếp tục chọn </w:t>
      </w:r>
      <w:r w:rsidRPr="00DC59A8">
        <w:rPr>
          <w:b/>
          <w:bCs/>
          <w:lang w:val="en-US"/>
        </w:rPr>
        <w:t>Switch to advanced editor</w:t>
      </w:r>
      <w:r>
        <w:rPr>
          <w:b/>
          <w:bCs/>
          <w:lang w:val="en-US"/>
        </w:rPr>
        <w:t xml:space="preserve">. </w:t>
      </w:r>
      <w:r w:rsidRPr="00F728A3">
        <w:rPr>
          <w:lang w:val="en-US"/>
        </w:rPr>
        <w:t>Dạng nâng cao của dropdown như sau:</w:t>
      </w:r>
    </w:p>
    <w:p w14:paraId="2A568ADA" w14:textId="77777777" w:rsidR="00BA24C5" w:rsidRDefault="00BA24C5" w:rsidP="00F638E6">
      <w:pPr>
        <w:pStyle w:val="BodyText"/>
        <w:keepNext/>
        <w:spacing w:after="0"/>
        <w:ind w:firstLine="0"/>
        <w:jc w:val="center"/>
      </w:pPr>
      <w:r>
        <w:rPr>
          <w:noProof/>
        </w:rPr>
        <w:drawing>
          <wp:inline distT="0" distB="0" distL="0" distR="0" wp14:anchorId="651FC1BB" wp14:editId="0D8FFE4E">
            <wp:extent cx="5940425" cy="746760"/>
            <wp:effectExtent l="0" t="0" r="3175" b="0"/>
            <wp:docPr id="361015240" name="Picture 1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5240" name="Picture 11" descr="A close up of a 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0425" cy="746760"/>
                    </a:xfrm>
                    <a:prstGeom prst="rect">
                      <a:avLst/>
                    </a:prstGeom>
                  </pic:spPr>
                </pic:pic>
              </a:graphicData>
            </a:graphic>
          </wp:inline>
        </w:drawing>
      </w:r>
    </w:p>
    <w:p w14:paraId="6730B8A1" w14:textId="2C0EA43D" w:rsidR="00BA24C5" w:rsidRPr="00F728A3" w:rsidRDefault="0023743B" w:rsidP="0023743B">
      <w:pPr>
        <w:pStyle w:val="Caption"/>
        <w:rPr>
          <w:lang w:val="vi"/>
        </w:rPr>
      </w:pPr>
      <w:bookmarkStart w:id="553" w:name="_Toc179881234"/>
      <w:r>
        <w:t xml:space="preserve">Hình </w:t>
      </w:r>
      <w:fldSimple w:instr=" STYLEREF 1 \s ">
        <w:r w:rsidR="000C09B3">
          <w:rPr>
            <w:noProof/>
          </w:rPr>
          <w:t>4</w:t>
        </w:r>
      </w:fldSimple>
      <w:r w:rsidR="00922610">
        <w:t>.</w:t>
      </w:r>
      <w:fldSimple w:instr=" SEQ Hình \* ARABIC \s 1 ">
        <w:r w:rsidR="000C09B3">
          <w:rPr>
            <w:noProof/>
          </w:rPr>
          <w:t>56</w:t>
        </w:r>
      </w:fldSimple>
      <w:r w:rsidRPr="0023743B">
        <w:t xml:space="preserve"> </w:t>
      </w:r>
      <w:r>
        <w:t>Dạng nâng cao của dropdown</w:t>
      </w:r>
      <w:bookmarkEnd w:id="553"/>
    </w:p>
    <w:p w14:paraId="1196734C" w14:textId="77777777" w:rsidR="00BE1383" w:rsidRPr="00BE1383" w:rsidRDefault="00BA24C5" w:rsidP="00794D58">
      <w:pPr>
        <w:pStyle w:val="BodyText"/>
        <w:numPr>
          <w:ilvl w:val="0"/>
          <w:numId w:val="48"/>
        </w:numPr>
      </w:pPr>
      <w:r>
        <w:rPr>
          <w:lang w:val="en-US"/>
        </w:rPr>
        <w:t>Sau khi hoàn tất câu hỏi và đáp áp, nhấp vào</w:t>
      </w:r>
      <w:r w:rsidRPr="001A73C9">
        <w:t> </w:t>
      </w:r>
      <w:r w:rsidRPr="001A73C9">
        <w:rPr>
          <w:b/>
          <w:bCs/>
        </w:rPr>
        <w:t>Save</w:t>
      </w:r>
      <w:r w:rsidRPr="001A73C9">
        <w:t>.</w:t>
      </w:r>
    </w:p>
    <w:p w14:paraId="6F9CFA37" w14:textId="59B9C83D" w:rsidR="00F728A3" w:rsidRPr="00BA24C5" w:rsidRDefault="00BA24C5" w:rsidP="00BE1383">
      <w:pPr>
        <w:pStyle w:val="BodyText"/>
        <w:ind w:firstLine="0"/>
      </w:pPr>
      <w:r>
        <w:rPr>
          <w:lang w:val="en-US"/>
        </w:rPr>
        <w:t xml:space="preserve"> Giao diện cơ bản của câu hỏi </w:t>
      </w:r>
      <w:r w:rsidR="00F638E6">
        <w:rPr>
          <w:lang w:val="en-US"/>
        </w:rPr>
        <w:t>dạng danh sách thả xuống</w:t>
      </w:r>
      <w:r>
        <w:rPr>
          <w:lang w:val="en-US"/>
        </w:rPr>
        <w:t xml:space="preserve"> hiển thị trong Studio như sau:</w:t>
      </w:r>
    </w:p>
    <w:p w14:paraId="25006403" w14:textId="77777777" w:rsidR="00BE1383" w:rsidRDefault="00BE1383" w:rsidP="00F638E6">
      <w:pPr>
        <w:pStyle w:val="BodyText"/>
        <w:keepNext/>
        <w:spacing w:after="0"/>
        <w:ind w:firstLine="0"/>
        <w:jc w:val="center"/>
      </w:pPr>
      <w:r>
        <w:rPr>
          <w:noProof/>
        </w:rPr>
        <w:drawing>
          <wp:inline distT="0" distB="0" distL="0" distR="0" wp14:anchorId="4417F440" wp14:editId="502B1B58">
            <wp:extent cx="5512828" cy="1862752"/>
            <wp:effectExtent l="0" t="0" r="0" b="4445"/>
            <wp:docPr id="18431484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48437" name="Picture 12"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520986" cy="1865508"/>
                    </a:xfrm>
                    <a:prstGeom prst="rect">
                      <a:avLst/>
                    </a:prstGeom>
                  </pic:spPr>
                </pic:pic>
              </a:graphicData>
            </a:graphic>
          </wp:inline>
        </w:drawing>
      </w:r>
    </w:p>
    <w:p w14:paraId="62730137" w14:textId="7D774DE0" w:rsidR="00AB0F35" w:rsidRPr="00AB0F35" w:rsidRDefault="0023743B" w:rsidP="0023743B">
      <w:pPr>
        <w:pStyle w:val="Caption"/>
      </w:pPr>
      <w:bookmarkStart w:id="554" w:name="_Toc179881235"/>
      <w:r>
        <w:t xml:space="preserve">Hình </w:t>
      </w:r>
      <w:fldSimple w:instr=" STYLEREF 1 \s ">
        <w:r w:rsidR="000C09B3">
          <w:rPr>
            <w:noProof/>
          </w:rPr>
          <w:t>4</w:t>
        </w:r>
      </w:fldSimple>
      <w:r w:rsidR="00922610">
        <w:t>.</w:t>
      </w:r>
      <w:fldSimple w:instr=" SEQ Hình \* ARABIC \s 1 ">
        <w:r w:rsidR="000C09B3">
          <w:rPr>
            <w:noProof/>
          </w:rPr>
          <w:t>57</w:t>
        </w:r>
      </w:fldSimple>
      <w:r w:rsidRPr="0023743B">
        <w:t xml:space="preserve"> </w:t>
      </w:r>
      <w:r>
        <w:t>Giao diện câu hỏi dạng dropdown</w:t>
      </w:r>
      <w:bookmarkEnd w:id="554"/>
    </w:p>
    <w:p w14:paraId="34F70707" w14:textId="70606EB9" w:rsidR="00BE1383" w:rsidRDefault="00BE1383" w:rsidP="00CA5133">
      <w:pPr>
        <w:pStyle w:val="Heading4"/>
        <w:rPr>
          <w:i w:val="0"/>
          <w:iCs w:val="0"/>
        </w:rPr>
      </w:pPr>
      <w:r>
        <w:rPr>
          <w:i w:val="0"/>
          <w:iCs w:val="0"/>
        </w:rPr>
        <w:t>Thêm câu hỏi dạng nhập câu trả lời số (Numerical input)</w:t>
      </w:r>
    </w:p>
    <w:p w14:paraId="119BC919" w14:textId="1374EC18" w:rsidR="00265A05" w:rsidRPr="00F728A3" w:rsidRDefault="00265A05" w:rsidP="00794D58">
      <w:pPr>
        <w:pStyle w:val="NormalWeb"/>
        <w:numPr>
          <w:ilvl w:val="0"/>
          <w:numId w:val="49"/>
        </w:numPr>
        <w:shd w:val="clear" w:color="auto" w:fill="FFFFFF"/>
        <w:spacing w:before="0" w:beforeAutospacing="0" w:line="360" w:lineRule="auto"/>
        <w:jc w:val="both"/>
        <w:rPr>
          <w:color w:val="222832"/>
          <w:sz w:val="26"/>
          <w:szCs w:val="26"/>
        </w:rPr>
      </w:pPr>
      <w:r w:rsidRPr="00F728A3">
        <w:rPr>
          <w:color w:val="222832"/>
          <w:sz w:val="26"/>
          <w:szCs w:val="26"/>
        </w:rPr>
        <w:t xml:space="preserve">Trong unit cần đặt câu hỏi, chọn </w:t>
      </w:r>
      <w:r w:rsidR="00F638E6" w:rsidRPr="00F638E6">
        <w:rPr>
          <w:b/>
          <w:bCs/>
          <w:color w:val="222832"/>
          <w:sz w:val="26"/>
          <w:szCs w:val="26"/>
        </w:rPr>
        <w:t>Problem</w:t>
      </w:r>
      <w:r w:rsidR="00F638E6" w:rsidRPr="00F728A3">
        <w:rPr>
          <w:color w:val="222832"/>
          <w:sz w:val="26"/>
          <w:szCs w:val="26"/>
        </w:rPr>
        <w:t xml:space="preserve"> </w:t>
      </w:r>
      <w:r w:rsidRPr="00F728A3">
        <w:rPr>
          <w:color w:val="222832"/>
          <w:sz w:val="26"/>
          <w:szCs w:val="26"/>
        </w:rPr>
        <w:t>ở cuối trang.</w:t>
      </w:r>
    </w:p>
    <w:p w14:paraId="207E8340" w14:textId="60BEA1A4" w:rsidR="00265A05" w:rsidRDefault="00265A05" w:rsidP="00794D58">
      <w:pPr>
        <w:pStyle w:val="NormalWeb"/>
        <w:numPr>
          <w:ilvl w:val="0"/>
          <w:numId w:val="49"/>
        </w:numPr>
        <w:shd w:val="clear" w:color="auto" w:fill="FFFFFF"/>
        <w:spacing w:line="360" w:lineRule="auto"/>
        <w:jc w:val="both"/>
        <w:rPr>
          <w:color w:val="222832"/>
          <w:sz w:val="26"/>
          <w:szCs w:val="26"/>
        </w:rPr>
      </w:pPr>
      <w:r w:rsidRPr="00F728A3">
        <w:rPr>
          <w:color w:val="222832"/>
          <w:sz w:val="26"/>
          <w:szCs w:val="26"/>
        </w:rPr>
        <w:t xml:space="preserve">Từ danh sách các loại problem , chọn </w:t>
      </w:r>
      <w:r w:rsidR="00F638E6" w:rsidRPr="00F638E6">
        <w:rPr>
          <w:b/>
          <w:bCs/>
          <w:color w:val="222832"/>
          <w:sz w:val="26"/>
          <w:szCs w:val="26"/>
        </w:rPr>
        <w:t>Numerical input</w:t>
      </w:r>
      <w:r w:rsidRPr="00F728A3">
        <w:rPr>
          <w:color w:val="222832"/>
          <w:sz w:val="26"/>
          <w:szCs w:val="26"/>
        </w:rPr>
        <w:t xml:space="preserve"> trong giao diện sau:</w:t>
      </w:r>
    </w:p>
    <w:p w14:paraId="307DE673" w14:textId="4D6423B9" w:rsidR="00265A05" w:rsidRDefault="00F638E6" w:rsidP="00F638E6">
      <w:pPr>
        <w:pStyle w:val="NormalWeb"/>
        <w:keepNext/>
        <w:shd w:val="clear" w:color="auto" w:fill="FFFFFF"/>
        <w:spacing w:after="0" w:afterAutospacing="0" w:line="360" w:lineRule="auto"/>
        <w:jc w:val="center"/>
      </w:pPr>
      <w:r>
        <w:rPr>
          <w:noProof/>
        </w:rPr>
        <w:lastRenderedPageBreak/>
        <w:drawing>
          <wp:inline distT="0" distB="0" distL="0" distR="0" wp14:anchorId="15BB4973" wp14:editId="07AF4CC0">
            <wp:extent cx="5940425" cy="2487295"/>
            <wp:effectExtent l="0" t="0" r="3175" b="8255"/>
            <wp:docPr id="12617662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66255" name="Picture 13"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40425" cy="2487295"/>
                    </a:xfrm>
                    <a:prstGeom prst="rect">
                      <a:avLst/>
                    </a:prstGeom>
                  </pic:spPr>
                </pic:pic>
              </a:graphicData>
            </a:graphic>
          </wp:inline>
        </w:drawing>
      </w:r>
    </w:p>
    <w:p w14:paraId="68FE8618" w14:textId="58C6FF45" w:rsidR="00265A05" w:rsidRPr="00F728A3" w:rsidRDefault="0023743B" w:rsidP="0023743B">
      <w:pPr>
        <w:pStyle w:val="Caption"/>
        <w:rPr>
          <w:color w:val="222832"/>
          <w:szCs w:val="26"/>
        </w:rPr>
      </w:pPr>
      <w:bookmarkStart w:id="555" w:name="_Toc179881236"/>
      <w:r>
        <w:t xml:space="preserve">Hình </w:t>
      </w:r>
      <w:fldSimple w:instr=" STYLEREF 1 \s ">
        <w:r w:rsidR="000C09B3">
          <w:rPr>
            <w:noProof/>
          </w:rPr>
          <w:t>4</w:t>
        </w:r>
      </w:fldSimple>
      <w:r w:rsidR="00922610">
        <w:t>.</w:t>
      </w:r>
      <w:fldSimple w:instr=" SEQ Hình \* ARABIC \s 1 ">
        <w:r w:rsidR="000C09B3">
          <w:rPr>
            <w:noProof/>
          </w:rPr>
          <w:t>58</w:t>
        </w:r>
      </w:fldSimple>
      <w:r w:rsidRPr="0023743B">
        <w:t xml:space="preserve"> </w:t>
      </w:r>
      <w:r>
        <w:t xml:space="preserve">Giao diện chọn câu hỏi dạng </w:t>
      </w:r>
      <w:r w:rsidRPr="00F638E6">
        <w:rPr>
          <w:iCs w:val="0"/>
        </w:rPr>
        <w:t>Numerical input</w:t>
      </w:r>
      <w:bookmarkEnd w:id="555"/>
    </w:p>
    <w:p w14:paraId="076B2907" w14:textId="4F4EF898" w:rsidR="00265A05" w:rsidRPr="00F728A3" w:rsidRDefault="00265A05" w:rsidP="00794D58">
      <w:pPr>
        <w:pStyle w:val="NormalWeb"/>
        <w:numPr>
          <w:ilvl w:val="0"/>
          <w:numId w:val="49"/>
        </w:numPr>
        <w:shd w:val="clear" w:color="auto" w:fill="FFFFFF"/>
        <w:spacing w:before="0" w:beforeAutospacing="0" w:line="360" w:lineRule="auto"/>
        <w:jc w:val="both"/>
        <w:rPr>
          <w:color w:val="222832"/>
          <w:sz w:val="26"/>
          <w:szCs w:val="26"/>
        </w:rPr>
      </w:pPr>
      <w:r w:rsidRPr="00F728A3">
        <w:rPr>
          <w:sz w:val="26"/>
          <w:szCs w:val="26"/>
        </w:rPr>
        <w:t xml:space="preserve">Để nhập tên hiển thị cho </w:t>
      </w:r>
      <w:r w:rsidR="00EE5511">
        <w:rPr>
          <w:sz w:val="26"/>
          <w:szCs w:val="26"/>
        </w:rPr>
        <w:t>câu hỏi</w:t>
      </w:r>
      <w:r w:rsidRPr="00F728A3">
        <w:rPr>
          <w:sz w:val="26"/>
          <w:szCs w:val="26"/>
        </w:rPr>
        <w:t>, nhấp vào biểu tượng bút để chỉnh sửa</w:t>
      </w:r>
      <w:r w:rsidRPr="00F728A3">
        <w:rPr>
          <w:color w:val="222832"/>
          <w:sz w:val="26"/>
          <w:szCs w:val="26"/>
        </w:rPr>
        <w:t>.</w:t>
      </w:r>
    </w:p>
    <w:p w14:paraId="3511B102" w14:textId="77777777" w:rsidR="00265A05" w:rsidRPr="00F728A3" w:rsidRDefault="00265A05" w:rsidP="00794D58">
      <w:pPr>
        <w:pStyle w:val="NormalWeb"/>
        <w:numPr>
          <w:ilvl w:val="0"/>
          <w:numId w:val="49"/>
        </w:numPr>
        <w:shd w:val="clear" w:color="auto" w:fill="FFFFFF"/>
        <w:spacing w:before="0" w:beforeAutospacing="0" w:line="360" w:lineRule="auto"/>
        <w:jc w:val="both"/>
        <w:rPr>
          <w:color w:val="222832"/>
          <w:sz w:val="26"/>
          <w:szCs w:val="26"/>
        </w:rPr>
      </w:pPr>
      <w:r>
        <w:rPr>
          <w:color w:val="222832"/>
          <w:sz w:val="26"/>
          <w:szCs w:val="26"/>
        </w:rPr>
        <w:t>Nhập câu hỏi vào trường</w:t>
      </w:r>
      <w:r w:rsidRPr="00F728A3">
        <w:rPr>
          <w:color w:val="222832"/>
          <w:sz w:val="26"/>
          <w:szCs w:val="26"/>
        </w:rPr>
        <w:t> </w:t>
      </w:r>
      <w:r w:rsidRPr="00F728A3">
        <w:rPr>
          <w:rStyle w:val="Strong"/>
          <w:rFonts w:eastAsia="SimSun"/>
          <w:color w:val="222832"/>
          <w:sz w:val="26"/>
          <w:szCs w:val="26"/>
        </w:rPr>
        <w:t>Question</w:t>
      </w:r>
      <w:r w:rsidRPr="00F728A3">
        <w:rPr>
          <w:color w:val="222832"/>
          <w:sz w:val="26"/>
          <w:szCs w:val="26"/>
        </w:rPr>
        <w:t>.</w:t>
      </w:r>
    </w:p>
    <w:p w14:paraId="02C06DCD" w14:textId="77777777" w:rsidR="00265A05" w:rsidRPr="00F728A3" w:rsidRDefault="00265A05" w:rsidP="00794D58">
      <w:pPr>
        <w:pStyle w:val="NormalWeb"/>
        <w:numPr>
          <w:ilvl w:val="0"/>
          <w:numId w:val="49"/>
        </w:numPr>
        <w:shd w:val="clear" w:color="auto" w:fill="FFFFFF"/>
        <w:spacing w:before="0" w:beforeAutospacing="0" w:line="360" w:lineRule="auto"/>
        <w:jc w:val="both"/>
        <w:rPr>
          <w:color w:val="222832"/>
          <w:sz w:val="26"/>
          <w:szCs w:val="26"/>
        </w:rPr>
      </w:pPr>
      <w:r>
        <w:rPr>
          <w:color w:val="222832"/>
          <w:sz w:val="26"/>
          <w:szCs w:val="26"/>
        </w:rPr>
        <w:t>Nhập giải thích đáp án vào trường</w:t>
      </w:r>
      <w:r w:rsidRPr="00F728A3">
        <w:rPr>
          <w:color w:val="222832"/>
          <w:sz w:val="26"/>
          <w:szCs w:val="26"/>
        </w:rPr>
        <w:t> </w:t>
      </w:r>
      <w:r w:rsidRPr="00F728A3">
        <w:rPr>
          <w:rStyle w:val="Strong"/>
          <w:rFonts w:eastAsia="SimSun"/>
          <w:color w:val="222832"/>
          <w:sz w:val="26"/>
          <w:szCs w:val="26"/>
        </w:rPr>
        <w:t>Explanation</w:t>
      </w:r>
      <w:r w:rsidRPr="00F728A3">
        <w:rPr>
          <w:color w:val="222832"/>
          <w:sz w:val="26"/>
          <w:szCs w:val="26"/>
        </w:rPr>
        <w:t>.</w:t>
      </w:r>
    </w:p>
    <w:p w14:paraId="2B40FD4F" w14:textId="77777777" w:rsidR="00265A05" w:rsidRPr="00F728A3" w:rsidRDefault="00265A05" w:rsidP="00794D58">
      <w:pPr>
        <w:pStyle w:val="NormalWeb"/>
        <w:numPr>
          <w:ilvl w:val="0"/>
          <w:numId w:val="49"/>
        </w:numPr>
        <w:shd w:val="clear" w:color="auto" w:fill="FFFFFF"/>
        <w:spacing w:before="0" w:beforeAutospacing="0" w:line="360" w:lineRule="auto"/>
        <w:jc w:val="both"/>
        <w:rPr>
          <w:color w:val="222832"/>
          <w:sz w:val="26"/>
          <w:szCs w:val="26"/>
        </w:rPr>
      </w:pPr>
      <w:r>
        <w:rPr>
          <w:color w:val="222832"/>
          <w:sz w:val="26"/>
          <w:szCs w:val="26"/>
        </w:rPr>
        <w:t>Nhập các đáp án vào trường</w:t>
      </w:r>
      <w:r w:rsidRPr="00F728A3">
        <w:rPr>
          <w:color w:val="222832"/>
          <w:sz w:val="26"/>
          <w:szCs w:val="26"/>
        </w:rPr>
        <w:t xml:space="preserve"> Answer. Chọn câu trả lời đúng bằng cách tích vào nút radio. Có thể thêm câu trả lời bổ sung bằng cách nhấp vào nút</w:t>
      </w:r>
      <w:r w:rsidRPr="00F728A3">
        <w:rPr>
          <w:rStyle w:val="Strong"/>
          <w:rFonts w:eastAsia="SimSun"/>
          <w:b w:val="0"/>
          <w:bCs w:val="0"/>
          <w:color w:val="222832"/>
          <w:sz w:val="26"/>
          <w:szCs w:val="26"/>
        </w:rPr>
        <w:t xml:space="preserve"> </w:t>
      </w:r>
      <w:r w:rsidRPr="00F728A3">
        <w:rPr>
          <w:rStyle w:val="Strong"/>
          <w:rFonts w:eastAsia="SimSun"/>
          <w:color w:val="222832"/>
          <w:sz w:val="26"/>
          <w:szCs w:val="26"/>
        </w:rPr>
        <w:t>Add answer</w:t>
      </w:r>
      <w:r w:rsidRPr="00F728A3">
        <w:rPr>
          <w:color w:val="222832"/>
          <w:sz w:val="26"/>
          <w:szCs w:val="26"/>
        </w:rPr>
        <w:t>. Có thể xóa câu trả lời bằng cách nhấp vào biểu tượng thùng rác. Có thể cung cấp phản hồi cho mỗi câu trả lời.</w:t>
      </w:r>
    </w:p>
    <w:p w14:paraId="77427D24" w14:textId="77777777" w:rsidR="00265A05" w:rsidRDefault="00265A05" w:rsidP="00794D58">
      <w:pPr>
        <w:pStyle w:val="NormalWeb"/>
        <w:numPr>
          <w:ilvl w:val="0"/>
          <w:numId w:val="49"/>
        </w:numPr>
        <w:shd w:val="clear" w:color="auto" w:fill="FFFFFF"/>
        <w:spacing w:before="0" w:beforeAutospacing="0" w:after="0" w:afterAutospacing="0" w:line="360" w:lineRule="auto"/>
        <w:jc w:val="both"/>
        <w:rPr>
          <w:color w:val="222832"/>
          <w:sz w:val="26"/>
          <w:szCs w:val="26"/>
        </w:rPr>
      </w:pPr>
      <w:r w:rsidRPr="00DC5488">
        <w:t>Chọn và điền vào bất kỳ cài đặt mong muốn nào ở</w:t>
      </w:r>
      <w:r>
        <w:t xml:space="preserve"> các trường</w:t>
      </w:r>
      <w:r w:rsidRPr="00DC5488">
        <w:t xml:space="preserve"> bên phải</w:t>
      </w:r>
      <w:r w:rsidRPr="00F728A3">
        <w:rPr>
          <w:color w:val="222832"/>
          <w:sz w:val="26"/>
          <w:szCs w:val="26"/>
        </w:rPr>
        <w:t>.</w:t>
      </w:r>
    </w:p>
    <w:p w14:paraId="4CC7BCD2" w14:textId="77777777" w:rsidR="00265A05" w:rsidRPr="00BE1383" w:rsidRDefault="00265A05" w:rsidP="00794D58">
      <w:pPr>
        <w:pStyle w:val="BodyText"/>
        <w:numPr>
          <w:ilvl w:val="0"/>
          <w:numId w:val="49"/>
        </w:numPr>
      </w:pPr>
      <w:r>
        <w:rPr>
          <w:lang w:val="en-US"/>
        </w:rPr>
        <w:t xml:space="preserve">Nếu muốn chuyển đổi sang giao diện soạn thảo nâng cao, nhấn vào </w:t>
      </w:r>
      <w:r w:rsidRPr="00DC59A8">
        <w:rPr>
          <w:b/>
          <w:bCs/>
          <w:lang w:val="en-US"/>
        </w:rPr>
        <w:t>Switch to advanced editor</w:t>
      </w:r>
      <w:r>
        <w:rPr>
          <w:lang w:val="en-US"/>
        </w:rPr>
        <w:t xml:space="preserve"> ở cuối thanh cuộn bên phải. </w:t>
      </w:r>
    </w:p>
    <w:p w14:paraId="25A3B01D" w14:textId="7C82E634" w:rsidR="00265A05" w:rsidRPr="00BA24C5" w:rsidRDefault="00265A05" w:rsidP="00265A05">
      <w:pPr>
        <w:pStyle w:val="BodyText"/>
      </w:pPr>
      <w:r>
        <w:rPr>
          <w:lang w:val="en-US"/>
        </w:rPr>
        <w:t xml:space="preserve">Xuất hiện hộp thoại thông báo về việc không thể quay lại giao diện cơ bản sau khi đã chuyển sang giao diện nâng cao, tiếp tục chọn </w:t>
      </w:r>
      <w:r w:rsidRPr="00DC59A8">
        <w:rPr>
          <w:b/>
          <w:bCs/>
          <w:lang w:val="en-US"/>
        </w:rPr>
        <w:t>Switch to advanced editor</w:t>
      </w:r>
      <w:r>
        <w:rPr>
          <w:b/>
          <w:bCs/>
          <w:lang w:val="en-US"/>
        </w:rPr>
        <w:t xml:space="preserve">. </w:t>
      </w:r>
      <w:r w:rsidRPr="00F728A3">
        <w:rPr>
          <w:lang w:val="en-US"/>
        </w:rPr>
        <w:t xml:space="preserve">Dạng nâng cao của </w:t>
      </w:r>
      <w:r w:rsidR="00F638E6" w:rsidRPr="00F638E6">
        <w:rPr>
          <w:lang w:val="en-US"/>
        </w:rPr>
        <w:t>Numerical input</w:t>
      </w:r>
      <w:r w:rsidRPr="00F728A3">
        <w:rPr>
          <w:lang w:val="en-US"/>
        </w:rPr>
        <w:t xml:space="preserve"> như sau:</w:t>
      </w:r>
    </w:p>
    <w:p w14:paraId="13A80AA0" w14:textId="4EE9F902" w:rsidR="00265A05" w:rsidRDefault="00F638E6" w:rsidP="00265A05">
      <w:pPr>
        <w:pStyle w:val="BodyText"/>
        <w:keepNext/>
        <w:ind w:firstLine="0"/>
        <w:jc w:val="center"/>
      </w:pPr>
      <w:r>
        <w:rPr>
          <w:noProof/>
        </w:rPr>
        <w:drawing>
          <wp:inline distT="0" distB="0" distL="0" distR="0" wp14:anchorId="0102A95B" wp14:editId="0D80497D">
            <wp:extent cx="5940425" cy="672465"/>
            <wp:effectExtent l="0" t="0" r="3175" b="0"/>
            <wp:docPr id="978507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7242" name="Picture 978507242"/>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0425" cy="672465"/>
                    </a:xfrm>
                    <a:prstGeom prst="rect">
                      <a:avLst/>
                    </a:prstGeom>
                  </pic:spPr>
                </pic:pic>
              </a:graphicData>
            </a:graphic>
          </wp:inline>
        </w:drawing>
      </w:r>
    </w:p>
    <w:p w14:paraId="30AC578B" w14:textId="5DDCCE78" w:rsidR="00265A05" w:rsidRDefault="0023743B" w:rsidP="0023743B">
      <w:pPr>
        <w:pStyle w:val="Caption"/>
        <w:rPr>
          <w:iCs w:val="0"/>
        </w:rPr>
      </w:pPr>
      <w:bookmarkStart w:id="556" w:name="_Toc179881237"/>
      <w:r>
        <w:t xml:space="preserve">Hình </w:t>
      </w:r>
      <w:fldSimple w:instr=" STYLEREF 1 \s ">
        <w:r w:rsidR="000C09B3">
          <w:rPr>
            <w:noProof/>
          </w:rPr>
          <w:t>4</w:t>
        </w:r>
      </w:fldSimple>
      <w:r w:rsidR="00922610">
        <w:t>.</w:t>
      </w:r>
      <w:fldSimple w:instr=" SEQ Hình \* ARABIC \s 1 ">
        <w:r w:rsidR="000C09B3">
          <w:rPr>
            <w:noProof/>
          </w:rPr>
          <w:t>59</w:t>
        </w:r>
      </w:fldSimple>
      <w:r w:rsidRPr="0023743B">
        <w:t xml:space="preserve"> </w:t>
      </w:r>
      <w:r>
        <w:t xml:space="preserve">Dạng nâng cao của </w:t>
      </w:r>
      <w:r w:rsidRPr="00F638E6">
        <w:rPr>
          <w:iCs w:val="0"/>
        </w:rPr>
        <w:t>Numerical input</w:t>
      </w:r>
      <w:bookmarkEnd w:id="556"/>
    </w:p>
    <w:p w14:paraId="7B3727DF" w14:textId="77777777" w:rsidR="00BB7F2A" w:rsidRDefault="00BB7F2A" w:rsidP="00BB7F2A"/>
    <w:p w14:paraId="6EAA4530" w14:textId="77777777" w:rsidR="00BB7F2A" w:rsidRDefault="00BB7F2A" w:rsidP="00BB7F2A"/>
    <w:p w14:paraId="04D839F4" w14:textId="77777777" w:rsidR="00BB7F2A" w:rsidRDefault="00BB7F2A" w:rsidP="00BB7F2A"/>
    <w:p w14:paraId="4084811E" w14:textId="77777777" w:rsidR="00BB7F2A" w:rsidRDefault="00BB7F2A" w:rsidP="00BB7F2A"/>
    <w:p w14:paraId="3D0EADDE" w14:textId="77777777" w:rsidR="00BB7F2A" w:rsidRPr="00BB7F2A" w:rsidRDefault="00BB7F2A" w:rsidP="00BB7F2A"/>
    <w:p w14:paraId="5EA74AE8" w14:textId="77777777" w:rsidR="00265A05" w:rsidRPr="00BE1383" w:rsidRDefault="00265A05" w:rsidP="00794D58">
      <w:pPr>
        <w:pStyle w:val="BodyText"/>
        <w:numPr>
          <w:ilvl w:val="0"/>
          <w:numId w:val="49"/>
        </w:numPr>
      </w:pPr>
      <w:r>
        <w:rPr>
          <w:lang w:val="en-US"/>
        </w:rPr>
        <w:lastRenderedPageBreak/>
        <w:t>Sau khi hoàn tất câu hỏi và đáp áp, nhấp vào</w:t>
      </w:r>
      <w:r w:rsidRPr="001A73C9">
        <w:t> </w:t>
      </w:r>
      <w:r w:rsidRPr="001A73C9">
        <w:rPr>
          <w:b/>
          <w:bCs/>
        </w:rPr>
        <w:t>Save</w:t>
      </w:r>
      <w:r w:rsidRPr="001A73C9">
        <w:t>.</w:t>
      </w:r>
    </w:p>
    <w:p w14:paraId="52F19733" w14:textId="2D46F3E6" w:rsidR="00265A05" w:rsidRPr="00BA24C5" w:rsidRDefault="00265A05" w:rsidP="00265A05">
      <w:pPr>
        <w:pStyle w:val="BodyText"/>
        <w:ind w:firstLine="0"/>
      </w:pPr>
      <w:r>
        <w:rPr>
          <w:lang w:val="en-US"/>
        </w:rPr>
        <w:t xml:space="preserve"> Giao diện cơ bản của câu hỏi </w:t>
      </w:r>
      <w:r w:rsidR="00F638E6">
        <w:rPr>
          <w:lang w:val="en-US"/>
        </w:rPr>
        <w:t>dạng số</w:t>
      </w:r>
      <w:r>
        <w:rPr>
          <w:lang w:val="en-US"/>
        </w:rPr>
        <w:t xml:space="preserve"> hiển thị trong Studio như sau:</w:t>
      </w:r>
    </w:p>
    <w:p w14:paraId="19424F1B" w14:textId="23C36A7C" w:rsidR="00265A05" w:rsidRDefault="00F638E6" w:rsidP="00265A05">
      <w:pPr>
        <w:pStyle w:val="BodyText"/>
        <w:keepNext/>
        <w:ind w:firstLine="0"/>
        <w:jc w:val="center"/>
      </w:pPr>
      <w:r>
        <w:rPr>
          <w:noProof/>
        </w:rPr>
        <w:drawing>
          <wp:inline distT="0" distB="0" distL="0" distR="0" wp14:anchorId="1AD8CA4D" wp14:editId="4C091DA1">
            <wp:extent cx="5940425" cy="2501265"/>
            <wp:effectExtent l="0" t="0" r="3175" b="0"/>
            <wp:docPr id="722713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335" name="Picture 15"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40425" cy="2501265"/>
                    </a:xfrm>
                    <a:prstGeom prst="rect">
                      <a:avLst/>
                    </a:prstGeom>
                  </pic:spPr>
                </pic:pic>
              </a:graphicData>
            </a:graphic>
          </wp:inline>
        </w:drawing>
      </w:r>
    </w:p>
    <w:p w14:paraId="00A0DF9F" w14:textId="0936FE79" w:rsidR="00BE1383" w:rsidRPr="00BE1383" w:rsidRDefault="0023743B" w:rsidP="0023743B">
      <w:pPr>
        <w:pStyle w:val="Caption"/>
      </w:pPr>
      <w:bookmarkStart w:id="557" w:name="_Toc179881238"/>
      <w:r>
        <w:t xml:space="preserve">Hình </w:t>
      </w:r>
      <w:fldSimple w:instr=" STYLEREF 1 \s ">
        <w:r w:rsidR="000C09B3">
          <w:rPr>
            <w:noProof/>
          </w:rPr>
          <w:t>4</w:t>
        </w:r>
      </w:fldSimple>
      <w:r w:rsidR="00922610">
        <w:t>.</w:t>
      </w:r>
      <w:fldSimple w:instr=" SEQ Hình \* ARABIC \s 1 ">
        <w:r w:rsidR="000C09B3">
          <w:rPr>
            <w:noProof/>
          </w:rPr>
          <w:t>60</w:t>
        </w:r>
      </w:fldSimple>
      <w:r w:rsidRPr="0023743B">
        <w:t xml:space="preserve"> </w:t>
      </w:r>
      <w:r>
        <w:t xml:space="preserve">Giao diện câu hỏi dạng </w:t>
      </w:r>
      <w:r w:rsidRPr="00F638E6">
        <w:rPr>
          <w:iCs w:val="0"/>
        </w:rPr>
        <w:t>Numerical input</w:t>
      </w:r>
      <w:bookmarkEnd w:id="557"/>
    </w:p>
    <w:p w14:paraId="17CFD4ED" w14:textId="01020AF1" w:rsidR="00BE1383" w:rsidRDefault="00F638E6" w:rsidP="00BE1383">
      <w:pPr>
        <w:pStyle w:val="Heading4"/>
        <w:rPr>
          <w:i w:val="0"/>
          <w:iCs w:val="0"/>
        </w:rPr>
      </w:pPr>
      <w:r>
        <w:rPr>
          <w:i w:val="0"/>
          <w:iCs w:val="0"/>
        </w:rPr>
        <w:t xml:space="preserve">Thêm câu hỏi dạng </w:t>
      </w:r>
      <w:r w:rsidR="009F70F3">
        <w:rPr>
          <w:i w:val="0"/>
          <w:iCs w:val="0"/>
        </w:rPr>
        <w:t>câu trả lời văn bản (Text input)</w:t>
      </w:r>
    </w:p>
    <w:p w14:paraId="6D7D6AA2" w14:textId="77777777" w:rsidR="009F70F3" w:rsidRPr="00F728A3" w:rsidRDefault="009F70F3" w:rsidP="00794D58">
      <w:pPr>
        <w:pStyle w:val="NormalWeb"/>
        <w:numPr>
          <w:ilvl w:val="0"/>
          <w:numId w:val="50"/>
        </w:numPr>
        <w:shd w:val="clear" w:color="auto" w:fill="FFFFFF"/>
        <w:spacing w:before="0" w:beforeAutospacing="0" w:line="360" w:lineRule="auto"/>
        <w:jc w:val="both"/>
        <w:rPr>
          <w:color w:val="222832"/>
          <w:sz w:val="26"/>
          <w:szCs w:val="26"/>
        </w:rPr>
      </w:pPr>
      <w:r w:rsidRPr="00F728A3">
        <w:rPr>
          <w:color w:val="222832"/>
          <w:sz w:val="26"/>
          <w:szCs w:val="26"/>
        </w:rPr>
        <w:t xml:space="preserve">Trong unit cần đặt câu hỏi, chọn </w:t>
      </w:r>
      <w:r w:rsidRPr="00F638E6">
        <w:rPr>
          <w:b/>
          <w:bCs/>
          <w:color w:val="222832"/>
          <w:sz w:val="26"/>
          <w:szCs w:val="26"/>
        </w:rPr>
        <w:t>Problem</w:t>
      </w:r>
      <w:r w:rsidRPr="00F728A3">
        <w:rPr>
          <w:color w:val="222832"/>
          <w:sz w:val="26"/>
          <w:szCs w:val="26"/>
        </w:rPr>
        <w:t xml:space="preserve"> ở cuối trang.</w:t>
      </w:r>
    </w:p>
    <w:p w14:paraId="7F70BC03" w14:textId="4125DFAD" w:rsidR="009F70F3" w:rsidRDefault="009F70F3" w:rsidP="00794D58">
      <w:pPr>
        <w:pStyle w:val="NormalWeb"/>
        <w:numPr>
          <w:ilvl w:val="0"/>
          <w:numId w:val="50"/>
        </w:numPr>
        <w:shd w:val="clear" w:color="auto" w:fill="FFFFFF"/>
        <w:spacing w:line="360" w:lineRule="auto"/>
        <w:jc w:val="both"/>
        <w:rPr>
          <w:color w:val="222832"/>
          <w:sz w:val="26"/>
          <w:szCs w:val="26"/>
        </w:rPr>
      </w:pPr>
      <w:r w:rsidRPr="00F728A3">
        <w:rPr>
          <w:color w:val="222832"/>
          <w:sz w:val="26"/>
          <w:szCs w:val="26"/>
        </w:rPr>
        <w:t xml:space="preserve">Từ danh sách các loại problem , chọn </w:t>
      </w:r>
      <w:r>
        <w:rPr>
          <w:b/>
          <w:bCs/>
          <w:color w:val="222832"/>
          <w:sz w:val="26"/>
          <w:szCs w:val="26"/>
        </w:rPr>
        <w:t>Text input</w:t>
      </w:r>
      <w:r w:rsidRPr="00F728A3">
        <w:rPr>
          <w:color w:val="222832"/>
          <w:sz w:val="26"/>
          <w:szCs w:val="26"/>
        </w:rPr>
        <w:t xml:space="preserve"> trong giao diện sau:</w:t>
      </w:r>
    </w:p>
    <w:p w14:paraId="22E9C656" w14:textId="03339E26" w:rsidR="009F70F3" w:rsidRDefault="009F70F3" w:rsidP="009F70F3">
      <w:pPr>
        <w:pStyle w:val="NormalWeb"/>
        <w:keepNext/>
        <w:shd w:val="clear" w:color="auto" w:fill="FFFFFF"/>
        <w:spacing w:after="0" w:afterAutospacing="0" w:line="360" w:lineRule="auto"/>
        <w:jc w:val="center"/>
      </w:pPr>
      <w:r>
        <w:rPr>
          <w:noProof/>
        </w:rPr>
        <w:drawing>
          <wp:inline distT="0" distB="0" distL="0" distR="0" wp14:anchorId="6E46CE33" wp14:editId="2C7FA698">
            <wp:extent cx="5940425" cy="2463800"/>
            <wp:effectExtent l="0" t="0" r="3175" b="0"/>
            <wp:docPr id="41786124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61249" name="Picture 16"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940425" cy="2463800"/>
                    </a:xfrm>
                    <a:prstGeom prst="rect">
                      <a:avLst/>
                    </a:prstGeom>
                  </pic:spPr>
                </pic:pic>
              </a:graphicData>
            </a:graphic>
          </wp:inline>
        </w:drawing>
      </w:r>
    </w:p>
    <w:p w14:paraId="7D6AA5D5" w14:textId="2CF5F649" w:rsidR="009F70F3" w:rsidRPr="00F728A3" w:rsidRDefault="0023743B" w:rsidP="0023743B">
      <w:pPr>
        <w:pStyle w:val="Caption"/>
        <w:rPr>
          <w:color w:val="222832"/>
          <w:szCs w:val="26"/>
        </w:rPr>
      </w:pPr>
      <w:bookmarkStart w:id="558" w:name="_Toc179881239"/>
      <w:r>
        <w:t xml:space="preserve">Hình </w:t>
      </w:r>
      <w:fldSimple w:instr=" STYLEREF 1 \s ">
        <w:r w:rsidR="000C09B3">
          <w:rPr>
            <w:noProof/>
          </w:rPr>
          <w:t>4</w:t>
        </w:r>
      </w:fldSimple>
      <w:r w:rsidR="00922610">
        <w:t>.</w:t>
      </w:r>
      <w:fldSimple w:instr=" SEQ Hình \* ARABIC \s 1 ">
        <w:r w:rsidR="000C09B3">
          <w:rPr>
            <w:noProof/>
          </w:rPr>
          <w:t>61</w:t>
        </w:r>
      </w:fldSimple>
      <w:r w:rsidRPr="0023743B">
        <w:t xml:space="preserve"> </w:t>
      </w:r>
      <w:r>
        <w:t xml:space="preserve">Giao diện chọn câu hỏi dạng </w:t>
      </w:r>
      <w:r>
        <w:rPr>
          <w:iCs w:val="0"/>
        </w:rPr>
        <w:t>Text input</w:t>
      </w:r>
      <w:bookmarkEnd w:id="558"/>
    </w:p>
    <w:p w14:paraId="7F68DF5A" w14:textId="5A474E66" w:rsidR="009F70F3" w:rsidRPr="003F4A76" w:rsidRDefault="009F70F3" w:rsidP="00794D58">
      <w:pPr>
        <w:pStyle w:val="NormalWeb"/>
        <w:numPr>
          <w:ilvl w:val="0"/>
          <w:numId w:val="50"/>
        </w:numPr>
        <w:shd w:val="clear" w:color="auto" w:fill="FFFFFF"/>
        <w:spacing w:before="0" w:beforeAutospacing="0" w:line="360" w:lineRule="auto"/>
        <w:jc w:val="both"/>
        <w:rPr>
          <w:sz w:val="26"/>
          <w:szCs w:val="26"/>
        </w:rPr>
      </w:pPr>
      <w:r w:rsidRPr="003F4A76">
        <w:rPr>
          <w:sz w:val="26"/>
          <w:szCs w:val="26"/>
        </w:rPr>
        <w:t xml:space="preserve">Để nhập tên hiển thị cho </w:t>
      </w:r>
      <w:r w:rsidR="00EE5511" w:rsidRPr="003F4A76">
        <w:rPr>
          <w:sz w:val="26"/>
          <w:szCs w:val="26"/>
        </w:rPr>
        <w:t>câu hỏi</w:t>
      </w:r>
      <w:r w:rsidRPr="003F4A76">
        <w:rPr>
          <w:sz w:val="26"/>
          <w:szCs w:val="26"/>
        </w:rPr>
        <w:t>, nhấp vào biểu tượng bút để chỉnh sửa.</w:t>
      </w:r>
    </w:p>
    <w:p w14:paraId="754D6D03" w14:textId="77777777" w:rsidR="009F70F3" w:rsidRPr="003F4A76" w:rsidRDefault="009F70F3" w:rsidP="00794D58">
      <w:pPr>
        <w:pStyle w:val="NormalWeb"/>
        <w:numPr>
          <w:ilvl w:val="0"/>
          <w:numId w:val="50"/>
        </w:numPr>
        <w:shd w:val="clear" w:color="auto" w:fill="FFFFFF"/>
        <w:spacing w:before="0" w:beforeAutospacing="0" w:line="360" w:lineRule="auto"/>
        <w:jc w:val="both"/>
        <w:rPr>
          <w:sz w:val="26"/>
          <w:szCs w:val="26"/>
        </w:rPr>
      </w:pPr>
      <w:r w:rsidRPr="003F4A76">
        <w:rPr>
          <w:sz w:val="26"/>
          <w:szCs w:val="26"/>
        </w:rPr>
        <w:t>Nhập câu hỏi vào trường </w:t>
      </w:r>
      <w:r w:rsidRPr="003F4A76">
        <w:rPr>
          <w:rStyle w:val="Strong"/>
          <w:rFonts w:eastAsia="SimSun"/>
          <w:sz w:val="26"/>
          <w:szCs w:val="26"/>
        </w:rPr>
        <w:t>Question</w:t>
      </w:r>
      <w:r w:rsidRPr="003F4A76">
        <w:rPr>
          <w:sz w:val="26"/>
          <w:szCs w:val="26"/>
        </w:rPr>
        <w:t>.</w:t>
      </w:r>
    </w:p>
    <w:p w14:paraId="365C0CE4" w14:textId="77777777" w:rsidR="009F70F3" w:rsidRPr="003F4A76" w:rsidRDefault="009F70F3" w:rsidP="00794D58">
      <w:pPr>
        <w:pStyle w:val="NormalWeb"/>
        <w:numPr>
          <w:ilvl w:val="0"/>
          <w:numId w:val="50"/>
        </w:numPr>
        <w:shd w:val="clear" w:color="auto" w:fill="FFFFFF"/>
        <w:spacing w:before="0" w:beforeAutospacing="0" w:line="360" w:lineRule="auto"/>
        <w:jc w:val="both"/>
        <w:rPr>
          <w:sz w:val="26"/>
          <w:szCs w:val="26"/>
        </w:rPr>
      </w:pPr>
      <w:r w:rsidRPr="003F4A76">
        <w:rPr>
          <w:sz w:val="26"/>
          <w:szCs w:val="26"/>
        </w:rPr>
        <w:t>Nhập giải thích đáp án vào trường </w:t>
      </w:r>
      <w:r w:rsidRPr="003F4A76">
        <w:rPr>
          <w:rStyle w:val="Strong"/>
          <w:rFonts w:eastAsia="SimSun"/>
          <w:sz w:val="26"/>
          <w:szCs w:val="26"/>
        </w:rPr>
        <w:t>Explanation</w:t>
      </w:r>
      <w:r w:rsidRPr="003F4A76">
        <w:rPr>
          <w:sz w:val="26"/>
          <w:szCs w:val="26"/>
        </w:rPr>
        <w:t>.</w:t>
      </w:r>
    </w:p>
    <w:p w14:paraId="046769F6" w14:textId="77777777" w:rsidR="009F70F3" w:rsidRPr="003F4A76" w:rsidRDefault="009F70F3" w:rsidP="00794D58">
      <w:pPr>
        <w:pStyle w:val="NormalWeb"/>
        <w:numPr>
          <w:ilvl w:val="0"/>
          <w:numId w:val="50"/>
        </w:numPr>
        <w:shd w:val="clear" w:color="auto" w:fill="FFFFFF"/>
        <w:spacing w:before="0" w:beforeAutospacing="0" w:line="360" w:lineRule="auto"/>
        <w:jc w:val="both"/>
        <w:rPr>
          <w:sz w:val="26"/>
          <w:szCs w:val="26"/>
        </w:rPr>
      </w:pPr>
      <w:r w:rsidRPr="003F4A76">
        <w:rPr>
          <w:sz w:val="26"/>
          <w:szCs w:val="26"/>
        </w:rPr>
        <w:t>Nhập các đáp án vào trường Answer. Chọn câu trả lời đúng bằng cách tích vào nút radio. Có thể thêm câu trả lời bổ sung bằng cách nhấp vào nút</w:t>
      </w:r>
      <w:r w:rsidRPr="003F4A76">
        <w:rPr>
          <w:rStyle w:val="Strong"/>
          <w:rFonts w:eastAsia="SimSun"/>
          <w:b w:val="0"/>
          <w:bCs w:val="0"/>
          <w:sz w:val="26"/>
          <w:szCs w:val="26"/>
        </w:rPr>
        <w:t xml:space="preserve"> </w:t>
      </w:r>
      <w:r w:rsidRPr="003F4A76">
        <w:rPr>
          <w:rStyle w:val="Strong"/>
          <w:rFonts w:eastAsia="SimSun"/>
          <w:sz w:val="26"/>
          <w:szCs w:val="26"/>
        </w:rPr>
        <w:t>Add answer</w:t>
      </w:r>
      <w:r w:rsidRPr="003F4A76">
        <w:rPr>
          <w:sz w:val="26"/>
          <w:szCs w:val="26"/>
        </w:rPr>
        <w:t xml:space="preserve">. Có </w:t>
      </w:r>
      <w:r w:rsidRPr="003F4A76">
        <w:rPr>
          <w:sz w:val="26"/>
          <w:szCs w:val="26"/>
        </w:rPr>
        <w:lastRenderedPageBreak/>
        <w:t>thể xóa câu trả lời bằng cách nhấp vào biểu tượng thùng rác. Có thể cung cấp phản hồi cho mỗi câu trả lời.</w:t>
      </w:r>
    </w:p>
    <w:p w14:paraId="0E58C1C3" w14:textId="77777777" w:rsidR="009F70F3" w:rsidRPr="003F4A76" w:rsidRDefault="009F70F3" w:rsidP="00794D58">
      <w:pPr>
        <w:pStyle w:val="NormalWeb"/>
        <w:numPr>
          <w:ilvl w:val="0"/>
          <w:numId w:val="50"/>
        </w:numPr>
        <w:shd w:val="clear" w:color="auto" w:fill="FFFFFF"/>
        <w:spacing w:before="0" w:beforeAutospacing="0" w:after="0" w:afterAutospacing="0" w:line="360" w:lineRule="auto"/>
        <w:jc w:val="both"/>
        <w:rPr>
          <w:sz w:val="26"/>
          <w:szCs w:val="26"/>
        </w:rPr>
      </w:pPr>
      <w:r w:rsidRPr="003F4A76">
        <w:rPr>
          <w:sz w:val="26"/>
          <w:szCs w:val="26"/>
        </w:rPr>
        <w:t>Chọn và điền vào bất kỳ cài đặt mong muốn nào ở các trường bên phải.</w:t>
      </w:r>
    </w:p>
    <w:p w14:paraId="7E0DFC93" w14:textId="77777777" w:rsidR="009F70F3" w:rsidRPr="003F4A76" w:rsidRDefault="009F70F3" w:rsidP="00794D58">
      <w:pPr>
        <w:pStyle w:val="BodyText"/>
        <w:numPr>
          <w:ilvl w:val="0"/>
          <w:numId w:val="50"/>
        </w:numPr>
      </w:pPr>
      <w:r w:rsidRPr="003F4A76">
        <w:rPr>
          <w:lang w:val="en-US"/>
        </w:rPr>
        <w:t xml:space="preserve">Nếu muốn chuyển đổi sang giao diện soạn thảo nâng cao, nhấn vào </w:t>
      </w:r>
      <w:r w:rsidRPr="003F4A76">
        <w:rPr>
          <w:b/>
          <w:bCs/>
          <w:lang w:val="en-US"/>
        </w:rPr>
        <w:t>Switch to advanced editor</w:t>
      </w:r>
      <w:r w:rsidRPr="003F4A76">
        <w:rPr>
          <w:lang w:val="en-US"/>
        </w:rPr>
        <w:t xml:space="preserve"> ở cuối thanh cuộn bên phải. </w:t>
      </w:r>
    </w:p>
    <w:p w14:paraId="799F9014" w14:textId="15017E10" w:rsidR="009F70F3" w:rsidRPr="003F4A76" w:rsidRDefault="009F70F3" w:rsidP="009F70F3">
      <w:pPr>
        <w:pStyle w:val="BodyText"/>
      </w:pPr>
      <w:r w:rsidRPr="003F4A76">
        <w:rPr>
          <w:lang w:val="en-US"/>
        </w:rPr>
        <w:t xml:space="preserve">Xuất hiện hộp thoại thông báo về việc không thể quay lại giao diện cơ bản sau khi đã chuyển sang giao diện nâng cao, tiếp tục chọn </w:t>
      </w:r>
      <w:r w:rsidRPr="003F4A76">
        <w:rPr>
          <w:b/>
          <w:bCs/>
          <w:lang w:val="en-US"/>
        </w:rPr>
        <w:t xml:space="preserve">Switch to advanced editor. </w:t>
      </w:r>
      <w:r w:rsidRPr="003F4A76">
        <w:rPr>
          <w:lang w:val="en-US"/>
        </w:rPr>
        <w:t>Dạng nâng cao của Text input như sau:</w:t>
      </w:r>
    </w:p>
    <w:p w14:paraId="7967590E" w14:textId="259C268B" w:rsidR="009F70F3" w:rsidRDefault="009F70F3" w:rsidP="009F70F3">
      <w:pPr>
        <w:pStyle w:val="BodyText"/>
        <w:keepNext/>
        <w:ind w:firstLine="0"/>
        <w:jc w:val="center"/>
      </w:pPr>
      <w:r>
        <w:rPr>
          <w:noProof/>
        </w:rPr>
        <w:drawing>
          <wp:inline distT="0" distB="0" distL="0" distR="0" wp14:anchorId="727F6614" wp14:editId="5F81B16B">
            <wp:extent cx="5940425" cy="597535"/>
            <wp:effectExtent l="0" t="0" r="3175" b="0"/>
            <wp:docPr id="17886410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41094" name="Picture 178864109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0425" cy="597535"/>
                    </a:xfrm>
                    <a:prstGeom prst="rect">
                      <a:avLst/>
                    </a:prstGeom>
                  </pic:spPr>
                </pic:pic>
              </a:graphicData>
            </a:graphic>
          </wp:inline>
        </w:drawing>
      </w:r>
    </w:p>
    <w:p w14:paraId="0CD06FCA" w14:textId="2C4D9709" w:rsidR="009F70F3" w:rsidRPr="00F638E6" w:rsidRDefault="0023743B" w:rsidP="0023743B">
      <w:pPr>
        <w:pStyle w:val="Caption"/>
        <w:rPr>
          <w:iCs w:val="0"/>
          <w:lang w:val="vi"/>
        </w:rPr>
      </w:pPr>
      <w:bookmarkStart w:id="559" w:name="_Toc179881240"/>
      <w:r>
        <w:t xml:space="preserve">Hình </w:t>
      </w:r>
      <w:fldSimple w:instr=" STYLEREF 1 \s ">
        <w:r w:rsidR="000C09B3">
          <w:rPr>
            <w:noProof/>
          </w:rPr>
          <w:t>4</w:t>
        </w:r>
      </w:fldSimple>
      <w:r w:rsidR="00922610">
        <w:t>.</w:t>
      </w:r>
      <w:fldSimple w:instr=" SEQ Hình \* ARABIC \s 1 ">
        <w:r w:rsidR="000C09B3">
          <w:rPr>
            <w:noProof/>
          </w:rPr>
          <w:t>62</w:t>
        </w:r>
      </w:fldSimple>
      <w:r w:rsidRPr="0023743B">
        <w:t xml:space="preserve"> </w:t>
      </w:r>
      <w:r>
        <w:t xml:space="preserve">Dạng nâng cao của </w:t>
      </w:r>
      <w:r>
        <w:rPr>
          <w:iCs w:val="0"/>
        </w:rPr>
        <w:t>Text</w:t>
      </w:r>
      <w:r w:rsidRPr="00F638E6">
        <w:rPr>
          <w:iCs w:val="0"/>
        </w:rPr>
        <w:t xml:space="preserve"> input</w:t>
      </w:r>
      <w:bookmarkEnd w:id="559"/>
    </w:p>
    <w:p w14:paraId="335D5C0B" w14:textId="77777777" w:rsidR="009F70F3" w:rsidRPr="00BE1383" w:rsidRDefault="009F70F3" w:rsidP="00794D58">
      <w:pPr>
        <w:pStyle w:val="BodyText"/>
        <w:numPr>
          <w:ilvl w:val="0"/>
          <w:numId w:val="50"/>
        </w:numPr>
      </w:pPr>
      <w:r>
        <w:rPr>
          <w:lang w:val="en-US"/>
        </w:rPr>
        <w:t>Sau khi hoàn tất câu hỏi và đáp áp, nhấp vào</w:t>
      </w:r>
      <w:r w:rsidRPr="001A73C9">
        <w:t> </w:t>
      </w:r>
      <w:r w:rsidRPr="001A73C9">
        <w:rPr>
          <w:b/>
          <w:bCs/>
        </w:rPr>
        <w:t>Save</w:t>
      </w:r>
      <w:r w:rsidRPr="001A73C9">
        <w:t>.</w:t>
      </w:r>
    </w:p>
    <w:p w14:paraId="1FA0ECA9" w14:textId="64CB7923" w:rsidR="009F70F3" w:rsidRPr="00BA24C5" w:rsidRDefault="009F70F3" w:rsidP="009F70F3">
      <w:pPr>
        <w:pStyle w:val="BodyText"/>
        <w:ind w:firstLine="0"/>
      </w:pPr>
      <w:r>
        <w:rPr>
          <w:lang w:val="en-US"/>
        </w:rPr>
        <w:t xml:space="preserve"> Giao diện cơ bản của câu hỏi dạng văn bảng hiển thị trong Studio như sau:</w:t>
      </w:r>
    </w:p>
    <w:p w14:paraId="7BA3E0FD" w14:textId="47A2F028" w:rsidR="009F70F3" w:rsidRDefault="009F70F3" w:rsidP="009F70F3">
      <w:pPr>
        <w:pStyle w:val="BodyText"/>
        <w:keepNext/>
        <w:ind w:firstLine="0"/>
        <w:jc w:val="center"/>
      </w:pPr>
      <w:r>
        <w:rPr>
          <w:noProof/>
        </w:rPr>
        <w:drawing>
          <wp:inline distT="0" distB="0" distL="0" distR="0" wp14:anchorId="50E3F81C" wp14:editId="217379C2">
            <wp:extent cx="5940425" cy="2137410"/>
            <wp:effectExtent l="0" t="0" r="3175" b="0"/>
            <wp:docPr id="912433239" name="Picture 18"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33239" name="Picture 18" descr="A white rectangular object with a black bord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940425" cy="2137410"/>
                    </a:xfrm>
                    <a:prstGeom prst="rect">
                      <a:avLst/>
                    </a:prstGeom>
                  </pic:spPr>
                </pic:pic>
              </a:graphicData>
            </a:graphic>
          </wp:inline>
        </w:drawing>
      </w:r>
    </w:p>
    <w:p w14:paraId="7A30C337" w14:textId="61D4CCAC" w:rsidR="009F70F3" w:rsidRPr="009F70F3" w:rsidRDefault="0023743B" w:rsidP="0023743B">
      <w:pPr>
        <w:pStyle w:val="Caption"/>
      </w:pPr>
      <w:bookmarkStart w:id="560" w:name="_Toc179881241"/>
      <w:r>
        <w:t xml:space="preserve">Hình </w:t>
      </w:r>
      <w:fldSimple w:instr=" STYLEREF 1 \s ">
        <w:r w:rsidR="000C09B3">
          <w:rPr>
            <w:noProof/>
          </w:rPr>
          <w:t>4</w:t>
        </w:r>
      </w:fldSimple>
      <w:r w:rsidR="00922610">
        <w:t>.</w:t>
      </w:r>
      <w:fldSimple w:instr=" SEQ Hình \* ARABIC \s 1 ">
        <w:r w:rsidR="000C09B3">
          <w:rPr>
            <w:noProof/>
          </w:rPr>
          <w:t>63</w:t>
        </w:r>
      </w:fldSimple>
      <w:r w:rsidRPr="0023743B">
        <w:t xml:space="preserve"> </w:t>
      </w:r>
      <w:r>
        <w:t xml:space="preserve">Giao diện câu hỏi dạng </w:t>
      </w:r>
      <w:r>
        <w:rPr>
          <w:iCs w:val="0"/>
        </w:rPr>
        <w:t>Text</w:t>
      </w:r>
      <w:r w:rsidRPr="00F638E6">
        <w:rPr>
          <w:iCs w:val="0"/>
        </w:rPr>
        <w:t xml:space="preserve"> input</w:t>
      </w:r>
      <w:bookmarkEnd w:id="560"/>
    </w:p>
    <w:p w14:paraId="6D22DC6D" w14:textId="7089BBD7" w:rsidR="00F638E6" w:rsidRDefault="009F70F3" w:rsidP="00F638E6">
      <w:pPr>
        <w:pStyle w:val="Heading4"/>
        <w:rPr>
          <w:i w:val="0"/>
          <w:iCs w:val="0"/>
        </w:rPr>
      </w:pPr>
      <w:r>
        <w:rPr>
          <w:i w:val="0"/>
          <w:iCs w:val="0"/>
        </w:rPr>
        <w:t>Thêm bài tập dạng kéo thả hình ảnh – văn bản (Drag and Drop)</w:t>
      </w:r>
    </w:p>
    <w:p w14:paraId="06A2FF41" w14:textId="25068BF2" w:rsidR="00140138" w:rsidRDefault="00140138" w:rsidP="00794D58">
      <w:pPr>
        <w:pStyle w:val="NoSpacing"/>
        <w:numPr>
          <w:ilvl w:val="0"/>
          <w:numId w:val="51"/>
        </w:numPr>
      </w:pPr>
      <w:r w:rsidRPr="00140138">
        <w:t xml:space="preserve">Trong </w:t>
      </w:r>
      <w:r>
        <w:t>Unit</w:t>
      </w:r>
      <w:r w:rsidRPr="00140138">
        <w:t xml:space="preserve"> mà </w:t>
      </w:r>
      <w:r w:rsidR="00DE2286">
        <w:t>người quản lý khóa học</w:t>
      </w:r>
      <w:r w:rsidRPr="00140138">
        <w:t xml:space="preserve"> muốn tạo vấn đề, </w:t>
      </w:r>
      <w:r>
        <w:t xml:space="preserve">phía dưới </w:t>
      </w:r>
      <w:r w:rsidRPr="00140138">
        <w:rPr>
          <w:b/>
          <w:bCs/>
        </w:rPr>
        <w:t>Add New Component</w:t>
      </w:r>
      <w:r w:rsidRPr="00140138">
        <w:t> </w:t>
      </w:r>
      <w:r>
        <w:t>chọn</w:t>
      </w:r>
      <w:r w:rsidRPr="00140138">
        <w:t> </w:t>
      </w:r>
      <w:r w:rsidRPr="00140138">
        <w:rPr>
          <w:b/>
          <w:bCs/>
        </w:rPr>
        <w:t>Drag and Drop</w:t>
      </w:r>
      <w:r w:rsidRPr="00140138">
        <w:t>.</w:t>
      </w:r>
      <w:r w:rsidR="00794D58">
        <w:t xml:space="preserve"> Thành phần sẽ được thêm vào cuối Unit.</w:t>
      </w:r>
    </w:p>
    <w:p w14:paraId="13919FD2" w14:textId="4B15DF38" w:rsidR="00480A7A" w:rsidRDefault="006D48C8" w:rsidP="00480A7A">
      <w:pPr>
        <w:pStyle w:val="NoSpacing"/>
        <w:keepNext/>
        <w:jc w:val="center"/>
      </w:pPr>
      <w:r>
        <w:rPr>
          <w:noProof/>
        </w:rPr>
        <mc:AlternateContent>
          <mc:Choice Requires="wps">
            <w:drawing>
              <wp:anchor distT="0" distB="0" distL="114300" distR="114300" simplePos="0" relativeHeight="251715584" behindDoc="0" locked="0" layoutInCell="1" allowOverlap="1" wp14:anchorId="21213618" wp14:editId="0EC117D3">
                <wp:simplePos x="0" y="0"/>
                <wp:positionH relativeFrom="column">
                  <wp:posOffset>4191981</wp:posOffset>
                </wp:positionH>
                <wp:positionV relativeFrom="paragraph">
                  <wp:posOffset>276337</wp:posOffset>
                </wp:positionV>
                <wp:extent cx="677119" cy="532436"/>
                <wp:effectExtent l="0" t="0" r="27940" b="20320"/>
                <wp:wrapNone/>
                <wp:docPr id="1130332571" name="Rectangle 26"/>
                <wp:cNvGraphicFramePr/>
                <a:graphic xmlns:a="http://schemas.openxmlformats.org/drawingml/2006/main">
                  <a:graphicData uri="http://schemas.microsoft.com/office/word/2010/wordprocessingShape">
                    <wps:wsp>
                      <wps:cNvSpPr/>
                      <wps:spPr>
                        <a:xfrm>
                          <a:off x="0" y="0"/>
                          <a:ext cx="677119" cy="5324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9E20B" id="Rectangle 26" o:spid="_x0000_s1026" style="position:absolute;margin-left:330.1pt;margin-top:21.75pt;width:53.3pt;height:41.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" filled="f" strokecolor="red" strokeweight="1pt"/>
            </w:pict>
          </mc:Fallback>
        </mc:AlternateContent>
      </w:r>
      <w:r w:rsidR="00480A7A">
        <w:rPr>
          <w:noProof/>
        </w:rPr>
        <w:drawing>
          <wp:inline distT="0" distB="0" distL="0" distR="0" wp14:anchorId="72661F47" wp14:editId="78B9F3BF">
            <wp:extent cx="4357869" cy="894399"/>
            <wp:effectExtent l="0" t="0" r="5080" b="1270"/>
            <wp:docPr id="502544154" name="Picture 24" descr="A screenshot of a green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44154" name="Picture 24" descr="A screenshot of a green and white box&#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380474" cy="899038"/>
                    </a:xfrm>
                    <a:prstGeom prst="rect">
                      <a:avLst/>
                    </a:prstGeom>
                  </pic:spPr>
                </pic:pic>
              </a:graphicData>
            </a:graphic>
          </wp:inline>
        </w:drawing>
      </w:r>
    </w:p>
    <w:p w14:paraId="2068EA7B" w14:textId="53E0D883" w:rsidR="00140138" w:rsidRPr="00140138" w:rsidRDefault="0023743B" w:rsidP="0023743B">
      <w:pPr>
        <w:pStyle w:val="Caption"/>
      </w:pPr>
      <w:bookmarkStart w:id="561" w:name="_Toc179881242"/>
      <w:r>
        <w:t xml:space="preserve">Hình </w:t>
      </w:r>
      <w:fldSimple w:instr=" STYLEREF 1 \s ">
        <w:r w:rsidR="000C09B3">
          <w:rPr>
            <w:noProof/>
          </w:rPr>
          <w:t>4</w:t>
        </w:r>
      </w:fldSimple>
      <w:r w:rsidR="00922610">
        <w:t>.</w:t>
      </w:r>
      <w:fldSimple w:instr=" SEQ Hình \* ARABIC \s 1 ">
        <w:r w:rsidR="000C09B3">
          <w:rPr>
            <w:noProof/>
          </w:rPr>
          <w:t>64</w:t>
        </w:r>
      </w:fldSimple>
      <w:r w:rsidRPr="0023743B">
        <w:t xml:space="preserve"> </w:t>
      </w:r>
      <w:r>
        <w:t>Drag and Drop trong Add New Component</w:t>
      </w:r>
      <w:bookmarkEnd w:id="561"/>
    </w:p>
    <w:p w14:paraId="3AA00546" w14:textId="0672811E" w:rsidR="00A14F47" w:rsidRDefault="00794D58" w:rsidP="00A14F47">
      <w:pPr>
        <w:pStyle w:val="NoSpacing"/>
        <w:numPr>
          <w:ilvl w:val="0"/>
          <w:numId w:val="51"/>
        </w:numPr>
      </w:pPr>
      <w:r>
        <w:lastRenderedPageBreak/>
        <w:t>Chọn</w:t>
      </w:r>
      <w:r w:rsidR="00140138" w:rsidRPr="00140138">
        <w:t> </w:t>
      </w:r>
      <w:r w:rsidR="00140138" w:rsidRPr="00140138">
        <w:rPr>
          <w:b/>
          <w:bCs/>
        </w:rPr>
        <w:t>Edit</w:t>
      </w:r>
      <w:r w:rsidR="00140138" w:rsidRPr="00140138">
        <w:t xml:space="preserve">. </w:t>
      </w:r>
      <w:r>
        <w:t>Hộp thoại</w:t>
      </w:r>
      <w:r w:rsidR="00140138" w:rsidRPr="00140138">
        <w:t> </w:t>
      </w:r>
      <w:r w:rsidR="00140138" w:rsidRPr="00140138">
        <w:rPr>
          <w:b/>
          <w:bCs/>
        </w:rPr>
        <w:t>Editing</w:t>
      </w:r>
      <w:r w:rsidR="00140138" w:rsidRPr="00140138">
        <w:t> </w:t>
      </w:r>
      <w:r>
        <w:t>mở ra</w:t>
      </w:r>
      <w:r w:rsidR="00140138" w:rsidRPr="00140138">
        <w:t>.</w:t>
      </w:r>
    </w:p>
    <w:p w14:paraId="1A6368CD" w14:textId="2E883683" w:rsidR="00794D58" w:rsidRDefault="00794D58" w:rsidP="00794D58">
      <w:pPr>
        <w:pStyle w:val="NoSpacing"/>
        <w:keepNext/>
        <w:jc w:val="center"/>
      </w:pPr>
      <w:r>
        <w:rPr>
          <w:noProof/>
        </w:rPr>
        <w:drawing>
          <wp:inline distT="0" distB="0" distL="0" distR="0" wp14:anchorId="1F561F63" wp14:editId="5E20F0FD">
            <wp:extent cx="6115107" cy="2152892"/>
            <wp:effectExtent l="0" t="0" r="0" b="0"/>
            <wp:docPr id="1548407878" name="Picture 10"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07878" name="Picture 10" descr="A white rectangular object with text&#10;&#10;Description automatically generated with medium confidence"/>
                    <pic:cNvPicPr/>
                  </pic:nvPicPr>
                  <pic:blipFill rotWithShape="1">
                    <a:blip r:embed="rId150" cstate="print">
                      <a:extLst>
                        <a:ext uri="{28A0092B-C50C-407E-A947-70E740481C1C}">
                          <a14:useLocalDpi xmlns:a14="http://schemas.microsoft.com/office/drawing/2010/main" val="0"/>
                        </a:ext>
                      </a:extLst>
                    </a:blip>
                    <a:srcRect l="1209" t="4215" r="24208" b="4194"/>
                    <a:stretch/>
                  </pic:blipFill>
                  <pic:spPr bwMode="auto">
                    <a:xfrm>
                      <a:off x="0" y="0"/>
                      <a:ext cx="6157076" cy="2167668"/>
                    </a:xfrm>
                    <a:prstGeom prst="rect">
                      <a:avLst/>
                    </a:prstGeom>
                    <a:ln>
                      <a:noFill/>
                    </a:ln>
                    <a:extLst>
                      <a:ext uri="{53640926-AAD7-44D8-BBD7-CCE9431645EC}">
                        <a14:shadowObscured xmlns:a14="http://schemas.microsoft.com/office/drawing/2010/main"/>
                      </a:ext>
                    </a:extLst>
                  </pic:spPr>
                </pic:pic>
              </a:graphicData>
            </a:graphic>
          </wp:inline>
        </w:drawing>
      </w:r>
    </w:p>
    <w:p w14:paraId="4850163E" w14:textId="5DB49EB8" w:rsidR="00794D58" w:rsidRPr="00140138" w:rsidRDefault="0023743B" w:rsidP="0023743B">
      <w:pPr>
        <w:pStyle w:val="Caption"/>
      </w:pPr>
      <w:bookmarkStart w:id="562" w:name="_Toc179881243"/>
      <w:r>
        <w:t xml:space="preserve">Hình </w:t>
      </w:r>
      <w:fldSimple w:instr=" STYLEREF 1 \s ">
        <w:r w:rsidR="000C09B3">
          <w:rPr>
            <w:noProof/>
          </w:rPr>
          <w:t>4</w:t>
        </w:r>
      </w:fldSimple>
      <w:r w:rsidR="00922610">
        <w:t>.</w:t>
      </w:r>
      <w:fldSimple w:instr=" SEQ Hình \* ARABIC \s 1 ">
        <w:r w:rsidR="000C09B3">
          <w:rPr>
            <w:noProof/>
          </w:rPr>
          <w:t>65</w:t>
        </w:r>
      </w:fldSimple>
      <w:r w:rsidRPr="0023743B">
        <w:t xml:space="preserve"> </w:t>
      </w:r>
      <w:r>
        <w:t>Giao diện cấu hình bài tập kéo thả</w:t>
      </w:r>
      <w:bookmarkEnd w:id="562"/>
    </w:p>
    <w:p w14:paraId="4B677809" w14:textId="478D2CEA" w:rsidR="000F1D9D" w:rsidRPr="000F1D9D" w:rsidRDefault="00A14F47" w:rsidP="008F1735">
      <w:pPr>
        <w:pStyle w:val="NoSpacing"/>
        <w:ind w:firstLine="720"/>
      </w:pPr>
      <w:r>
        <w:t xml:space="preserve">Cấu hình cho bài tập theo mong muốn. </w:t>
      </w:r>
      <w:r w:rsidR="000F1D9D">
        <w:t xml:space="preserve">Đặt tiêu đề cho bài tập trong trường </w:t>
      </w:r>
      <w:r w:rsidR="000F1D9D" w:rsidRPr="000F1D9D">
        <w:rPr>
          <w:b/>
          <w:bCs/>
        </w:rPr>
        <w:t>Title</w:t>
      </w:r>
      <w:r w:rsidR="000F1D9D">
        <w:t xml:space="preserve">.  Chọn kiểu bài tập mong muốn tại trường </w:t>
      </w:r>
      <w:r w:rsidR="000F1D9D" w:rsidRPr="000F1D9D">
        <w:rPr>
          <w:b/>
          <w:bCs/>
        </w:rPr>
        <w:t>Mode.</w:t>
      </w:r>
      <w:r w:rsidR="000F1D9D">
        <w:t xml:space="preserve"> Đặt số điểm cho bài tập trong trường </w:t>
      </w:r>
      <w:r w:rsidR="000F1D9D" w:rsidRPr="000F1D9D">
        <w:rPr>
          <w:b/>
          <w:bCs/>
        </w:rPr>
        <w:t>Problem Weight</w:t>
      </w:r>
      <w:r w:rsidR="000F1D9D">
        <w:rPr>
          <w:b/>
          <w:bCs/>
        </w:rPr>
        <w:t xml:space="preserve"> </w:t>
      </w:r>
      <w:r w:rsidR="000F1D9D">
        <w:t>như hình sau:</w:t>
      </w:r>
    </w:p>
    <w:p w14:paraId="64B50A40" w14:textId="77777777" w:rsidR="000F1D9D" w:rsidRDefault="000F1D9D" w:rsidP="000F1D9D">
      <w:pPr>
        <w:pStyle w:val="NoSpacing"/>
        <w:keepNext/>
      </w:pPr>
      <w:r>
        <w:rPr>
          <w:noProof/>
        </w:rPr>
        <w:drawing>
          <wp:inline distT="0" distB="0" distL="0" distR="0" wp14:anchorId="0A847748" wp14:editId="35183BAF">
            <wp:extent cx="6082497" cy="2226097"/>
            <wp:effectExtent l="0" t="0" r="0" b="3175"/>
            <wp:docPr id="1372314291" name="Picture 1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14291" name="Picture 11" descr="A white rectangular object with a black border&#10;&#10;Description automatically generated"/>
                    <pic:cNvPicPr/>
                  </pic:nvPicPr>
                  <pic:blipFill rotWithShape="1">
                    <a:blip r:embed="rId151">
                      <a:extLst>
                        <a:ext uri="{28A0092B-C50C-407E-A947-70E740481C1C}">
                          <a14:useLocalDpi xmlns:a14="http://schemas.microsoft.com/office/drawing/2010/main" val="0"/>
                        </a:ext>
                      </a:extLst>
                    </a:blip>
                    <a:srcRect l="1169" t="3400" r="25600" b="3116"/>
                    <a:stretch/>
                  </pic:blipFill>
                  <pic:spPr bwMode="auto">
                    <a:xfrm>
                      <a:off x="0" y="0"/>
                      <a:ext cx="6116560" cy="2238563"/>
                    </a:xfrm>
                    <a:prstGeom prst="rect">
                      <a:avLst/>
                    </a:prstGeom>
                    <a:ln>
                      <a:noFill/>
                    </a:ln>
                    <a:extLst>
                      <a:ext uri="{53640926-AAD7-44D8-BBD7-CCE9431645EC}">
                        <a14:shadowObscured xmlns:a14="http://schemas.microsoft.com/office/drawing/2010/main"/>
                      </a:ext>
                    </a:extLst>
                  </pic:spPr>
                </pic:pic>
              </a:graphicData>
            </a:graphic>
          </wp:inline>
        </w:drawing>
      </w:r>
    </w:p>
    <w:p w14:paraId="4B33B19F" w14:textId="6305DEF7" w:rsidR="000F1D9D" w:rsidRPr="00140138" w:rsidRDefault="0023743B" w:rsidP="0023743B">
      <w:pPr>
        <w:pStyle w:val="Caption"/>
      </w:pPr>
      <w:bookmarkStart w:id="563" w:name="_Toc179881244"/>
      <w:r>
        <w:t xml:space="preserve">Hình </w:t>
      </w:r>
      <w:fldSimple w:instr=" STYLEREF 1 \s ">
        <w:r w:rsidR="000C09B3">
          <w:rPr>
            <w:noProof/>
          </w:rPr>
          <w:t>4</w:t>
        </w:r>
      </w:fldSimple>
      <w:r w:rsidR="00922610">
        <w:t>.</w:t>
      </w:r>
      <w:fldSimple w:instr=" SEQ Hình \* ARABIC \s 1 ">
        <w:r w:rsidR="000C09B3">
          <w:rPr>
            <w:noProof/>
          </w:rPr>
          <w:t>66</w:t>
        </w:r>
      </w:fldSimple>
      <w:r w:rsidRPr="0023743B">
        <w:t xml:space="preserve"> </w:t>
      </w:r>
      <w:r>
        <w:t>Title, mode và Prolem Weight của Drag and Drop</w:t>
      </w:r>
      <w:bookmarkEnd w:id="563"/>
    </w:p>
    <w:p w14:paraId="065FD372" w14:textId="77777777" w:rsidR="00BB7F2A" w:rsidRDefault="0086103F" w:rsidP="005052CD">
      <w:pPr>
        <w:spacing w:line="360" w:lineRule="auto"/>
        <w:ind w:firstLine="720"/>
        <w:jc w:val="both"/>
        <w:rPr>
          <w:b/>
          <w:bCs/>
        </w:rPr>
      </w:pPr>
      <w:r>
        <w:t xml:space="preserve">Nếu chọn Mode </w:t>
      </w:r>
      <w:r w:rsidRPr="0086103F">
        <w:rPr>
          <w:b/>
          <w:bCs/>
        </w:rPr>
        <w:t>Assessment</w:t>
      </w:r>
      <w:r>
        <w:t xml:space="preserve"> thì phải nhập số lần cho phép người học trả lời tối đa vào trường </w:t>
      </w:r>
      <w:r w:rsidRPr="000F1D9D">
        <w:rPr>
          <w:b/>
          <w:bCs/>
        </w:rPr>
        <w:t>Maximum attempts</w:t>
      </w:r>
      <w:r>
        <w:rPr>
          <w:b/>
          <w:bCs/>
        </w:rPr>
        <w:t>.</w:t>
      </w:r>
      <w:r>
        <w:t xml:space="preserve"> Nếu bỏ trống trường này thì người học có thể trả lời vô số lần.</w:t>
      </w:r>
      <w:r w:rsidR="005052CD">
        <w:t xml:space="preserve"> </w:t>
      </w:r>
      <w:r>
        <w:t xml:space="preserve">Đồng thời chọn cấu hình hiển thị đáp án cho người học trong trường </w:t>
      </w:r>
      <w:r w:rsidRPr="000F1D9D">
        <w:rPr>
          <w:b/>
          <w:bCs/>
        </w:rPr>
        <w:t>Show answer</w:t>
      </w:r>
      <w:r>
        <w:rPr>
          <w:b/>
          <w:bCs/>
        </w:rPr>
        <w:t>.</w:t>
      </w:r>
    </w:p>
    <w:p w14:paraId="3AB37BCC" w14:textId="69DAB508" w:rsidR="0086103F" w:rsidRPr="005052CD" w:rsidRDefault="0086103F" w:rsidP="005052CD">
      <w:pPr>
        <w:spacing w:line="360" w:lineRule="auto"/>
        <w:ind w:firstLine="720"/>
        <w:jc w:val="both"/>
        <w:rPr>
          <w:b/>
          <w:bCs/>
        </w:rPr>
      </w:pPr>
      <w:r>
        <w:rPr>
          <w:b/>
          <w:bCs/>
        </w:rPr>
        <w:lastRenderedPageBreak/>
        <w:t xml:space="preserve"> </w:t>
      </w:r>
      <w:r>
        <w:rPr>
          <w:noProof/>
        </w:rPr>
        <w:drawing>
          <wp:inline distT="0" distB="0" distL="0" distR="0" wp14:anchorId="4A824337" wp14:editId="6D0E7A96">
            <wp:extent cx="6019586" cy="1904035"/>
            <wp:effectExtent l="0" t="0" r="635" b="1270"/>
            <wp:docPr id="1266801767" name="Picture 12"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1767" name="Picture 12" descr="A close-up of a line&#10;&#10;Description automatically generated"/>
                    <pic:cNvPicPr/>
                  </pic:nvPicPr>
                  <pic:blipFill rotWithShape="1">
                    <a:blip r:embed="rId152" cstate="print">
                      <a:extLst>
                        <a:ext uri="{28A0092B-C50C-407E-A947-70E740481C1C}">
                          <a14:useLocalDpi xmlns:a14="http://schemas.microsoft.com/office/drawing/2010/main" val="0"/>
                        </a:ext>
                      </a:extLst>
                    </a:blip>
                    <a:srcRect l="1656" r="7707"/>
                    <a:stretch/>
                  </pic:blipFill>
                  <pic:spPr bwMode="auto">
                    <a:xfrm>
                      <a:off x="0" y="0"/>
                      <a:ext cx="6045252" cy="1912153"/>
                    </a:xfrm>
                    <a:prstGeom prst="rect">
                      <a:avLst/>
                    </a:prstGeom>
                    <a:ln>
                      <a:noFill/>
                    </a:ln>
                    <a:extLst>
                      <a:ext uri="{53640926-AAD7-44D8-BBD7-CCE9431645EC}">
                        <a14:shadowObscured xmlns:a14="http://schemas.microsoft.com/office/drawing/2010/main"/>
                      </a:ext>
                    </a:extLst>
                  </pic:spPr>
                </pic:pic>
              </a:graphicData>
            </a:graphic>
          </wp:inline>
        </w:drawing>
      </w:r>
    </w:p>
    <w:p w14:paraId="6BE919C8" w14:textId="3404C938" w:rsidR="0086103F" w:rsidRPr="000F1D9D" w:rsidRDefault="0023743B" w:rsidP="0023743B">
      <w:pPr>
        <w:pStyle w:val="Caption"/>
      </w:pPr>
      <w:bookmarkStart w:id="564" w:name="_Toc179881245"/>
      <w:r>
        <w:t xml:space="preserve">Hình </w:t>
      </w:r>
      <w:fldSimple w:instr=" STYLEREF 1 \s ">
        <w:r w:rsidR="000C09B3">
          <w:rPr>
            <w:noProof/>
          </w:rPr>
          <w:t>4</w:t>
        </w:r>
      </w:fldSimple>
      <w:r w:rsidR="00922610">
        <w:t>.</w:t>
      </w:r>
      <w:fldSimple w:instr=" SEQ Hình \* ARABIC \s 1 ">
        <w:r w:rsidR="000C09B3">
          <w:rPr>
            <w:noProof/>
          </w:rPr>
          <w:t>67</w:t>
        </w:r>
      </w:fldSimple>
      <w:r w:rsidRPr="0023743B">
        <w:t xml:space="preserve"> </w:t>
      </w:r>
      <w:r>
        <w:t>Problem Text trong Drag and Drop</w:t>
      </w:r>
      <w:bookmarkEnd w:id="564"/>
    </w:p>
    <w:p w14:paraId="125717C6" w14:textId="5B74914F" w:rsidR="0086103F" w:rsidRDefault="000F1D9D" w:rsidP="008F1735">
      <w:pPr>
        <w:pStyle w:val="NoSpacing"/>
        <w:ind w:firstLine="720"/>
      </w:pPr>
      <w:r>
        <w:t xml:space="preserve">Nhập câu hỏi/ yêu cầu cho bài tập tại trường </w:t>
      </w:r>
      <w:r w:rsidRPr="000F1D9D">
        <w:rPr>
          <w:b/>
          <w:bCs/>
        </w:rPr>
        <w:t>Problem Text</w:t>
      </w:r>
      <w:r>
        <w:t xml:space="preserve"> như hình </w:t>
      </w:r>
      <w:r w:rsidR="0086103F">
        <w:t xml:space="preserve">trên. Nhập nội dung giới thiệu bài tập tại trường </w:t>
      </w:r>
      <w:r w:rsidR="0086103F" w:rsidRPr="0086103F">
        <w:rPr>
          <w:b/>
          <w:bCs/>
        </w:rPr>
        <w:t>Introductory feedback</w:t>
      </w:r>
      <w:r w:rsidR="0086103F">
        <w:t xml:space="preserve"> và phản hồi cuối cùng cho người học trong trường </w:t>
      </w:r>
      <w:r w:rsidR="0086103F" w:rsidRPr="0086103F">
        <w:rPr>
          <w:b/>
          <w:bCs/>
        </w:rPr>
        <w:t>Final feedback</w:t>
      </w:r>
      <w:r w:rsidR="0086103F">
        <w:rPr>
          <w:b/>
          <w:bCs/>
        </w:rPr>
        <w:t xml:space="preserve"> </w:t>
      </w:r>
      <w:r w:rsidR="0086103F" w:rsidRPr="0086103F">
        <w:t>như hình sau:</w:t>
      </w:r>
    </w:p>
    <w:p w14:paraId="342D24FB" w14:textId="77777777" w:rsidR="0086103F" w:rsidRDefault="0086103F" w:rsidP="0086103F">
      <w:pPr>
        <w:pStyle w:val="NoSpacing"/>
        <w:keepNext/>
      </w:pPr>
      <w:r>
        <w:rPr>
          <w:noProof/>
        </w:rPr>
        <w:drawing>
          <wp:inline distT="0" distB="0" distL="0" distR="0" wp14:anchorId="6D0E7D35" wp14:editId="654D99B4">
            <wp:extent cx="5966750" cy="1665630"/>
            <wp:effectExtent l="0" t="0" r="0" b="0"/>
            <wp:docPr id="1369099932" name="Picture 13" descr="A white rectangular object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99932" name="Picture 13" descr="A white rectangular object with a red border&#10;&#10;Description automatically generated"/>
                    <pic:cNvPicPr/>
                  </pic:nvPicPr>
                  <pic:blipFill rotWithShape="1">
                    <a:blip r:embed="rId153" cstate="print">
                      <a:extLst>
                        <a:ext uri="{28A0092B-C50C-407E-A947-70E740481C1C}">
                          <a14:useLocalDpi xmlns:a14="http://schemas.microsoft.com/office/drawing/2010/main" val="0"/>
                        </a:ext>
                      </a:extLst>
                    </a:blip>
                    <a:srcRect r="17288" b="19463"/>
                    <a:stretch/>
                  </pic:blipFill>
                  <pic:spPr bwMode="auto">
                    <a:xfrm>
                      <a:off x="0" y="0"/>
                      <a:ext cx="5989001" cy="1671841"/>
                    </a:xfrm>
                    <a:prstGeom prst="rect">
                      <a:avLst/>
                    </a:prstGeom>
                    <a:ln>
                      <a:noFill/>
                    </a:ln>
                    <a:extLst>
                      <a:ext uri="{53640926-AAD7-44D8-BBD7-CCE9431645EC}">
                        <a14:shadowObscured xmlns:a14="http://schemas.microsoft.com/office/drawing/2010/main"/>
                      </a:ext>
                    </a:extLst>
                  </pic:spPr>
                </pic:pic>
              </a:graphicData>
            </a:graphic>
          </wp:inline>
        </w:drawing>
      </w:r>
    </w:p>
    <w:p w14:paraId="3E3B5BC8" w14:textId="44B99F3E" w:rsidR="0086103F" w:rsidRDefault="0023743B" w:rsidP="0023743B">
      <w:pPr>
        <w:pStyle w:val="Caption"/>
      </w:pPr>
      <w:bookmarkStart w:id="565" w:name="_Toc179881246"/>
      <w:r>
        <w:t xml:space="preserve">Hình </w:t>
      </w:r>
      <w:fldSimple w:instr=" STYLEREF 1 \s ">
        <w:r w:rsidR="000C09B3">
          <w:rPr>
            <w:noProof/>
          </w:rPr>
          <w:t>4</w:t>
        </w:r>
      </w:fldSimple>
      <w:r w:rsidR="00922610">
        <w:t>.</w:t>
      </w:r>
      <w:fldSimple w:instr=" SEQ Hình \* ARABIC \s 1 ">
        <w:r w:rsidR="000C09B3">
          <w:rPr>
            <w:noProof/>
          </w:rPr>
          <w:t>68</w:t>
        </w:r>
      </w:fldSimple>
      <w:r w:rsidRPr="0023743B">
        <w:t xml:space="preserve"> </w:t>
      </w:r>
      <w:r>
        <w:t>Feedback trong Drag and Drop</w:t>
      </w:r>
      <w:bookmarkEnd w:id="565"/>
    </w:p>
    <w:p w14:paraId="002A1827" w14:textId="77777777" w:rsidR="0086103F" w:rsidRDefault="0086103F" w:rsidP="00A10A61">
      <w:pPr>
        <w:pStyle w:val="ListParagraph"/>
        <w:numPr>
          <w:ilvl w:val="0"/>
          <w:numId w:val="65"/>
        </w:numPr>
        <w:spacing w:line="360" w:lineRule="auto"/>
      </w:pPr>
      <w:r>
        <w:t xml:space="preserve">Sau đó chọn </w:t>
      </w:r>
      <w:r w:rsidRPr="0086103F">
        <w:rPr>
          <w:b/>
          <w:bCs/>
        </w:rPr>
        <w:t>Continue</w:t>
      </w:r>
      <w:r>
        <w:t xml:space="preserve"> để tiếp tục cấu hình. </w:t>
      </w:r>
    </w:p>
    <w:p w14:paraId="6E6C0060" w14:textId="279EED86" w:rsidR="0086103F" w:rsidRDefault="0086103F" w:rsidP="008F1735">
      <w:pPr>
        <w:spacing w:line="360" w:lineRule="auto"/>
        <w:ind w:firstLine="720"/>
        <w:jc w:val="both"/>
      </w:pPr>
      <w:r>
        <w:t xml:space="preserve">Nhập URL hình ảnh nền cho bài tập (URL của hình ảnh trong </w:t>
      </w:r>
      <w:r w:rsidR="005052CD">
        <w:t xml:space="preserve">trang </w:t>
      </w:r>
      <w:r>
        <w:t xml:space="preserve">File). Tại trường </w:t>
      </w:r>
      <w:r w:rsidRPr="0086103F">
        <w:rPr>
          <w:b/>
          <w:bCs/>
        </w:rPr>
        <w:t>Background Image</w:t>
      </w:r>
      <w:r>
        <w:t xml:space="preserve"> chọn </w:t>
      </w:r>
      <w:r w:rsidRPr="0086103F">
        <w:rPr>
          <w:b/>
          <w:bCs/>
        </w:rPr>
        <w:t>Provide custom image</w:t>
      </w:r>
      <w:r>
        <w:t xml:space="preserve"> nếu muốn tải ảnh lên hoặc </w:t>
      </w:r>
      <w:r w:rsidRPr="0086103F">
        <w:rPr>
          <w:b/>
          <w:bCs/>
        </w:rPr>
        <w:t>Generate image automatically</w:t>
      </w:r>
      <w:r>
        <w:t xml:space="preserve"> nếu muốn hệ thống tự chọn một ảnh mặc định.</w:t>
      </w:r>
    </w:p>
    <w:p w14:paraId="06AA7D47" w14:textId="77777777" w:rsidR="0086103F" w:rsidRDefault="0086103F" w:rsidP="0086103F">
      <w:pPr>
        <w:pStyle w:val="NoSpacing"/>
        <w:keepNext/>
      </w:pPr>
      <w:r>
        <w:rPr>
          <w:noProof/>
        </w:rPr>
        <w:drawing>
          <wp:inline distT="0" distB="0" distL="0" distR="0" wp14:anchorId="08C7A35D" wp14:editId="555C11E7">
            <wp:extent cx="5932026" cy="2106472"/>
            <wp:effectExtent l="0" t="0" r="0" b="8255"/>
            <wp:docPr id="2060557390" name="Picture 14"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57390" name="Picture 14" descr="A screenshot of a video&#10;&#10;Description automatically generated"/>
                    <pic:cNvPicPr/>
                  </pic:nvPicPr>
                  <pic:blipFill rotWithShape="1">
                    <a:blip r:embed="rId154">
                      <a:extLst>
                        <a:ext uri="{28A0092B-C50C-407E-A947-70E740481C1C}">
                          <a14:useLocalDpi xmlns:a14="http://schemas.microsoft.com/office/drawing/2010/main" val="0"/>
                        </a:ext>
                      </a:extLst>
                    </a:blip>
                    <a:srcRect l="1950" t="3400" r="23397" b="4132"/>
                    <a:stretch/>
                  </pic:blipFill>
                  <pic:spPr bwMode="auto">
                    <a:xfrm>
                      <a:off x="0" y="0"/>
                      <a:ext cx="5947795" cy="2112071"/>
                    </a:xfrm>
                    <a:prstGeom prst="rect">
                      <a:avLst/>
                    </a:prstGeom>
                    <a:ln>
                      <a:noFill/>
                    </a:ln>
                    <a:extLst>
                      <a:ext uri="{53640926-AAD7-44D8-BBD7-CCE9431645EC}">
                        <a14:shadowObscured xmlns:a14="http://schemas.microsoft.com/office/drawing/2010/main"/>
                      </a:ext>
                    </a:extLst>
                  </pic:spPr>
                </pic:pic>
              </a:graphicData>
            </a:graphic>
          </wp:inline>
        </w:drawing>
      </w:r>
    </w:p>
    <w:p w14:paraId="15C9A4EC" w14:textId="64CC177A" w:rsidR="0086103F" w:rsidRDefault="0023743B" w:rsidP="0023743B">
      <w:pPr>
        <w:pStyle w:val="Caption"/>
      </w:pPr>
      <w:bookmarkStart w:id="566" w:name="_Toc179881247"/>
      <w:r>
        <w:t xml:space="preserve">Hình </w:t>
      </w:r>
      <w:fldSimple w:instr=" STYLEREF 1 \s ">
        <w:r w:rsidR="000C09B3">
          <w:rPr>
            <w:noProof/>
          </w:rPr>
          <w:t>4</w:t>
        </w:r>
      </w:fldSimple>
      <w:r w:rsidR="00922610">
        <w:t>.</w:t>
      </w:r>
      <w:fldSimple w:instr=" SEQ Hình \* ARABIC \s 1 ">
        <w:r w:rsidR="000C09B3">
          <w:rPr>
            <w:noProof/>
          </w:rPr>
          <w:t>69</w:t>
        </w:r>
      </w:fldSimple>
      <w:r w:rsidRPr="0023743B">
        <w:t xml:space="preserve"> </w:t>
      </w:r>
      <w:r>
        <w:t>Background image trong Drag and Drop</w:t>
      </w:r>
      <w:bookmarkEnd w:id="566"/>
    </w:p>
    <w:p w14:paraId="43ACC2F0" w14:textId="15F86DD7" w:rsidR="008F1735" w:rsidRDefault="008F1735" w:rsidP="008F1735">
      <w:pPr>
        <w:pStyle w:val="NoSpacing"/>
        <w:ind w:firstLine="720"/>
      </w:pPr>
      <w:r>
        <w:lastRenderedPageBreak/>
        <w:t xml:space="preserve">Cấu hình cho việc hiển thị các nhãn, tích vào </w:t>
      </w:r>
      <w:r w:rsidRPr="008F1735">
        <w:rPr>
          <w:b/>
          <w:bCs/>
        </w:rPr>
        <w:t>Display label names on the image</w:t>
      </w:r>
      <w:r>
        <w:t xml:space="preserve"> nếu muốn h</w:t>
      </w:r>
      <w:r w:rsidRPr="008F1735">
        <w:t>iển thị tên nhãn trên hình ảnh</w:t>
      </w:r>
      <w:r>
        <w:t xml:space="preserve">, tích vào </w:t>
      </w:r>
      <w:r w:rsidRPr="008F1735">
        <w:rPr>
          <w:b/>
          <w:bCs/>
        </w:rPr>
        <w:t>Display zone borders on the image</w:t>
      </w:r>
      <w:r>
        <w:t xml:space="preserve"> nếu muốn h</w:t>
      </w:r>
      <w:r w:rsidRPr="008F1735">
        <w:t>iển thị viền vùng trên hình ảnh</w:t>
      </w:r>
      <w:r>
        <w:t xml:space="preserve"> và tích vào </w:t>
      </w:r>
      <w:r w:rsidRPr="008F1735">
        <w:rPr>
          <w:b/>
          <w:bCs/>
        </w:rPr>
        <w:t>Display zone borders when dragging an item</w:t>
      </w:r>
      <w:r>
        <w:t xml:space="preserve"> nếu muốn h</w:t>
      </w:r>
      <w:r w:rsidRPr="008F1735">
        <w:t>iển thị viền vùng khi kéo một mục</w:t>
      </w:r>
      <w:r>
        <w:t>.</w:t>
      </w:r>
    </w:p>
    <w:p w14:paraId="4B160AAB" w14:textId="77777777" w:rsidR="008F1735" w:rsidRDefault="008F1735" w:rsidP="008F1735">
      <w:pPr>
        <w:pStyle w:val="NoSpacing"/>
        <w:keepNext/>
      </w:pPr>
      <w:r>
        <w:rPr>
          <w:noProof/>
        </w:rPr>
        <w:drawing>
          <wp:inline distT="0" distB="0" distL="0" distR="0" wp14:anchorId="5AA74625" wp14:editId="1EB80DDC">
            <wp:extent cx="6013910" cy="2147103"/>
            <wp:effectExtent l="0" t="0" r="6350" b="5715"/>
            <wp:docPr id="459655542"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5542" name="Picture 15" descr="A computer screen shot of a computer&#10;&#10;Description automatically generated"/>
                    <pic:cNvPicPr/>
                  </pic:nvPicPr>
                  <pic:blipFill rotWithShape="1">
                    <a:blip r:embed="rId155">
                      <a:extLst>
                        <a:ext uri="{28A0092B-C50C-407E-A947-70E740481C1C}">
                          <a14:useLocalDpi xmlns:a14="http://schemas.microsoft.com/office/drawing/2010/main" val="0"/>
                        </a:ext>
                      </a:extLst>
                    </a:blip>
                    <a:srcRect l="1754" t="3739" r="23177" b="2776"/>
                    <a:stretch/>
                  </pic:blipFill>
                  <pic:spPr bwMode="auto">
                    <a:xfrm>
                      <a:off x="0" y="0"/>
                      <a:ext cx="6036359" cy="2155118"/>
                    </a:xfrm>
                    <a:prstGeom prst="rect">
                      <a:avLst/>
                    </a:prstGeom>
                    <a:ln>
                      <a:noFill/>
                    </a:ln>
                    <a:extLst>
                      <a:ext uri="{53640926-AAD7-44D8-BBD7-CCE9431645EC}">
                        <a14:shadowObscured xmlns:a14="http://schemas.microsoft.com/office/drawing/2010/main"/>
                      </a:ext>
                    </a:extLst>
                  </pic:spPr>
                </pic:pic>
              </a:graphicData>
            </a:graphic>
          </wp:inline>
        </w:drawing>
      </w:r>
    </w:p>
    <w:p w14:paraId="6C8723CB" w14:textId="4A4269AF" w:rsidR="008F1735" w:rsidRPr="0086103F" w:rsidRDefault="0023743B" w:rsidP="0023743B">
      <w:pPr>
        <w:pStyle w:val="Caption"/>
      </w:pPr>
      <w:bookmarkStart w:id="567" w:name="_Toc179881248"/>
      <w:r>
        <w:t xml:space="preserve">Hình </w:t>
      </w:r>
      <w:fldSimple w:instr=" STYLEREF 1 \s ">
        <w:r w:rsidR="000C09B3">
          <w:rPr>
            <w:noProof/>
          </w:rPr>
          <w:t>4</w:t>
        </w:r>
      </w:fldSimple>
      <w:r w:rsidR="00922610">
        <w:t>.</w:t>
      </w:r>
      <w:fldSimple w:instr=" SEQ Hình \* ARABIC \s 1 ">
        <w:r w:rsidR="000C09B3">
          <w:rPr>
            <w:noProof/>
          </w:rPr>
          <w:t>70</w:t>
        </w:r>
      </w:fldSimple>
      <w:r w:rsidRPr="0023743B">
        <w:t xml:space="preserve"> </w:t>
      </w:r>
      <w:r>
        <w:t>Zone labels and borders trong Drag and Drop</w:t>
      </w:r>
      <w:bookmarkEnd w:id="567"/>
    </w:p>
    <w:p w14:paraId="17C783A6" w14:textId="25DD16ED" w:rsidR="008F1735" w:rsidRDefault="008F1735" w:rsidP="008F1735">
      <w:pPr>
        <w:spacing w:line="360" w:lineRule="auto"/>
        <w:ind w:firstLine="270"/>
        <w:jc w:val="both"/>
      </w:pPr>
      <w:r>
        <w:t xml:space="preserve">Tiếp tục cấu hình cho các vùng kéo thả trong trường </w:t>
      </w:r>
      <w:r w:rsidRPr="008F1735">
        <w:rPr>
          <w:b/>
          <w:bCs/>
        </w:rPr>
        <w:t xml:space="preserve">Zone definitions </w:t>
      </w:r>
      <w:r>
        <w:t xml:space="preserve">như hình sau, với </w:t>
      </w:r>
      <w:r w:rsidRPr="008F1735">
        <w:rPr>
          <w:b/>
          <w:bCs/>
        </w:rPr>
        <w:t>Title</w:t>
      </w:r>
      <w:r>
        <w:t xml:space="preserve"> là tiêu đề của vùng kéo thả, </w:t>
      </w:r>
      <w:r w:rsidRPr="008F1735">
        <w:rPr>
          <w:b/>
          <w:bCs/>
        </w:rPr>
        <w:t>Desciption</w:t>
      </w:r>
      <w:r>
        <w:t xml:space="preserve"> là mô tả cho vùng kéo thả đó, </w:t>
      </w:r>
      <w:r w:rsidRPr="008F1735">
        <w:rPr>
          <w:b/>
          <w:bCs/>
        </w:rPr>
        <w:t>Width</w:t>
      </w:r>
      <w:r>
        <w:t xml:space="preserve"> là chiều rộng của vùng, </w:t>
      </w:r>
      <w:r w:rsidRPr="008F1735">
        <w:rPr>
          <w:b/>
          <w:bCs/>
        </w:rPr>
        <w:t>Height</w:t>
      </w:r>
      <w:r>
        <w:t xml:space="preserve"> là chiều cao của vùng, </w:t>
      </w:r>
      <w:r w:rsidRPr="008F1735">
        <w:rPr>
          <w:b/>
          <w:bCs/>
        </w:rPr>
        <w:t>x</w:t>
      </w:r>
      <w:r>
        <w:t xml:space="preserve"> là tọa độ ngang x của vùng, </w:t>
      </w:r>
      <w:r w:rsidRPr="008F1735">
        <w:rPr>
          <w:b/>
          <w:bCs/>
        </w:rPr>
        <w:t>y</w:t>
      </w:r>
      <w:r>
        <w:t xml:space="preserve"> là tọa độ dọc y của vùng, </w:t>
      </w:r>
      <w:r w:rsidRPr="008F1735">
        <w:rPr>
          <w:b/>
          <w:bCs/>
        </w:rPr>
        <w:t xml:space="preserve">Alignment </w:t>
      </w:r>
      <w:r>
        <w:t>là căn chỉnh tiêu đề của vùng</w:t>
      </w:r>
      <w:r w:rsidR="0015184C">
        <w:t>. Thực hiện tương tự với tất cả các vùng kéo thả trong bài tập</w:t>
      </w:r>
      <w:r>
        <w:t>:</w:t>
      </w:r>
    </w:p>
    <w:p w14:paraId="141BC512" w14:textId="77777777" w:rsidR="008F1735" w:rsidRDefault="008F1735" w:rsidP="008F1735">
      <w:pPr>
        <w:keepNext/>
      </w:pPr>
      <w:r>
        <w:rPr>
          <w:noProof/>
        </w:rPr>
        <w:drawing>
          <wp:inline distT="0" distB="0" distL="0" distR="0" wp14:anchorId="6A6234EB" wp14:editId="5DD591F7">
            <wp:extent cx="5995686" cy="1912842"/>
            <wp:effectExtent l="0" t="0" r="5080" b="0"/>
            <wp:docPr id="1904549681" name="Picture 1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9681" name="Picture 16" descr="A close-up of a computer screen&#10;&#10;Description automatically generated"/>
                    <pic:cNvPicPr/>
                  </pic:nvPicPr>
                  <pic:blipFill rotWithShape="1">
                    <a:blip r:embed="rId156" cstate="print">
                      <a:extLst>
                        <a:ext uri="{28A0092B-C50C-407E-A947-70E740481C1C}">
                          <a14:useLocalDpi xmlns:a14="http://schemas.microsoft.com/office/drawing/2010/main" val="0"/>
                        </a:ext>
                      </a:extLst>
                    </a:blip>
                    <a:srcRect l="1657" t="3738" r="14922" b="3428"/>
                    <a:stretch/>
                  </pic:blipFill>
                  <pic:spPr bwMode="auto">
                    <a:xfrm>
                      <a:off x="0" y="0"/>
                      <a:ext cx="6026018" cy="1922519"/>
                    </a:xfrm>
                    <a:prstGeom prst="rect">
                      <a:avLst/>
                    </a:prstGeom>
                    <a:ln>
                      <a:noFill/>
                    </a:ln>
                    <a:extLst>
                      <a:ext uri="{53640926-AAD7-44D8-BBD7-CCE9431645EC}">
                        <a14:shadowObscured xmlns:a14="http://schemas.microsoft.com/office/drawing/2010/main"/>
                      </a:ext>
                    </a:extLst>
                  </pic:spPr>
                </pic:pic>
              </a:graphicData>
            </a:graphic>
          </wp:inline>
        </w:drawing>
      </w:r>
    </w:p>
    <w:p w14:paraId="5AD0C3F6" w14:textId="24FF34C8" w:rsidR="008F1735" w:rsidRDefault="0023743B" w:rsidP="0023743B">
      <w:pPr>
        <w:pStyle w:val="Caption"/>
      </w:pPr>
      <w:bookmarkStart w:id="568" w:name="_Toc179881249"/>
      <w:r>
        <w:t xml:space="preserve">Hình </w:t>
      </w:r>
      <w:fldSimple w:instr=" STYLEREF 1 \s ">
        <w:r w:rsidR="000C09B3">
          <w:rPr>
            <w:noProof/>
          </w:rPr>
          <w:t>4</w:t>
        </w:r>
      </w:fldSimple>
      <w:r w:rsidR="00922610">
        <w:t>.</w:t>
      </w:r>
      <w:fldSimple w:instr=" SEQ Hình \* ARABIC \s 1 ">
        <w:r w:rsidR="000C09B3">
          <w:rPr>
            <w:noProof/>
          </w:rPr>
          <w:t>71</w:t>
        </w:r>
      </w:fldSimple>
      <w:r w:rsidRPr="0023743B">
        <w:t xml:space="preserve"> </w:t>
      </w:r>
      <w:r>
        <w:t>Zone definitions trong Drag and Drop</w:t>
      </w:r>
      <w:bookmarkEnd w:id="568"/>
    </w:p>
    <w:p w14:paraId="6691F980" w14:textId="402EF1C8" w:rsidR="008F1735" w:rsidRDefault="0015184C" w:rsidP="00A10A61">
      <w:pPr>
        <w:pStyle w:val="NoSpacing"/>
        <w:numPr>
          <w:ilvl w:val="0"/>
          <w:numId w:val="65"/>
        </w:numPr>
      </w:pPr>
      <w:r>
        <w:t xml:space="preserve">Sau đó chọn </w:t>
      </w:r>
      <w:r w:rsidRPr="0015184C">
        <w:rPr>
          <w:b/>
          <w:bCs/>
        </w:rPr>
        <w:t xml:space="preserve">Continue </w:t>
      </w:r>
      <w:r>
        <w:t xml:space="preserve">để tiếp tục cấu hình các mục kéo thả. </w:t>
      </w:r>
    </w:p>
    <w:p w14:paraId="55E063BC" w14:textId="1FB7EBCE" w:rsidR="0015184C" w:rsidRDefault="0015184C" w:rsidP="0015184C">
      <w:pPr>
        <w:pStyle w:val="NoSpacing"/>
        <w:ind w:firstLine="720"/>
      </w:pPr>
      <w:r>
        <w:t xml:space="preserve">Nhập màu nền cho mục kéo thả tại trường </w:t>
      </w:r>
      <w:r w:rsidRPr="0015184C">
        <w:rPr>
          <w:b/>
          <w:bCs/>
        </w:rPr>
        <w:t>Item background color</w:t>
      </w:r>
      <w:r>
        <w:t xml:space="preserve">, nhập màu chữ cho mục kéo thả tại trường </w:t>
      </w:r>
      <w:r w:rsidRPr="0015184C">
        <w:rPr>
          <w:b/>
          <w:bCs/>
        </w:rPr>
        <w:t>Item text color</w:t>
      </w:r>
      <w:r>
        <w:t xml:space="preserve"> và chọn số mục kéo thả tối đa có thể được thả vào cùng 1 vùng kéo thả tại trường </w:t>
      </w:r>
      <w:r w:rsidRPr="0015184C">
        <w:rPr>
          <w:b/>
          <w:bCs/>
        </w:rPr>
        <w:t>Maximun items per zone</w:t>
      </w:r>
      <w:r>
        <w:t>.</w:t>
      </w:r>
    </w:p>
    <w:p w14:paraId="5AF6D74A" w14:textId="77777777" w:rsidR="0015184C" w:rsidRDefault="0015184C" w:rsidP="0015184C">
      <w:pPr>
        <w:pStyle w:val="NoSpacing"/>
        <w:rPr>
          <w:noProof/>
        </w:rPr>
      </w:pPr>
    </w:p>
    <w:p w14:paraId="2EBCDED2" w14:textId="77777777" w:rsidR="0015184C" w:rsidRDefault="0015184C" w:rsidP="0015184C">
      <w:pPr>
        <w:pStyle w:val="NoSpacing"/>
        <w:keepNext/>
      </w:pPr>
      <w:r>
        <w:rPr>
          <w:noProof/>
        </w:rPr>
        <w:lastRenderedPageBreak/>
        <w:drawing>
          <wp:inline distT="0" distB="0" distL="0" distR="0" wp14:anchorId="460EAD0E" wp14:editId="1D1F88F3">
            <wp:extent cx="5937813" cy="1951034"/>
            <wp:effectExtent l="0" t="0" r="6350" b="0"/>
            <wp:docPr id="2034021570" name="Picture 17"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1570" name="Picture 17" descr="A white rectangular object with a black border&#10;&#10;Description automatically generated"/>
                    <pic:cNvPicPr/>
                  </pic:nvPicPr>
                  <pic:blipFill rotWithShape="1">
                    <a:blip r:embed="rId157" cstate="print">
                      <a:extLst>
                        <a:ext uri="{28A0092B-C50C-407E-A947-70E740481C1C}">
                          <a14:useLocalDpi xmlns:a14="http://schemas.microsoft.com/office/drawing/2010/main" val="0"/>
                        </a:ext>
                      </a:extLst>
                    </a:blip>
                    <a:srcRect l="1267" t="2719" r="16898" b="3490"/>
                    <a:stretch/>
                  </pic:blipFill>
                  <pic:spPr bwMode="auto">
                    <a:xfrm>
                      <a:off x="0" y="0"/>
                      <a:ext cx="5958828" cy="1957939"/>
                    </a:xfrm>
                    <a:prstGeom prst="rect">
                      <a:avLst/>
                    </a:prstGeom>
                    <a:ln>
                      <a:noFill/>
                    </a:ln>
                    <a:extLst>
                      <a:ext uri="{53640926-AAD7-44D8-BBD7-CCE9431645EC}">
                        <a14:shadowObscured xmlns:a14="http://schemas.microsoft.com/office/drawing/2010/main"/>
                      </a:ext>
                    </a:extLst>
                  </pic:spPr>
                </pic:pic>
              </a:graphicData>
            </a:graphic>
          </wp:inline>
        </w:drawing>
      </w:r>
    </w:p>
    <w:p w14:paraId="1A14139F" w14:textId="4240EF97" w:rsidR="0015184C" w:rsidRDefault="0023743B" w:rsidP="0023743B">
      <w:pPr>
        <w:pStyle w:val="Caption"/>
      </w:pPr>
      <w:bookmarkStart w:id="569" w:name="_Toc179881250"/>
      <w:r>
        <w:t xml:space="preserve">Hình </w:t>
      </w:r>
      <w:fldSimple w:instr=" STYLEREF 1 \s ">
        <w:r w:rsidR="000C09B3">
          <w:rPr>
            <w:noProof/>
          </w:rPr>
          <w:t>4</w:t>
        </w:r>
      </w:fldSimple>
      <w:r w:rsidR="00922610">
        <w:t>.</w:t>
      </w:r>
      <w:fldSimple w:instr=" SEQ Hình \* ARABIC \s 1 ">
        <w:r w:rsidR="000C09B3">
          <w:rPr>
            <w:noProof/>
          </w:rPr>
          <w:t>72</w:t>
        </w:r>
      </w:fldSimple>
      <w:r w:rsidRPr="0023743B">
        <w:t xml:space="preserve"> </w:t>
      </w:r>
      <w:r>
        <w:t>Cấu hình các mục kéo thả trong Drag and Drop</w:t>
      </w:r>
      <w:bookmarkEnd w:id="569"/>
    </w:p>
    <w:p w14:paraId="1C7DE854" w14:textId="2A196FDE" w:rsidR="0015184C" w:rsidRDefault="0015184C" w:rsidP="0015184C">
      <w:pPr>
        <w:pStyle w:val="NoSpacing"/>
        <w:ind w:firstLine="270"/>
      </w:pPr>
      <w:r>
        <w:t xml:space="preserve">Nhập văn bản cho mục kéo thả tại trường </w:t>
      </w:r>
      <w:r w:rsidRPr="0015184C">
        <w:rPr>
          <w:b/>
          <w:bCs/>
        </w:rPr>
        <w:t xml:space="preserve">Text </w:t>
      </w:r>
      <w:r>
        <w:t xml:space="preserve">và tích vào vùng kéo thả đúng với mục kéo thả tại </w:t>
      </w:r>
      <w:r w:rsidRPr="0015184C">
        <w:rPr>
          <w:b/>
          <w:bCs/>
        </w:rPr>
        <w:t>Zones</w:t>
      </w:r>
      <w:r>
        <w:t>, nếu mục kéo thả muốn thay thế văn bản bằng hình ảnh, nhập đường dẫn hình ảnh đã sao chép trong</w:t>
      </w:r>
      <w:r w:rsidR="005052CD">
        <w:t xml:space="preserve"> trang</w:t>
      </w:r>
      <w:r>
        <w:t xml:space="preserve"> File vào trường </w:t>
      </w:r>
      <w:r w:rsidRPr="0015184C">
        <w:rPr>
          <w:b/>
          <w:bCs/>
        </w:rPr>
        <w:t>Image URL</w:t>
      </w:r>
      <w:r>
        <w:t>.</w:t>
      </w:r>
    </w:p>
    <w:p w14:paraId="665D2F18" w14:textId="77777777" w:rsidR="0015184C" w:rsidRDefault="0015184C" w:rsidP="0015184C">
      <w:pPr>
        <w:pStyle w:val="NoSpacing"/>
        <w:keepNext/>
        <w:jc w:val="center"/>
      </w:pPr>
      <w:r>
        <w:rPr>
          <w:noProof/>
        </w:rPr>
        <w:drawing>
          <wp:inline distT="0" distB="0" distL="0" distR="0" wp14:anchorId="763137F1" wp14:editId="5B7FDEFF">
            <wp:extent cx="5895993" cy="2008207"/>
            <wp:effectExtent l="0" t="0" r="0" b="0"/>
            <wp:docPr id="13930257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25732" name="Picture 18" descr="A screenshot of a computer&#10;&#10;Description automatically generated"/>
                    <pic:cNvPicPr/>
                  </pic:nvPicPr>
                  <pic:blipFill rotWithShape="1">
                    <a:blip r:embed="rId158">
                      <a:extLst>
                        <a:ext uri="{28A0092B-C50C-407E-A947-70E740481C1C}">
                          <a14:useLocalDpi xmlns:a14="http://schemas.microsoft.com/office/drawing/2010/main" val="0"/>
                        </a:ext>
                      </a:extLst>
                    </a:blip>
                    <a:srcRect l="1361" t="4080" r="21533" b="4135"/>
                    <a:stretch/>
                  </pic:blipFill>
                  <pic:spPr bwMode="auto">
                    <a:xfrm>
                      <a:off x="0" y="0"/>
                      <a:ext cx="5926318" cy="2018536"/>
                    </a:xfrm>
                    <a:prstGeom prst="rect">
                      <a:avLst/>
                    </a:prstGeom>
                    <a:ln>
                      <a:noFill/>
                    </a:ln>
                    <a:extLst>
                      <a:ext uri="{53640926-AAD7-44D8-BBD7-CCE9431645EC}">
                        <a14:shadowObscured xmlns:a14="http://schemas.microsoft.com/office/drawing/2010/main"/>
                      </a:ext>
                    </a:extLst>
                  </pic:spPr>
                </pic:pic>
              </a:graphicData>
            </a:graphic>
          </wp:inline>
        </w:drawing>
      </w:r>
    </w:p>
    <w:p w14:paraId="06D38D7A" w14:textId="6807E45A" w:rsidR="0023743B" w:rsidRDefault="0023743B" w:rsidP="0023743B">
      <w:pPr>
        <w:pStyle w:val="Caption"/>
      </w:pPr>
      <w:bookmarkStart w:id="570" w:name="_Toc179881251"/>
      <w:r>
        <w:t xml:space="preserve">Hình </w:t>
      </w:r>
      <w:fldSimple w:instr=" STYLEREF 1 \s ">
        <w:r w:rsidR="000C09B3">
          <w:rPr>
            <w:noProof/>
          </w:rPr>
          <w:t>4</w:t>
        </w:r>
      </w:fldSimple>
      <w:r w:rsidR="00922610">
        <w:t>.</w:t>
      </w:r>
      <w:fldSimple w:instr=" SEQ Hình \* ARABIC \s 1 ">
        <w:r w:rsidR="000C09B3">
          <w:rPr>
            <w:noProof/>
          </w:rPr>
          <w:t>73</w:t>
        </w:r>
      </w:fldSimple>
      <w:r>
        <w:t xml:space="preserve"> Item definitions trong Drag and Drop</w:t>
      </w:r>
      <w:bookmarkEnd w:id="570"/>
    </w:p>
    <w:p w14:paraId="2A54DE0D" w14:textId="2943717E" w:rsidR="0015184C" w:rsidRDefault="0015184C" w:rsidP="0015184C">
      <w:pPr>
        <w:pStyle w:val="NoSpacing"/>
      </w:pPr>
      <w:r>
        <w:t xml:space="preserve">Nhập văn bản thay thế cho hình ảnh nếu hình ảnh bị lỗi tại trường </w:t>
      </w:r>
      <w:r w:rsidRPr="0015184C">
        <w:rPr>
          <w:b/>
          <w:bCs/>
        </w:rPr>
        <w:t>Image description</w:t>
      </w:r>
      <w:r>
        <w:t xml:space="preserve">. Nhập phản hồi khi người học trả lời đúng vào trường </w:t>
      </w:r>
      <w:r w:rsidRPr="0015184C">
        <w:rPr>
          <w:b/>
          <w:bCs/>
        </w:rPr>
        <w:t>Success feedback</w:t>
      </w:r>
      <w:r>
        <w:t xml:space="preserve"> và phản hồi khi người học trả lời sai vào trường </w:t>
      </w:r>
      <w:r w:rsidRPr="0015184C">
        <w:rPr>
          <w:b/>
          <w:bCs/>
        </w:rPr>
        <w:t>Error feedback</w:t>
      </w:r>
      <w:r>
        <w:t xml:space="preserve">. Thực hiện tương tự với tất cả các mục kéo thả trong bài tập. </w:t>
      </w:r>
    </w:p>
    <w:p w14:paraId="33E5D8FF" w14:textId="77777777" w:rsidR="0015184C" w:rsidRDefault="0015184C" w:rsidP="0015184C">
      <w:pPr>
        <w:pStyle w:val="NoSpacing"/>
        <w:keepNext/>
      </w:pPr>
      <w:r>
        <w:rPr>
          <w:noProof/>
        </w:rPr>
        <w:drawing>
          <wp:inline distT="0" distB="0" distL="0" distR="0" wp14:anchorId="40010CE2" wp14:editId="38270038">
            <wp:extent cx="5943600" cy="2107455"/>
            <wp:effectExtent l="0" t="0" r="0" b="7620"/>
            <wp:docPr id="116758355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83556" name="Picture 19" descr="A screenshot of a computer&#10;&#10;Description automatically generated"/>
                    <pic:cNvPicPr/>
                  </pic:nvPicPr>
                  <pic:blipFill rotWithShape="1">
                    <a:blip r:embed="rId159">
                      <a:extLst>
                        <a:ext uri="{28A0092B-C50C-407E-A947-70E740481C1C}">
                          <a14:useLocalDpi xmlns:a14="http://schemas.microsoft.com/office/drawing/2010/main" val="0"/>
                        </a:ext>
                      </a:extLst>
                    </a:blip>
                    <a:srcRect l="1574" t="3059" r="22790" b="4163"/>
                    <a:stretch/>
                  </pic:blipFill>
                  <pic:spPr bwMode="auto">
                    <a:xfrm>
                      <a:off x="0" y="0"/>
                      <a:ext cx="5968879" cy="2116418"/>
                    </a:xfrm>
                    <a:prstGeom prst="rect">
                      <a:avLst/>
                    </a:prstGeom>
                    <a:ln>
                      <a:noFill/>
                    </a:ln>
                    <a:extLst>
                      <a:ext uri="{53640926-AAD7-44D8-BBD7-CCE9431645EC}">
                        <a14:shadowObscured xmlns:a14="http://schemas.microsoft.com/office/drawing/2010/main"/>
                      </a:ext>
                    </a:extLst>
                  </pic:spPr>
                </pic:pic>
              </a:graphicData>
            </a:graphic>
          </wp:inline>
        </w:drawing>
      </w:r>
    </w:p>
    <w:p w14:paraId="07A076C8" w14:textId="24613619" w:rsidR="0023743B" w:rsidRDefault="0023743B" w:rsidP="0023743B">
      <w:pPr>
        <w:pStyle w:val="Caption"/>
      </w:pPr>
      <w:bookmarkStart w:id="571" w:name="_Toc179881252"/>
      <w:r>
        <w:t xml:space="preserve">Hình </w:t>
      </w:r>
      <w:fldSimple w:instr=" STYLEREF 1 \s ">
        <w:r w:rsidR="000C09B3">
          <w:rPr>
            <w:noProof/>
          </w:rPr>
          <w:t>4</w:t>
        </w:r>
      </w:fldSimple>
      <w:r w:rsidR="00922610">
        <w:t>.</w:t>
      </w:r>
      <w:fldSimple w:instr=" SEQ Hình \* ARABIC \s 1 ">
        <w:r w:rsidR="000C09B3">
          <w:rPr>
            <w:noProof/>
          </w:rPr>
          <w:t>74</w:t>
        </w:r>
      </w:fldSimple>
      <w:r w:rsidRPr="0023743B">
        <w:t xml:space="preserve"> </w:t>
      </w:r>
      <w:r>
        <w:t>Cấu hình Feedback cho Item trong Drag and Drop</w:t>
      </w:r>
      <w:bookmarkEnd w:id="571"/>
    </w:p>
    <w:p w14:paraId="5B8F54E7" w14:textId="31F99E70" w:rsidR="0023743B" w:rsidRDefault="0023743B" w:rsidP="0023743B">
      <w:pPr>
        <w:pStyle w:val="Caption"/>
      </w:pPr>
    </w:p>
    <w:p w14:paraId="08750A14" w14:textId="0D1044DC" w:rsidR="005052CD" w:rsidRDefault="0015184C" w:rsidP="0015184C">
      <w:pPr>
        <w:pStyle w:val="NoSpacing"/>
      </w:pPr>
      <w:r>
        <w:t>Sau khi hoàn tất các cấu hình chọn Save. Giao diện của bài tập dạng Drag and Drop tương tự như hình sau:</w:t>
      </w:r>
    </w:p>
    <w:p w14:paraId="7962B6EF" w14:textId="77777777" w:rsidR="005052CD" w:rsidRDefault="005052CD" w:rsidP="005052CD">
      <w:pPr>
        <w:pStyle w:val="NoSpacing"/>
        <w:keepNext/>
        <w:jc w:val="center"/>
      </w:pPr>
      <w:r>
        <w:rPr>
          <w:noProof/>
        </w:rPr>
        <w:drawing>
          <wp:inline distT="0" distB="0" distL="0" distR="0" wp14:anchorId="5D48CE5B" wp14:editId="2156E1C2">
            <wp:extent cx="3813859" cy="3515777"/>
            <wp:effectExtent l="0" t="0" r="0" b="8890"/>
            <wp:docPr id="195343004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30041" name="Picture 20" descr="A screenshot of a computer&#10;&#10;Description automatically generated"/>
                    <pic:cNvPicPr/>
                  </pic:nvPicPr>
                  <pic:blipFill rotWithShape="1">
                    <a:blip r:embed="rId160" cstate="print">
                      <a:extLst>
                        <a:ext uri="{28A0092B-C50C-407E-A947-70E740481C1C}">
                          <a14:useLocalDpi xmlns:a14="http://schemas.microsoft.com/office/drawing/2010/main" val="0"/>
                        </a:ext>
                      </a:extLst>
                    </a:blip>
                    <a:srcRect l="17971" t="10395" r="29961" b="4022"/>
                    <a:stretch/>
                  </pic:blipFill>
                  <pic:spPr bwMode="auto">
                    <a:xfrm>
                      <a:off x="0" y="0"/>
                      <a:ext cx="3818576" cy="3520126"/>
                    </a:xfrm>
                    <a:prstGeom prst="rect">
                      <a:avLst/>
                    </a:prstGeom>
                    <a:ln>
                      <a:noFill/>
                    </a:ln>
                    <a:extLst>
                      <a:ext uri="{53640926-AAD7-44D8-BBD7-CCE9431645EC}">
                        <a14:shadowObscured xmlns:a14="http://schemas.microsoft.com/office/drawing/2010/main"/>
                      </a:ext>
                    </a:extLst>
                  </pic:spPr>
                </pic:pic>
              </a:graphicData>
            </a:graphic>
          </wp:inline>
        </w:drawing>
      </w:r>
    </w:p>
    <w:p w14:paraId="420B7E2E" w14:textId="3A22A208" w:rsidR="0015184C" w:rsidRPr="0015184C" w:rsidRDefault="0023743B" w:rsidP="0023743B">
      <w:pPr>
        <w:pStyle w:val="Caption"/>
      </w:pPr>
      <w:bookmarkStart w:id="572" w:name="_Toc179881253"/>
      <w:r>
        <w:t xml:space="preserve">Hình </w:t>
      </w:r>
      <w:fldSimple w:instr=" STYLEREF 1 \s ">
        <w:r w:rsidR="000C09B3">
          <w:rPr>
            <w:noProof/>
          </w:rPr>
          <w:t>4</w:t>
        </w:r>
      </w:fldSimple>
      <w:r w:rsidR="00922610">
        <w:t>.</w:t>
      </w:r>
      <w:fldSimple w:instr=" SEQ Hình \* ARABIC \s 1 ">
        <w:r w:rsidR="000C09B3">
          <w:rPr>
            <w:noProof/>
          </w:rPr>
          <w:t>75</w:t>
        </w:r>
      </w:fldSimple>
      <w:r w:rsidRPr="0023743B">
        <w:t xml:space="preserve"> </w:t>
      </w:r>
      <w:r>
        <w:t>Giao diện Drag and Drop trong Studio</w:t>
      </w:r>
      <w:bookmarkEnd w:id="572"/>
    </w:p>
    <w:p w14:paraId="18D86D33" w14:textId="67EB5D3A" w:rsidR="006D48C8" w:rsidRDefault="006D48C8" w:rsidP="00CA5133">
      <w:pPr>
        <w:pStyle w:val="Heading4"/>
        <w:rPr>
          <w:i w:val="0"/>
          <w:iCs w:val="0"/>
        </w:rPr>
      </w:pPr>
      <w:r>
        <w:rPr>
          <w:i w:val="0"/>
          <w:iCs w:val="0"/>
        </w:rPr>
        <w:t>Bài tập dạng đánh giá phản hồi mở (</w:t>
      </w:r>
      <w:r w:rsidRPr="006D48C8">
        <w:rPr>
          <w:i w:val="0"/>
          <w:iCs w:val="0"/>
        </w:rPr>
        <w:t>Open Response Assessment</w:t>
      </w:r>
      <w:r>
        <w:rPr>
          <w:i w:val="0"/>
          <w:iCs w:val="0"/>
        </w:rPr>
        <w:t>)</w:t>
      </w:r>
    </w:p>
    <w:p w14:paraId="60F9682B" w14:textId="2CCEDCAD" w:rsidR="006D48C8" w:rsidRDefault="006D48C8" w:rsidP="006D48C8">
      <w:pPr>
        <w:pStyle w:val="NoSpacing"/>
        <w:ind w:firstLine="720"/>
      </w:pPr>
      <w:r>
        <w:t>Đánh giá phản hồi mở (ORA) cho phép người học trả lời các câu hỏi mở dưới dạng bài luận hoặc tải tệp lên như một phần phản hồi của họ. Sau đó, phản hồi sẽ được chấm điểm bởi chính người học, bạn bè hoặc giảng viên khóa học (hoặc kết hợp cả ba).</w:t>
      </w:r>
    </w:p>
    <w:p w14:paraId="35A0D4BE" w14:textId="5D124355" w:rsidR="006D48C8" w:rsidRDefault="006D48C8" w:rsidP="006D48C8">
      <w:pPr>
        <w:pStyle w:val="NoSpacing"/>
        <w:numPr>
          <w:ilvl w:val="0"/>
          <w:numId w:val="54"/>
        </w:numPr>
      </w:pPr>
      <w:r w:rsidRPr="00140138">
        <w:t xml:space="preserve">Trong </w:t>
      </w:r>
      <w:r>
        <w:t>Unit</w:t>
      </w:r>
      <w:r w:rsidRPr="00140138">
        <w:t xml:space="preserve"> mà </w:t>
      </w:r>
      <w:r w:rsidR="00DE2286">
        <w:t>người quản lý khóa học</w:t>
      </w:r>
      <w:r w:rsidRPr="00140138">
        <w:t xml:space="preserve"> muốn tạo vấn đề, </w:t>
      </w:r>
      <w:r>
        <w:t xml:space="preserve">phía dưới </w:t>
      </w:r>
      <w:r w:rsidRPr="00140138">
        <w:rPr>
          <w:b/>
          <w:bCs/>
        </w:rPr>
        <w:t>Add New Component</w:t>
      </w:r>
      <w:r w:rsidRPr="00140138">
        <w:t> </w:t>
      </w:r>
      <w:r>
        <w:t>chọn</w:t>
      </w:r>
      <w:r w:rsidRPr="00140138">
        <w:t> </w:t>
      </w:r>
      <w:r>
        <w:rPr>
          <w:b/>
          <w:bCs/>
        </w:rPr>
        <w:t>Open Response</w:t>
      </w:r>
      <w:r w:rsidRPr="00140138">
        <w:t>.</w:t>
      </w:r>
      <w:r>
        <w:t xml:space="preserve"> Thành phần sẽ được thêm vào cuối Unit.</w:t>
      </w:r>
    </w:p>
    <w:p w14:paraId="760E5FC7" w14:textId="7CB3D1BB" w:rsidR="006D48C8" w:rsidRDefault="006D48C8" w:rsidP="006D48C8">
      <w:pPr>
        <w:pStyle w:val="NoSpacing"/>
        <w:keepNext/>
        <w:jc w:val="center"/>
      </w:pPr>
      <w:r>
        <w:rPr>
          <w:noProof/>
        </w:rPr>
        <mc:AlternateContent>
          <mc:Choice Requires="wps">
            <w:drawing>
              <wp:anchor distT="0" distB="0" distL="114300" distR="114300" simplePos="0" relativeHeight="251713536" behindDoc="0" locked="0" layoutInCell="1" allowOverlap="1" wp14:anchorId="086CBDDD" wp14:editId="1981F742">
                <wp:simplePos x="0" y="0"/>
                <wp:positionH relativeFrom="column">
                  <wp:posOffset>2059323</wp:posOffset>
                </wp:positionH>
                <wp:positionV relativeFrom="paragraph">
                  <wp:posOffset>370392</wp:posOffset>
                </wp:positionV>
                <wp:extent cx="872116" cy="739977"/>
                <wp:effectExtent l="0" t="0" r="23495" b="22225"/>
                <wp:wrapNone/>
                <wp:docPr id="1710510265" name="Rectangle 26"/>
                <wp:cNvGraphicFramePr/>
                <a:graphic xmlns:a="http://schemas.openxmlformats.org/drawingml/2006/main">
                  <a:graphicData uri="http://schemas.microsoft.com/office/word/2010/wordprocessingShape">
                    <wps:wsp>
                      <wps:cNvSpPr/>
                      <wps:spPr>
                        <a:xfrm>
                          <a:off x="0" y="0"/>
                          <a:ext cx="872116" cy="7399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CD6218" id="Rectangle 26" o:spid="_x0000_s1026" style="position:absolute;margin-left:162.15pt;margin-top:29.15pt;width:68.65pt;height:58.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zfwIAAF4FAAAOAAAAZHJzL2Uyb0RvYy54bWysVE1v2zAMvQ/YfxB0Xx1nbdM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" filled="f" strokecolor="red" strokeweight="1pt"/>
            </w:pict>
          </mc:Fallback>
        </mc:AlternateContent>
      </w:r>
      <w:r>
        <w:rPr>
          <w:noProof/>
        </w:rPr>
        <w:drawing>
          <wp:inline distT="0" distB="0" distL="0" distR="0" wp14:anchorId="7FD62274" wp14:editId="54F4BDEA">
            <wp:extent cx="5940425" cy="1219200"/>
            <wp:effectExtent l="0" t="0" r="3175" b="0"/>
            <wp:docPr id="970325881" name="Picture 24" descr="A screenshot of a green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44154" name="Picture 24" descr="A screenshot of a green and white box&#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0425" cy="1219200"/>
                    </a:xfrm>
                    <a:prstGeom prst="rect">
                      <a:avLst/>
                    </a:prstGeom>
                  </pic:spPr>
                </pic:pic>
              </a:graphicData>
            </a:graphic>
          </wp:inline>
        </w:drawing>
      </w:r>
    </w:p>
    <w:p w14:paraId="719E5088" w14:textId="54E1631B" w:rsidR="006D48C8" w:rsidRDefault="0023743B" w:rsidP="0023743B">
      <w:pPr>
        <w:pStyle w:val="Caption"/>
      </w:pPr>
      <w:bookmarkStart w:id="573" w:name="_Toc179881254"/>
      <w:r>
        <w:t xml:space="preserve">Hình </w:t>
      </w:r>
      <w:fldSimple w:instr=" STYLEREF 1 \s ">
        <w:r w:rsidR="000C09B3">
          <w:rPr>
            <w:noProof/>
          </w:rPr>
          <w:t>4</w:t>
        </w:r>
      </w:fldSimple>
      <w:r w:rsidR="00922610">
        <w:t>.</w:t>
      </w:r>
      <w:fldSimple w:instr=" SEQ Hình \* ARABIC \s 1 ">
        <w:r w:rsidR="000C09B3">
          <w:rPr>
            <w:noProof/>
          </w:rPr>
          <w:t>76</w:t>
        </w:r>
      </w:fldSimple>
      <w:r w:rsidRPr="0023743B">
        <w:t xml:space="preserve"> </w:t>
      </w:r>
      <w:r w:rsidR="006C4188">
        <w:t>Open Response</w:t>
      </w:r>
      <w:commentRangeStart w:id="574"/>
      <w:r>
        <w:t xml:space="preserve"> trong Add New Component</w:t>
      </w:r>
      <w:commentRangeEnd w:id="574"/>
      <w:r w:rsidR="00C870B9">
        <w:rPr>
          <w:rStyle w:val="CommentReference"/>
          <w:iCs w:val="0"/>
        </w:rPr>
        <w:commentReference w:id="574"/>
      </w:r>
      <w:bookmarkEnd w:id="573"/>
    </w:p>
    <w:p w14:paraId="542CFAE0" w14:textId="1B9B5361" w:rsidR="006D48C8" w:rsidRDefault="006D48C8" w:rsidP="006D48C8">
      <w:pPr>
        <w:pStyle w:val="NoSpacing"/>
      </w:pPr>
      <w:r>
        <w:t xml:space="preserve">Chọn loại đánh giá phản hồi mở theo nhu cầu tại cửa sổ hiển thị sau khi chọn </w:t>
      </w:r>
      <w:r w:rsidRPr="006D48C8">
        <w:rPr>
          <w:b/>
          <w:bCs/>
        </w:rPr>
        <w:t>Open Response</w:t>
      </w:r>
      <w:r>
        <w:t xml:space="preserve"> như hình sau:</w:t>
      </w:r>
    </w:p>
    <w:p w14:paraId="78E82F58" w14:textId="77777777" w:rsidR="006D48C8" w:rsidRDefault="006D48C8" w:rsidP="006D48C8">
      <w:pPr>
        <w:pStyle w:val="NoSpacing"/>
        <w:rPr>
          <w:noProof/>
        </w:rPr>
      </w:pPr>
    </w:p>
    <w:p w14:paraId="7E725634" w14:textId="77777777" w:rsidR="006D48C8" w:rsidRDefault="006D48C8" w:rsidP="006D48C8">
      <w:pPr>
        <w:pStyle w:val="NoSpacing"/>
        <w:keepNext/>
        <w:jc w:val="center"/>
      </w:pPr>
      <w:r>
        <w:rPr>
          <w:noProof/>
        </w:rPr>
        <w:lastRenderedPageBreak/>
        <w:drawing>
          <wp:inline distT="0" distB="0" distL="0" distR="0" wp14:anchorId="07A154B7" wp14:editId="18AEB5A7">
            <wp:extent cx="5280264" cy="1685290"/>
            <wp:effectExtent l="0" t="0" r="0" b="0"/>
            <wp:docPr id="4503544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444" name="Picture 27" descr="A screenshot of a computer&#10;&#10;Description automatically generated"/>
                    <pic:cNvPicPr/>
                  </pic:nvPicPr>
                  <pic:blipFill rotWithShape="1">
                    <a:blip r:embed="rId161">
                      <a:extLst>
                        <a:ext uri="{28A0092B-C50C-407E-A947-70E740481C1C}">
                          <a14:useLocalDpi xmlns:a14="http://schemas.microsoft.com/office/drawing/2010/main" val="0"/>
                        </a:ext>
                      </a:extLst>
                    </a:blip>
                    <a:srcRect l="4717" t="8290" r="6336" b="20222"/>
                    <a:stretch/>
                  </pic:blipFill>
                  <pic:spPr bwMode="auto">
                    <a:xfrm>
                      <a:off x="0" y="0"/>
                      <a:ext cx="5283804" cy="1686420"/>
                    </a:xfrm>
                    <a:prstGeom prst="rect">
                      <a:avLst/>
                    </a:prstGeom>
                    <a:ln>
                      <a:noFill/>
                    </a:ln>
                    <a:extLst>
                      <a:ext uri="{53640926-AAD7-44D8-BBD7-CCE9431645EC}">
                        <a14:shadowObscured xmlns:a14="http://schemas.microsoft.com/office/drawing/2010/main"/>
                      </a:ext>
                    </a:extLst>
                  </pic:spPr>
                </pic:pic>
              </a:graphicData>
            </a:graphic>
          </wp:inline>
        </w:drawing>
      </w:r>
    </w:p>
    <w:p w14:paraId="65060EF5" w14:textId="76F99D1A" w:rsidR="006D48C8" w:rsidRDefault="0023743B" w:rsidP="0023743B">
      <w:pPr>
        <w:pStyle w:val="Caption"/>
      </w:pPr>
      <w:bookmarkStart w:id="575" w:name="_Toc179881255"/>
      <w:r>
        <w:t xml:space="preserve">Hình </w:t>
      </w:r>
      <w:fldSimple w:instr=" STYLEREF 1 \s ">
        <w:r w:rsidR="000C09B3">
          <w:rPr>
            <w:noProof/>
          </w:rPr>
          <w:t>4</w:t>
        </w:r>
      </w:fldSimple>
      <w:r w:rsidR="00922610">
        <w:t>.</w:t>
      </w:r>
      <w:fldSimple w:instr=" SEQ Hình \* ARABIC \s 1 ">
        <w:r w:rsidR="000C09B3">
          <w:rPr>
            <w:noProof/>
          </w:rPr>
          <w:t>77</w:t>
        </w:r>
      </w:fldSimple>
      <w:r w:rsidRPr="0023743B">
        <w:t xml:space="preserve"> </w:t>
      </w:r>
      <w:r>
        <w:t>Chọn loại đánh giá phản hồi mở</w:t>
      </w:r>
      <w:bookmarkEnd w:id="575"/>
    </w:p>
    <w:p w14:paraId="7F4E8DD2" w14:textId="03A3B0D2" w:rsidR="00136271" w:rsidRDefault="00996DE9" w:rsidP="00996DE9">
      <w:pPr>
        <w:pStyle w:val="NoSpacing"/>
      </w:pPr>
      <w:r>
        <w:t>Sau khi chọn 1 bài tập đánh giá phản hồi mở được thêm vào cuối Unit như sau:</w:t>
      </w:r>
    </w:p>
    <w:p w14:paraId="61A34B8B" w14:textId="77777777" w:rsidR="00136271" w:rsidRDefault="00136271" w:rsidP="00136271">
      <w:pPr>
        <w:pStyle w:val="NoSpacing"/>
        <w:keepNext/>
        <w:jc w:val="center"/>
      </w:pPr>
      <w:r>
        <w:rPr>
          <w:noProof/>
        </w:rPr>
        <w:drawing>
          <wp:inline distT="0" distB="0" distL="0" distR="0" wp14:anchorId="3313EED1" wp14:editId="61566F81">
            <wp:extent cx="4253696" cy="3688804"/>
            <wp:effectExtent l="0" t="0" r="0" b="6985"/>
            <wp:docPr id="89854520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45208" name="Picture 29" descr="A screenshot of a computer&#10;&#10;Description automatically generated"/>
                    <pic:cNvPicPr/>
                  </pic:nvPicPr>
                  <pic:blipFill rotWithShape="1">
                    <a:blip r:embed="rId162">
                      <a:extLst>
                        <a:ext uri="{28A0092B-C50C-407E-A947-70E740481C1C}">
                          <a14:useLocalDpi xmlns:a14="http://schemas.microsoft.com/office/drawing/2010/main" val="0"/>
                        </a:ext>
                      </a:extLst>
                    </a:blip>
                    <a:srcRect l="19099" t="11258" r="33149" b="15121"/>
                    <a:stretch/>
                  </pic:blipFill>
                  <pic:spPr bwMode="auto">
                    <a:xfrm>
                      <a:off x="0" y="0"/>
                      <a:ext cx="4275370" cy="3707600"/>
                    </a:xfrm>
                    <a:prstGeom prst="rect">
                      <a:avLst/>
                    </a:prstGeom>
                    <a:ln>
                      <a:noFill/>
                    </a:ln>
                    <a:extLst>
                      <a:ext uri="{53640926-AAD7-44D8-BBD7-CCE9431645EC}">
                        <a14:shadowObscured xmlns:a14="http://schemas.microsoft.com/office/drawing/2010/main"/>
                      </a:ext>
                    </a:extLst>
                  </pic:spPr>
                </pic:pic>
              </a:graphicData>
            </a:graphic>
          </wp:inline>
        </w:drawing>
      </w:r>
    </w:p>
    <w:p w14:paraId="00E09475" w14:textId="0BE76A29" w:rsidR="0023743B" w:rsidRDefault="0023743B" w:rsidP="0023743B">
      <w:pPr>
        <w:pStyle w:val="Caption"/>
      </w:pPr>
      <w:bookmarkStart w:id="576" w:name="_Toc179881256"/>
      <w:r>
        <w:t xml:space="preserve">Hình </w:t>
      </w:r>
      <w:fldSimple w:instr=" STYLEREF 1 \s ">
        <w:r w:rsidR="000C09B3">
          <w:rPr>
            <w:noProof/>
          </w:rPr>
          <w:t>4</w:t>
        </w:r>
      </w:fldSimple>
      <w:r w:rsidR="00922610">
        <w:t>.</w:t>
      </w:r>
      <w:fldSimple w:instr=" SEQ Hình \* ARABIC \s 1 ">
        <w:r w:rsidR="000C09B3">
          <w:rPr>
            <w:noProof/>
          </w:rPr>
          <w:t>78</w:t>
        </w:r>
      </w:fldSimple>
      <w:r w:rsidRPr="0023743B">
        <w:t xml:space="preserve"> </w:t>
      </w:r>
      <w:r>
        <w:t>Hình 5.76. Bài tập đánh giá phản hồi mở vừa được thêm</w:t>
      </w:r>
      <w:bookmarkEnd w:id="576"/>
    </w:p>
    <w:p w14:paraId="2E018996" w14:textId="77777777" w:rsidR="00136271" w:rsidRDefault="00996DE9" w:rsidP="00136271">
      <w:pPr>
        <w:pStyle w:val="ListParagraph"/>
        <w:numPr>
          <w:ilvl w:val="0"/>
          <w:numId w:val="54"/>
        </w:numPr>
        <w:spacing w:line="360" w:lineRule="auto"/>
        <w:jc w:val="both"/>
      </w:pPr>
      <w:r>
        <w:t xml:space="preserve">Trong thành phần vấn đề xuất hiện, hãy chọn </w:t>
      </w:r>
      <w:r w:rsidRPr="00136271">
        <w:rPr>
          <w:b/>
          <w:bCs/>
        </w:rPr>
        <w:t>Edit</w:t>
      </w:r>
      <w:r>
        <w:t xml:space="preserve">. </w:t>
      </w:r>
    </w:p>
    <w:p w14:paraId="5175C7B0" w14:textId="154C5FBD" w:rsidR="00250262" w:rsidRDefault="00996DE9" w:rsidP="00136271">
      <w:pPr>
        <w:spacing w:line="360" w:lineRule="auto"/>
        <w:ind w:firstLine="270"/>
        <w:jc w:val="both"/>
      </w:pPr>
      <w:r>
        <w:t>Quản lý sử dụng trình chỉnh sửa thành phần này để thêm lời nhắc và tiêu chí chấm điểm, và để chỉ định các cài đặt khác cho thành phần đánh giá phản hồi mở.</w:t>
      </w:r>
    </w:p>
    <w:p w14:paraId="707FFD46" w14:textId="77777777" w:rsidR="00136271" w:rsidRDefault="00136271" w:rsidP="00136271">
      <w:pPr>
        <w:keepNext/>
        <w:spacing w:line="360" w:lineRule="auto"/>
        <w:jc w:val="center"/>
      </w:pPr>
      <w:r>
        <w:rPr>
          <w:noProof/>
        </w:rPr>
        <w:lastRenderedPageBreak/>
        <w:drawing>
          <wp:inline distT="0" distB="0" distL="0" distR="0" wp14:anchorId="2A6F16CC" wp14:editId="364F7561">
            <wp:extent cx="6028771" cy="2679540"/>
            <wp:effectExtent l="0" t="0" r="0" b="6985"/>
            <wp:docPr id="66494994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9940" name="Picture 30" descr="A screenshot of a computer&#10;&#10;Description automatically generated"/>
                    <pic:cNvPicPr/>
                  </pic:nvPicPr>
                  <pic:blipFill rotWithShape="1">
                    <a:blip r:embed="rId163" cstate="print">
                      <a:extLst>
                        <a:ext uri="{28A0092B-C50C-407E-A947-70E740481C1C}">
                          <a14:useLocalDpi xmlns:a14="http://schemas.microsoft.com/office/drawing/2010/main" val="0"/>
                        </a:ext>
                      </a:extLst>
                    </a:blip>
                    <a:srcRect l="5847" t="19052" r="2739" b="8714"/>
                    <a:stretch/>
                  </pic:blipFill>
                  <pic:spPr bwMode="auto">
                    <a:xfrm>
                      <a:off x="0" y="0"/>
                      <a:ext cx="6049965" cy="2688960"/>
                    </a:xfrm>
                    <a:prstGeom prst="rect">
                      <a:avLst/>
                    </a:prstGeom>
                    <a:ln>
                      <a:noFill/>
                    </a:ln>
                    <a:extLst>
                      <a:ext uri="{53640926-AAD7-44D8-BBD7-CCE9431645EC}">
                        <a14:shadowObscured xmlns:a14="http://schemas.microsoft.com/office/drawing/2010/main"/>
                      </a:ext>
                    </a:extLst>
                  </pic:spPr>
                </pic:pic>
              </a:graphicData>
            </a:graphic>
          </wp:inline>
        </w:drawing>
      </w:r>
    </w:p>
    <w:p w14:paraId="250FEE60" w14:textId="02B19112" w:rsidR="00136271" w:rsidRDefault="0023743B" w:rsidP="0023743B">
      <w:pPr>
        <w:pStyle w:val="Caption"/>
      </w:pPr>
      <w:bookmarkStart w:id="577" w:name="_Toc179881257"/>
      <w:r>
        <w:t xml:space="preserve">Hình </w:t>
      </w:r>
      <w:fldSimple w:instr=" STYLEREF 1 \s ">
        <w:r w:rsidR="000C09B3">
          <w:rPr>
            <w:noProof/>
          </w:rPr>
          <w:t>4</w:t>
        </w:r>
      </w:fldSimple>
      <w:r w:rsidR="00922610">
        <w:t>.</w:t>
      </w:r>
      <w:fldSimple w:instr=" SEQ Hình \* ARABIC \s 1 ">
        <w:r w:rsidR="000C09B3">
          <w:rPr>
            <w:noProof/>
          </w:rPr>
          <w:t>79</w:t>
        </w:r>
      </w:fldSimple>
      <w:r w:rsidRPr="0023743B">
        <w:t xml:space="preserve"> </w:t>
      </w:r>
      <w:r>
        <w:t>Trình chỉnh sửa bài tập đánh giá phản hồi mở</w:t>
      </w:r>
      <w:bookmarkEnd w:id="577"/>
    </w:p>
    <w:p w14:paraId="1EC86790" w14:textId="064F8224" w:rsidR="00136271" w:rsidRDefault="00E53946" w:rsidP="00E53946">
      <w:pPr>
        <w:pStyle w:val="NoSpacing"/>
      </w:pPr>
      <w:r>
        <w:t xml:space="preserve"> </w:t>
      </w:r>
      <w:r w:rsidR="0038247A">
        <w:tab/>
      </w:r>
      <w:r>
        <w:t>Nhập nội dung lời nhắc vào trường văn bản trong trình chỉnh sửa, sau đó chọn RUBRIC để cấu hình các tiêu chí đánh giá :</w:t>
      </w:r>
    </w:p>
    <w:p w14:paraId="3F1705C1" w14:textId="77777777" w:rsidR="006B2D8D" w:rsidRDefault="006B2D8D" w:rsidP="006B2D8D">
      <w:pPr>
        <w:pStyle w:val="NoSpacing"/>
        <w:keepNext/>
      </w:pPr>
      <w:r>
        <w:rPr>
          <w:noProof/>
        </w:rPr>
        <w:drawing>
          <wp:inline distT="0" distB="0" distL="0" distR="0" wp14:anchorId="4BF14F36" wp14:editId="401665E2">
            <wp:extent cx="6207452" cy="2725838"/>
            <wp:effectExtent l="0" t="0" r="3175" b="0"/>
            <wp:docPr id="125372363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23636" name="Picture 31" descr="A screenshot of a compute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220562" cy="2731595"/>
                    </a:xfrm>
                    <a:prstGeom prst="rect">
                      <a:avLst/>
                    </a:prstGeom>
                  </pic:spPr>
                </pic:pic>
              </a:graphicData>
            </a:graphic>
          </wp:inline>
        </w:drawing>
      </w:r>
    </w:p>
    <w:p w14:paraId="025D4096" w14:textId="157D7E83" w:rsidR="00E53946" w:rsidRDefault="0023743B" w:rsidP="0023743B">
      <w:pPr>
        <w:pStyle w:val="Caption"/>
      </w:pPr>
      <w:bookmarkStart w:id="578" w:name="_Toc179881258"/>
      <w:r>
        <w:t xml:space="preserve">Hình </w:t>
      </w:r>
      <w:fldSimple w:instr=" STYLEREF 1 \s ">
        <w:r w:rsidR="000C09B3">
          <w:rPr>
            <w:noProof/>
          </w:rPr>
          <w:t>4</w:t>
        </w:r>
      </w:fldSimple>
      <w:r w:rsidR="00922610">
        <w:t>.</w:t>
      </w:r>
      <w:fldSimple w:instr=" SEQ Hình \* ARABIC \s 1 ">
        <w:r w:rsidR="000C09B3">
          <w:rPr>
            <w:noProof/>
          </w:rPr>
          <w:t>80</w:t>
        </w:r>
      </w:fldSimple>
      <w:r w:rsidRPr="0023743B">
        <w:t xml:space="preserve"> </w:t>
      </w:r>
      <w:r>
        <w:t>Rubric của bài tập đánh giá phản hồi mở</w:t>
      </w:r>
      <w:bookmarkEnd w:id="578"/>
    </w:p>
    <w:p w14:paraId="3B78D1AE" w14:textId="708E8D27" w:rsidR="006B2D8D" w:rsidRDefault="006B2D8D" w:rsidP="006B2D8D">
      <w:pPr>
        <w:pStyle w:val="NoSpacing"/>
        <w:ind w:firstLine="720"/>
      </w:pPr>
      <w:r>
        <w:t>Trong phần Criterion đầu tiên, hãy nhập tên và văn bản nhắc nhở của tiêu chí đầu tiên (giới hạn 100 ký tự).</w:t>
      </w:r>
    </w:p>
    <w:p w14:paraId="10568FBF" w14:textId="5011A923" w:rsidR="006B2D8D" w:rsidRDefault="006B2D8D" w:rsidP="006B2D8D">
      <w:pPr>
        <w:pStyle w:val="NoSpacing"/>
        <w:ind w:firstLine="720"/>
      </w:pPr>
      <w:r>
        <w:t xml:space="preserve">Trong phần </w:t>
      </w:r>
      <w:r w:rsidRPr="006B2D8D">
        <w:rPr>
          <w:b/>
          <w:bCs/>
        </w:rPr>
        <w:t>Option</w:t>
      </w:r>
      <w:r>
        <w:t xml:space="preserve"> cho tiêu chí này, đối với mỗi tùy chọn mà </w:t>
      </w:r>
      <w:r w:rsidR="00DE2286">
        <w:t>người quản lý khóa học</w:t>
      </w:r>
      <w:r>
        <w:t xml:space="preserve"> cung cấp cho tiêu chí, hãy nhập tên, giải thích và giá trị điểm.</w:t>
      </w:r>
    </w:p>
    <w:p w14:paraId="08253E1E" w14:textId="2B41CE50" w:rsidR="006B2D8D" w:rsidRDefault="006B2D8D" w:rsidP="006B2D8D">
      <w:pPr>
        <w:pStyle w:val="NoSpacing"/>
        <w:ind w:firstLine="720"/>
      </w:pPr>
      <w:r>
        <w:t>Để xóa tùy chọn, hãy chọn Remove ở góc trên bên phải của phần tùy chọn.</w:t>
      </w:r>
    </w:p>
    <w:p w14:paraId="5C082B04" w14:textId="40671C2F" w:rsidR="006B2D8D" w:rsidRDefault="006B2D8D" w:rsidP="006B2D8D">
      <w:pPr>
        <w:pStyle w:val="NoSpacing"/>
        <w:ind w:firstLine="720"/>
      </w:pPr>
      <w:r>
        <w:t xml:space="preserve">Để thêm nhiều tùy chọn hơn, hãy chọn </w:t>
      </w:r>
      <w:r w:rsidRPr="006B2D8D">
        <w:rPr>
          <w:b/>
          <w:bCs/>
        </w:rPr>
        <w:t>Add Option</w:t>
      </w:r>
      <w:r>
        <w:t>.</w:t>
      </w:r>
    </w:p>
    <w:p w14:paraId="22572D90" w14:textId="2FA15A0B" w:rsidR="006B2D8D" w:rsidRDefault="006B2D8D" w:rsidP="006B2D8D">
      <w:pPr>
        <w:pStyle w:val="NoSpacing"/>
        <w:keepNext/>
      </w:pPr>
      <w:r>
        <w:rPr>
          <w:noProof/>
        </w:rPr>
        <w:lastRenderedPageBreak/>
        <w:drawing>
          <wp:inline distT="0" distB="0" distL="0" distR="0" wp14:anchorId="40BDC5E6" wp14:editId="73AE8735">
            <wp:extent cx="6047377" cy="792866"/>
            <wp:effectExtent l="0" t="0" r="0" b="7620"/>
            <wp:docPr id="149514488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4888" name="Picture 33" descr="A screenshot of a computer&#10;&#10;Description automatically generated"/>
                    <pic:cNvPicPr/>
                  </pic:nvPicPr>
                  <pic:blipFill rotWithShape="1">
                    <a:blip r:embed="rId165">
                      <a:extLst>
                        <a:ext uri="{28A0092B-C50C-407E-A947-70E740481C1C}">
                          <a14:useLocalDpi xmlns:a14="http://schemas.microsoft.com/office/drawing/2010/main" val="0"/>
                        </a:ext>
                      </a:extLst>
                    </a:blip>
                    <a:srcRect l="1346" t="21085" r="24555" b="56511"/>
                    <a:stretch/>
                  </pic:blipFill>
                  <pic:spPr bwMode="auto">
                    <a:xfrm>
                      <a:off x="0" y="0"/>
                      <a:ext cx="6115781" cy="801834"/>
                    </a:xfrm>
                    <a:prstGeom prst="rect">
                      <a:avLst/>
                    </a:prstGeom>
                    <a:ln>
                      <a:noFill/>
                    </a:ln>
                    <a:extLst>
                      <a:ext uri="{53640926-AAD7-44D8-BBD7-CCE9431645EC}">
                        <a14:shadowObscured xmlns:a14="http://schemas.microsoft.com/office/drawing/2010/main"/>
                      </a:ext>
                    </a:extLst>
                  </pic:spPr>
                </pic:pic>
              </a:graphicData>
            </a:graphic>
          </wp:inline>
        </w:drawing>
      </w:r>
    </w:p>
    <w:p w14:paraId="409E0B5F" w14:textId="3004B37A" w:rsidR="006B2D8D" w:rsidRDefault="0023743B" w:rsidP="0023743B">
      <w:pPr>
        <w:pStyle w:val="Caption"/>
      </w:pPr>
      <w:bookmarkStart w:id="579" w:name="_Toc179881259"/>
      <w:r>
        <w:t xml:space="preserve">Hình </w:t>
      </w:r>
      <w:fldSimple w:instr=" STYLEREF 1 \s ">
        <w:r w:rsidR="000C09B3">
          <w:rPr>
            <w:noProof/>
          </w:rPr>
          <w:t>4</w:t>
        </w:r>
      </w:fldSimple>
      <w:r w:rsidR="00922610">
        <w:t>.</w:t>
      </w:r>
      <w:fldSimple w:instr=" SEQ Hình \* ARABIC \s 1 ">
        <w:r w:rsidR="000C09B3">
          <w:rPr>
            <w:noProof/>
          </w:rPr>
          <w:t>81</w:t>
        </w:r>
      </w:fldSimple>
      <w:r w:rsidRPr="0023743B">
        <w:t xml:space="preserve"> </w:t>
      </w:r>
      <w:r>
        <w:t>Feedback cho tiêu chí</w:t>
      </w:r>
      <w:bookmarkEnd w:id="579"/>
    </w:p>
    <w:p w14:paraId="09D40047" w14:textId="61BA386B" w:rsidR="006B2D8D" w:rsidRDefault="006B2D8D" w:rsidP="006B2D8D">
      <w:pPr>
        <w:pStyle w:val="NoSpacing"/>
        <w:ind w:firstLine="720"/>
      </w:pPr>
      <w:r>
        <w:t xml:space="preserve">Bên cạnh </w:t>
      </w:r>
      <w:r w:rsidRPr="006B2D8D">
        <w:rPr>
          <w:b/>
          <w:bCs/>
        </w:rPr>
        <w:t>Feedback for This Criterion</w:t>
      </w:r>
      <w:r>
        <w:t xml:space="preserve">, hãy chọn một giá trị trong danh sách thả xuống. Nếu không muốn cho phép phản hồi cho từng tiêu chí này, hãy chọn </w:t>
      </w:r>
      <w:r w:rsidRPr="006B2D8D">
        <w:rPr>
          <w:b/>
          <w:bCs/>
        </w:rPr>
        <w:t>None</w:t>
      </w:r>
      <w:r>
        <w:t xml:space="preserve">. Để yêu cầu phản hồi cho tiêu chí này, hãy chọn </w:t>
      </w:r>
      <w:r w:rsidRPr="006B2D8D">
        <w:rPr>
          <w:b/>
          <w:bCs/>
        </w:rPr>
        <w:t>Required</w:t>
      </w:r>
      <w:r>
        <w:t xml:space="preserve">. Để cho phép phản hồi nhưng không yêu cầu, hãy chọn </w:t>
      </w:r>
      <w:r w:rsidRPr="006B2D8D">
        <w:rPr>
          <w:b/>
          <w:bCs/>
        </w:rPr>
        <w:t>Optional</w:t>
      </w:r>
      <w:r>
        <w:t>.</w:t>
      </w:r>
    </w:p>
    <w:p w14:paraId="6F0BCC7C" w14:textId="32B0A7F6" w:rsidR="00A11AC0" w:rsidRDefault="006B2D8D" w:rsidP="00A11AC0">
      <w:pPr>
        <w:pStyle w:val="NoSpacing"/>
        <w:ind w:firstLine="720"/>
      </w:pPr>
      <w:r>
        <w:t xml:space="preserve">Lặp lại các bước trên để tạo thêm tiêu chí. Để thêm nhiều tiêu chí hơn so với tiêu chí được cung cấp trong mẫu, hãy chọn </w:t>
      </w:r>
      <w:r w:rsidRPr="00A11AC0">
        <w:rPr>
          <w:b/>
          <w:bCs/>
        </w:rPr>
        <w:t>Add Criterion</w:t>
      </w:r>
      <w:r>
        <w:t xml:space="preserve"> ở cuối danh sách tiêu chí.</w:t>
      </w:r>
    </w:p>
    <w:p w14:paraId="273FCAEF" w14:textId="77777777" w:rsidR="00A11AC0" w:rsidRDefault="00A11AC0" w:rsidP="00A11AC0">
      <w:pPr>
        <w:pStyle w:val="NoSpacing"/>
        <w:keepNext/>
      </w:pPr>
      <w:r>
        <w:rPr>
          <w:noProof/>
        </w:rPr>
        <w:drawing>
          <wp:inline distT="0" distB="0" distL="0" distR="0" wp14:anchorId="686F92F3" wp14:editId="1CC1563F">
            <wp:extent cx="6032199" cy="1140107"/>
            <wp:effectExtent l="0" t="0" r="6985" b="3175"/>
            <wp:docPr id="137597038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0386" name="Picture 34" descr="A screenshot of a computer&#10;&#10;Description automatically generated"/>
                    <pic:cNvPicPr/>
                  </pic:nvPicPr>
                  <pic:blipFill rotWithShape="1">
                    <a:blip r:embed="rId166" cstate="print">
                      <a:extLst>
                        <a:ext uri="{28A0092B-C50C-407E-A947-70E740481C1C}">
                          <a14:useLocalDpi xmlns:a14="http://schemas.microsoft.com/office/drawing/2010/main" val="0"/>
                        </a:ext>
                      </a:extLst>
                    </a:blip>
                    <a:srcRect l="1560" t="50362" r="2559" b="8370"/>
                    <a:stretch/>
                  </pic:blipFill>
                  <pic:spPr bwMode="auto">
                    <a:xfrm>
                      <a:off x="0" y="0"/>
                      <a:ext cx="6058708" cy="1145117"/>
                    </a:xfrm>
                    <a:prstGeom prst="rect">
                      <a:avLst/>
                    </a:prstGeom>
                    <a:ln>
                      <a:noFill/>
                    </a:ln>
                    <a:extLst>
                      <a:ext uri="{53640926-AAD7-44D8-BBD7-CCE9431645EC}">
                        <a14:shadowObscured xmlns:a14="http://schemas.microsoft.com/office/drawing/2010/main"/>
                      </a:ext>
                    </a:extLst>
                  </pic:spPr>
                </pic:pic>
              </a:graphicData>
            </a:graphic>
          </wp:inline>
        </w:drawing>
      </w:r>
    </w:p>
    <w:p w14:paraId="7AE1E251" w14:textId="30160965" w:rsidR="00A11AC0" w:rsidRPr="00A11AC0" w:rsidRDefault="0023743B" w:rsidP="0023743B">
      <w:pPr>
        <w:pStyle w:val="Caption"/>
      </w:pPr>
      <w:bookmarkStart w:id="580" w:name="_Toc179881260"/>
      <w:r>
        <w:t xml:space="preserve">Hình </w:t>
      </w:r>
      <w:fldSimple w:instr=" STYLEREF 1 \s ">
        <w:r w:rsidR="000C09B3">
          <w:rPr>
            <w:noProof/>
          </w:rPr>
          <w:t>4</w:t>
        </w:r>
      </w:fldSimple>
      <w:r w:rsidR="00922610">
        <w:t>.</w:t>
      </w:r>
      <w:fldSimple w:instr=" SEQ Hình \* ARABIC \s 1 ">
        <w:r w:rsidR="000C09B3">
          <w:rPr>
            <w:noProof/>
          </w:rPr>
          <w:t>82</w:t>
        </w:r>
      </w:fldSimple>
      <w:r w:rsidRPr="0023743B">
        <w:t xml:space="preserve"> </w:t>
      </w:r>
      <w:r>
        <w:t>Feedback for This Response</w:t>
      </w:r>
      <w:bookmarkEnd w:id="580"/>
    </w:p>
    <w:p w14:paraId="37C2F807" w14:textId="21AD8251" w:rsidR="006B2D8D" w:rsidRDefault="006B2D8D" w:rsidP="00A11AC0">
      <w:pPr>
        <w:pStyle w:val="NoSpacing"/>
        <w:ind w:firstLine="720"/>
      </w:pPr>
      <w:r>
        <w:t xml:space="preserve">Trong </w:t>
      </w:r>
      <w:r w:rsidRPr="00A11AC0">
        <w:rPr>
          <w:b/>
          <w:bCs/>
        </w:rPr>
        <w:t>Feedback for This Response</w:t>
      </w:r>
      <w:r>
        <w:t xml:space="preserve">, hãy thêm hướng dẫn để người học cung cấp phản hồi bằng văn bản tổng thể về các phản hồi mà họ đánh giá. </w:t>
      </w:r>
      <w:r w:rsidR="00DE2286">
        <w:t>Người quản lý khóa học</w:t>
      </w:r>
      <w:r>
        <w:t xml:space="preserve"> có thể để nguyên văn bản mặc định trong các trường Hướng dẫn phản hồi</w:t>
      </w:r>
      <w:r w:rsidR="00A11AC0">
        <w:t xml:space="preserve"> - </w:t>
      </w:r>
      <w:r w:rsidR="00A11AC0" w:rsidRPr="00A11AC0">
        <w:rPr>
          <w:b/>
          <w:bCs/>
        </w:rPr>
        <w:t>Feedback Instructions</w:t>
      </w:r>
      <w:r>
        <w:t xml:space="preserve"> và Văn bản phản hồi mặc định</w:t>
      </w:r>
      <w:r w:rsidR="00A11AC0">
        <w:t xml:space="preserve"> - </w:t>
      </w:r>
      <w:r w:rsidR="00A11AC0" w:rsidRPr="00A11AC0">
        <w:rPr>
          <w:b/>
          <w:bCs/>
        </w:rPr>
        <w:t>Default Feedback Text</w:t>
      </w:r>
      <w:r>
        <w:t xml:space="preserve"> hoặc thay thế bằng văn bản của riêng </w:t>
      </w:r>
      <w:r w:rsidR="00A11AC0">
        <w:t>quản lý</w:t>
      </w:r>
      <w:r>
        <w:t xml:space="preserve">. </w:t>
      </w:r>
    </w:p>
    <w:p w14:paraId="464CAB2C" w14:textId="2158ACBE" w:rsidR="0038247A" w:rsidRDefault="0038247A" w:rsidP="0038247A">
      <w:pPr>
        <w:pStyle w:val="NoSpacing"/>
        <w:numPr>
          <w:ilvl w:val="0"/>
          <w:numId w:val="54"/>
        </w:numPr>
      </w:pPr>
      <w:r w:rsidRPr="0038247A">
        <w:t>Để thêm các bước vào bài tập trả lời mở, hãy hoàn thành các hành động sau</w:t>
      </w:r>
      <w:r>
        <w:t xml:space="preserve">: </w:t>
      </w:r>
    </w:p>
    <w:p w14:paraId="18996E38" w14:textId="4DCC75CC" w:rsidR="0038247A" w:rsidRDefault="0038247A" w:rsidP="0038247A">
      <w:pPr>
        <w:pStyle w:val="NoSpacing"/>
      </w:pPr>
      <w:r>
        <w:t xml:space="preserve">Trong trình chỉnh sửa thành phần ORA, hãy chọn tab </w:t>
      </w:r>
      <w:r w:rsidRPr="0038247A">
        <w:rPr>
          <w:b/>
          <w:bCs/>
        </w:rPr>
        <w:t>Assessment Steps</w:t>
      </w:r>
      <w:r>
        <w:t>.</w:t>
      </w:r>
    </w:p>
    <w:p w14:paraId="3CC77922" w14:textId="03F3532C" w:rsidR="0038247A" w:rsidRDefault="0038247A" w:rsidP="0038247A">
      <w:pPr>
        <w:pStyle w:val="NoSpacing"/>
        <w:ind w:left="720"/>
      </w:pPr>
      <w:r>
        <w:t xml:space="preserve">Xác định các tiêu đề sau: </w:t>
      </w:r>
    </w:p>
    <w:p w14:paraId="5D75601C" w14:textId="01F483BE" w:rsidR="0038247A" w:rsidRDefault="0038247A" w:rsidP="003F4A76">
      <w:pPr>
        <w:pStyle w:val="NoSpacing"/>
        <w:numPr>
          <w:ilvl w:val="0"/>
          <w:numId w:val="39"/>
        </w:numPr>
      </w:pPr>
      <w:r>
        <w:t xml:space="preserve">Đào tạo người học - </w:t>
      </w:r>
      <w:r w:rsidRPr="0038247A">
        <w:t>Learner Training</w:t>
      </w:r>
    </w:p>
    <w:p w14:paraId="24D4D54F" w14:textId="1C6ECA52" w:rsidR="0038247A" w:rsidRDefault="0038247A" w:rsidP="003F4A76">
      <w:pPr>
        <w:pStyle w:val="NoSpacing"/>
        <w:numPr>
          <w:ilvl w:val="0"/>
          <w:numId w:val="39"/>
        </w:numPr>
      </w:pPr>
      <w:r>
        <w:t xml:space="preserve">Đánh giá ngang hàng - </w:t>
      </w:r>
      <w:r w:rsidRPr="0038247A">
        <w:t>Peer Assessment</w:t>
      </w:r>
    </w:p>
    <w:p w14:paraId="14003388" w14:textId="61546B67" w:rsidR="0038247A" w:rsidRDefault="0038247A" w:rsidP="003F4A76">
      <w:pPr>
        <w:pStyle w:val="NoSpacing"/>
        <w:numPr>
          <w:ilvl w:val="0"/>
          <w:numId w:val="39"/>
        </w:numPr>
      </w:pPr>
      <w:r>
        <w:t xml:space="preserve">Tự đánh giá - </w:t>
      </w:r>
      <w:r w:rsidRPr="0038247A">
        <w:t>Self Assessment</w:t>
      </w:r>
    </w:p>
    <w:p w14:paraId="494718C0" w14:textId="7EA9476C" w:rsidR="0038247A" w:rsidRDefault="0038247A" w:rsidP="003F4A76">
      <w:pPr>
        <w:pStyle w:val="NoSpacing"/>
        <w:numPr>
          <w:ilvl w:val="0"/>
          <w:numId w:val="39"/>
        </w:numPr>
      </w:pPr>
      <w:r>
        <w:t xml:space="preserve">Đánh giá nhân viên - </w:t>
      </w:r>
      <w:r w:rsidRPr="0038247A">
        <w:t>Staff Assessment</w:t>
      </w:r>
    </w:p>
    <w:p w14:paraId="3777BAA4" w14:textId="77777777" w:rsidR="0038247A" w:rsidRDefault="0038247A" w:rsidP="0038247A">
      <w:pPr>
        <w:pStyle w:val="NoSpacing"/>
        <w:rPr>
          <w:noProof/>
        </w:rPr>
      </w:pPr>
    </w:p>
    <w:p w14:paraId="2574EB5C" w14:textId="77777777" w:rsidR="0038247A" w:rsidRDefault="0038247A" w:rsidP="0038247A">
      <w:pPr>
        <w:pStyle w:val="NoSpacing"/>
        <w:keepNext/>
      </w:pPr>
      <w:r>
        <w:rPr>
          <w:noProof/>
        </w:rPr>
        <w:lastRenderedPageBreak/>
        <w:drawing>
          <wp:inline distT="0" distB="0" distL="0" distR="0" wp14:anchorId="6D58069B" wp14:editId="2377FCE8">
            <wp:extent cx="6001474" cy="2593664"/>
            <wp:effectExtent l="0" t="0" r="0" b="0"/>
            <wp:docPr id="3239299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2995" name="Picture 35" descr="A screenshot of a computer&#10;&#10;Description automatically generated"/>
                    <pic:cNvPicPr/>
                  </pic:nvPicPr>
                  <pic:blipFill rotWithShape="1">
                    <a:blip r:embed="rId167">
                      <a:extLst>
                        <a:ext uri="{28A0092B-C50C-407E-A947-70E740481C1C}">
                          <a14:useLocalDpi xmlns:a14="http://schemas.microsoft.com/office/drawing/2010/main" val="0"/>
                        </a:ext>
                      </a:extLst>
                    </a:blip>
                    <a:srcRect r="18845" b="20129"/>
                    <a:stretch/>
                  </pic:blipFill>
                  <pic:spPr bwMode="auto">
                    <a:xfrm>
                      <a:off x="0" y="0"/>
                      <a:ext cx="6027398" cy="2604867"/>
                    </a:xfrm>
                    <a:prstGeom prst="rect">
                      <a:avLst/>
                    </a:prstGeom>
                    <a:ln>
                      <a:noFill/>
                    </a:ln>
                    <a:extLst>
                      <a:ext uri="{53640926-AAD7-44D8-BBD7-CCE9431645EC}">
                        <a14:shadowObscured xmlns:a14="http://schemas.microsoft.com/office/drawing/2010/main"/>
                      </a:ext>
                    </a:extLst>
                  </pic:spPr>
                </pic:pic>
              </a:graphicData>
            </a:graphic>
          </wp:inline>
        </w:drawing>
      </w:r>
    </w:p>
    <w:p w14:paraId="16375EB7" w14:textId="4D2A809C" w:rsidR="0038247A" w:rsidRDefault="0023743B" w:rsidP="0023743B">
      <w:pPr>
        <w:pStyle w:val="Caption"/>
      </w:pPr>
      <w:bookmarkStart w:id="581" w:name="_Toc179881261"/>
      <w:r>
        <w:t xml:space="preserve">Hình </w:t>
      </w:r>
      <w:fldSimple w:instr=" STYLEREF 1 \s ">
        <w:r w:rsidR="000C09B3">
          <w:rPr>
            <w:noProof/>
          </w:rPr>
          <w:t>4</w:t>
        </w:r>
      </w:fldSimple>
      <w:r w:rsidR="00922610">
        <w:t>.</w:t>
      </w:r>
      <w:fldSimple w:instr=" SEQ Hình \* ARABIC \s 1 ">
        <w:r w:rsidR="000C09B3">
          <w:rPr>
            <w:noProof/>
          </w:rPr>
          <w:t>83</w:t>
        </w:r>
      </w:fldSimple>
      <w:r w:rsidRPr="0023743B">
        <w:t xml:space="preserve"> </w:t>
      </w:r>
      <w:r>
        <w:t>Các bước bài tập đánh giá phản hồi mở</w:t>
      </w:r>
      <w:bookmarkEnd w:id="581"/>
    </w:p>
    <w:p w14:paraId="108B38EA" w14:textId="6DE30A11" w:rsidR="0038247A" w:rsidRDefault="0038247A" w:rsidP="0038247A">
      <w:pPr>
        <w:pStyle w:val="NoSpacing"/>
      </w:pPr>
      <w:r>
        <w:t>Chọn hộp kiểm cho các bước muốn thêm vào bài tập. Để thay đổi thứ tự các bước, hãy kéo các bước theo thứ tự mong muốn bằng thanh ở bên trái các bước.</w:t>
      </w:r>
    </w:p>
    <w:p w14:paraId="34D02653" w14:textId="77777777" w:rsidR="0038247A" w:rsidRDefault="0038247A" w:rsidP="0038247A">
      <w:pPr>
        <w:pStyle w:val="NoSpacing"/>
        <w:numPr>
          <w:ilvl w:val="0"/>
          <w:numId w:val="54"/>
        </w:numPr>
      </w:pPr>
      <w:r>
        <w:t xml:space="preserve">Trong tab Lịch trình - </w:t>
      </w:r>
      <w:r w:rsidRPr="0038247A">
        <w:rPr>
          <w:b/>
          <w:bCs/>
        </w:rPr>
        <w:t>Schedule</w:t>
      </w:r>
      <w:r w:rsidRPr="0038247A">
        <w:t xml:space="preserve"> </w:t>
      </w:r>
      <w:r>
        <w:t>của trình soạn thảo thành phần ORA:</w:t>
      </w:r>
    </w:p>
    <w:p w14:paraId="5C5F3A71" w14:textId="77777777" w:rsidR="0038247A" w:rsidRDefault="0038247A" w:rsidP="0038247A">
      <w:pPr>
        <w:pStyle w:val="NoSpacing"/>
      </w:pPr>
      <w:r>
        <w:t xml:space="preserve">Quản lý có thể chọn giữa ba chế độ khác nhau để cấu hình lịch trình và ngày đến hạn cho bài tập ORA. Ba chế độ cấu hình ngày khác nhau là: </w:t>
      </w:r>
    </w:p>
    <w:p w14:paraId="7F5A9F8D" w14:textId="3B46C829" w:rsidR="0038247A" w:rsidRDefault="0038247A" w:rsidP="003F4A76">
      <w:pPr>
        <w:pStyle w:val="NoSpacing"/>
        <w:numPr>
          <w:ilvl w:val="0"/>
          <w:numId w:val="99"/>
        </w:numPr>
      </w:pPr>
      <w:r>
        <w:t xml:space="preserve">Cấu hình thời hạn theo cách thủ công - </w:t>
      </w:r>
      <w:r w:rsidRPr="0038247A">
        <w:t>Configure deadlines manually</w:t>
      </w:r>
    </w:p>
    <w:p w14:paraId="0DEA5BA9" w14:textId="263AF67B" w:rsidR="0038247A" w:rsidRDefault="0038247A" w:rsidP="003F4A76">
      <w:pPr>
        <w:pStyle w:val="NoSpacing"/>
        <w:numPr>
          <w:ilvl w:val="0"/>
          <w:numId w:val="99"/>
        </w:numPr>
      </w:pPr>
      <w:r>
        <w:t xml:space="preserve">Khớp thời hạn với ngày đến hạn của tiểu mục - </w:t>
      </w:r>
      <w:r w:rsidRPr="0038247A">
        <w:t>Match deadlines to the subsection due date </w:t>
      </w:r>
    </w:p>
    <w:p w14:paraId="4E4FC285" w14:textId="2AF2AF96" w:rsidR="0038247A" w:rsidRDefault="0038247A" w:rsidP="003F4A76">
      <w:pPr>
        <w:pStyle w:val="NoSpacing"/>
        <w:numPr>
          <w:ilvl w:val="0"/>
          <w:numId w:val="99"/>
        </w:numPr>
      </w:pPr>
      <w:r>
        <w:t xml:space="preserve">Khớp thời hạn với ngày kết thúc khóa học - </w:t>
      </w:r>
      <w:r w:rsidRPr="0038247A">
        <w:t>Match deadlines to the course end date</w:t>
      </w:r>
    </w:p>
    <w:p w14:paraId="4F3F524F" w14:textId="77777777" w:rsidR="0038247A" w:rsidRDefault="0038247A" w:rsidP="0038247A">
      <w:pPr>
        <w:pStyle w:val="NoSpacing"/>
        <w:keepNext/>
        <w:jc w:val="center"/>
      </w:pPr>
      <w:r>
        <w:rPr>
          <w:noProof/>
        </w:rPr>
        <w:drawing>
          <wp:inline distT="0" distB="0" distL="0" distR="0" wp14:anchorId="18AF78B7" wp14:editId="1A35CB34">
            <wp:extent cx="5516137" cy="2731626"/>
            <wp:effectExtent l="0" t="0" r="8890" b="0"/>
            <wp:docPr id="79419554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95546" name="Picture 36" descr="A screenshot of a computer&#10;&#10;Description automatically generated"/>
                    <pic:cNvPicPr/>
                  </pic:nvPicPr>
                  <pic:blipFill rotWithShape="1">
                    <a:blip r:embed="rId168" cstate="print">
                      <a:extLst>
                        <a:ext uri="{28A0092B-C50C-407E-A947-70E740481C1C}">
                          <a14:useLocalDpi xmlns:a14="http://schemas.microsoft.com/office/drawing/2010/main" val="0"/>
                        </a:ext>
                      </a:extLst>
                    </a:blip>
                    <a:srcRect l="877" r="17873" b="8373"/>
                    <a:stretch/>
                  </pic:blipFill>
                  <pic:spPr bwMode="auto">
                    <a:xfrm>
                      <a:off x="0" y="0"/>
                      <a:ext cx="5526696" cy="2736855"/>
                    </a:xfrm>
                    <a:prstGeom prst="rect">
                      <a:avLst/>
                    </a:prstGeom>
                    <a:ln>
                      <a:noFill/>
                    </a:ln>
                    <a:extLst>
                      <a:ext uri="{53640926-AAD7-44D8-BBD7-CCE9431645EC}">
                        <a14:shadowObscured xmlns:a14="http://schemas.microsoft.com/office/drawing/2010/main"/>
                      </a:ext>
                    </a:extLst>
                  </pic:spPr>
                </pic:pic>
              </a:graphicData>
            </a:graphic>
          </wp:inline>
        </w:drawing>
      </w:r>
    </w:p>
    <w:p w14:paraId="0AABD61C" w14:textId="1DFFC7FE" w:rsidR="00BB7F2A" w:rsidRDefault="0023743B" w:rsidP="0023743B">
      <w:pPr>
        <w:pStyle w:val="Caption"/>
      </w:pPr>
      <w:bookmarkStart w:id="582" w:name="_Toc179881262"/>
      <w:r>
        <w:t xml:space="preserve">Hình </w:t>
      </w:r>
      <w:fldSimple w:instr=" STYLEREF 1 \s ">
        <w:r w:rsidR="000C09B3">
          <w:rPr>
            <w:noProof/>
          </w:rPr>
          <w:t>4</w:t>
        </w:r>
      </w:fldSimple>
      <w:r w:rsidR="00922610">
        <w:t>.</w:t>
      </w:r>
      <w:fldSimple w:instr=" SEQ Hình \* ARABIC \s 1 ">
        <w:r w:rsidR="000C09B3">
          <w:rPr>
            <w:noProof/>
          </w:rPr>
          <w:t>84</w:t>
        </w:r>
      </w:fldSimple>
      <w:r>
        <w:t>. Trình chỉnh sửa Schedule</w:t>
      </w:r>
      <w:bookmarkEnd w:id="582"/>
    </w:p>
    <w:p w14:paraId="6752C97A" w14:textId="77777777" w:rsidR="0023743B" w:rsidRPr="0023743B" w:rsidRDefault="0023743B" w:rsidP="0023743B"/>
    <w:p w14:paraId="602D3D25" w14:textId="4D562892" w:rsidR="0038247A" w:rsidRDefault="0038247A" w:rsidP="0038247A">
      <w:pPr>
        <w:pStyle w:val="NoSpacing"/>
      </w:pPr>
      <w:r>
        <w:t>H</w:t>
      </w:r>
      <w:r w:rsidR="005D0D07">
        <w:t>oạt động</w:t>
      </w:r>
      <w:r>
        <w:t xml:space="preserve"> của từng tùy chọn như sau:</w:t>
      </w:r>
    </w:p>
    <w:p w14:paraId="566C9784" w14:textId="4B514C46" w:rsidR="005D0D07" w:rsidRPr="005D0D07" w:rsidRDefault="005D0D07" w:rsidP="005D0D07">
      <w:pPr>
        <w:pStyle w:val="NoSpacing"/>
        <w:rPr>
          <w:b/>
          <w:bCs/>
        </w:rPr>
      </w:pPr>
      <w:r w:rsidRPr="005D0D07">
        <w:rPr>
          <w:b/>
          <w:bCs/>
        </w:rPr>
        <w:lastRenderedPageBreak/>
        <w:t>Cấu hình thời hạn theo cách thủ công</w:t>
      </w:r>
      <w:r>
        <w:t xml:space="preserve"> - </w:t>
      </w:r>
      <w:r w:rsidRPr="005D0D07">
        <w:rPr>
          <w:b/>
          <w:bCs/>
        </w:rPr>
        <w:t xml:space="preserve">Configure deadlines manually </w:t>
      </w:r>
    </w:p>
    <w:p w14:paraId="7E41A28F" w14:textId="2DCC0175" w:rsidR="005D0D07" w:rsidRDefault="005D0D07" w:rsidP="005D0D07">
      <w:pPr>
        <w:pStyle w:val="NoSpacing"/>
        <w:ind w:firstLine="720"/>
      </w:pPr>
      <w:r>
        <w:t xml:space="preserve">Với tùy chọn này, </w:t>
      </w:r>
      <w:r w:rsidR="00DE2286">
        <w:t>người quản lý khóa học</w:t>
      </w:r>
      <w:r>
        <w:t xml:space="preserve"> có thể thiết lập các deadline riêng lẻ cho từng bước của bài tập đánh giá phản hồi mở. Các tùy chọn quản lý có thể thiết lập bao gồm:</w:t>
      </w:r>
    </w:p>
    <w:p w14:paraId="08BCDE77" w14:textId="01F4F2FE" w:rsidR="005D0D07" w:rsidRDefault="005D0D07" w:rsidP="005D0D07">
      <w:pPr>
        <w:pStyle w:val="NoSpacing"/>
        <w:ind w:firstLine="720"/>
      </w:pPr>
      <w:r>
        <w:t xml:space="preserve">Ngày bắt đầu phản hồi - </w:t>
      </w:r>
      <w:r w:rsidRPr="005D0D07">
        <w:rPr>
          <w:b/>
          <w:bCs/>
        </w:rPr>
        <w:t>Response Start Date</w:t>
      </w:r>
      <w:r>
        <w:t xml:space="preserve"> và Thời gian bắt đầu phản hồi - </w:t>
      </w:r>
      <w:r w:rsidRPr="005D0D07">
        <w:rPr>
          <w:b/>
          <w:bCs/>
        </w:rPr>
        <w:t>Response Start Time</w:t>
      </w:r>
      <w:r>
        <w:t>: Các thiết lập này xác định thời điểm người học có thể bắt đầu làm bài phản hồi của mình. Trước ngày và giờ này, người học không thể nhập phản hồi hoặc tải tệp lên. Sau đó, họ có thể bắt đầu làm bài phản hồi và tải tệp lên.</w:t>
      </w:r>
    </w:p>
    <w:p w14:paraId="6C603EC2" w14:textId="593C83EA" w:rsidR="005D0D07" w:rsidRDefault="005D0D07" w:rsidP="005D0D07">
      <w:pPr>
        <w:pStyle w:val="NoSpacing"/>
        <w:ind w:firstLine="720"/>
      </w:pPr>
      <w:r>
        <w:t xml:space="preserve">Ngày đến hạn phản hồi - </w:t>
      </w:r>
      <w:r w:rsidRPr="005D0D07">
        <w:rPr>
          <w:b/>
          <w:bCs/>
        </w:rPr>
        <w:t>Response Due Date</w:t>
      </w:r>
      <w:r>
        <w:t xml:space="preserve"> và Thời gian đến hạn phản hồi - </w:t>
      </w:r>
      <w:r w:rsidRPr="005D0D07">
        <w:rPr>
          <w:b/>
          <w:bCs/>
        </w:rPr>
        <w:t>Response Due Time</w:t>
      </w:r>
      <w:r>
        <w:t xml:space="preserve">: Các thiết lập này xác định ngày/giờ mà người học phải hoàn thành và nộp bài phản hồi của mình. Sau khi ngày/giờ này trôi qua, người học không thể nộp bài phản hồi cho </w:t>
      </w:r>
      <w:r w:rsidR="00EE5511">
        <w:t>câu hỏi</w:t>
      </w:r>
      <w:r>
        <w:t xml:space="preserve"> nữa.</w:t>
      </w:r>
    </w:p>
    <w:p w14:paraId="1E3E8AB9" w14:textId="0826FB9F" w:rsidR="005D0D07" w:rsidRDefault="005D0D07" w:rsidP="005D0D07">
      <w:pPr>
        <w:pStyle w:val="NoSpacing"/>
        <w:ind w:firstLine="720"/>
      </w:pPr>
      <w:r>
        <w:t xml:space="preserve">Ngày bắt đầu đánh giá ngang hàng - </w:t>
      </w:r>
      <w:r w:rsidRPr="005D0D07">
        <w:rPr>
          <w:b/>
          <w:bCs/>
        </w:rPr>
        <w:t>Peer Assessment Start Date</w:t>
      </w:r>
      <w:r>
        <w:t xml:space="preserve"> và Thời gian bắt đầu đánh giá ngang hàng - </w:t>
      </w:r>
      <w:r w:rsidRPr="005D0D07">
        <w:rPr>
          <w:b/>
          <w:bCs/>
        </w:rPr>
        <w:t>Peer Assessment Start Time</w:t>
      </w:r>
      <w:r>
        <w:t>: Các thiết lập này xác định thời điểm người học có thể bắt đầu đánh giá bài phản hồi của người học. Trước thời điểm này, người học sẽ nhận được thông báo rằng bài đánh giá ngang hàng vẫn chưa bắt đầu.</w:t>
      </w:r>
    </w:p>
    <w:p w14:paraId="5CA0A14D" w14:textId="678191EC" w:rsidR="005D0D07" w:rsidRDefault="005D0D07" w:rsidP="005D0D07">
      <w:pPr>
        <w:pStyle w:val="NoSpacing"/>
        <w:ind w:firstLine="720"/>
      </w:pPr>
      <w:r>
        <w:t xml:space="preserve">Ngày đến hạn đánh giá ngang hàng - </w:t>
      </w:r>
      <w:r w:rsidRPr="005D0D07">
        <w:rPr>
          <w:b/>
          <w:bCs/>
        </w:rPr>
        <w:t>Peer Assessment Due Date</w:t>
      </w:r>
      <w:r>
        <w:t xml:space="preserve"> và Thời gian đến hạn đánh giá ngang hàng - </w:t>
      </w:r>
      <w:r w:rsidRPr="005D0D07">
        <w:rPr>
          <w:b/>
          <w:bCs/>
        </w:rPr>
        <w:t>Peer Assessment Due Time</w:t>
      </w:r>
      <w:r>
        <w:t>: Các thiết lập này xác định ngày/giờ mà người học phải hoàn thành việc đánh giá bài phản hồi của người học. Sau khi ngày/giờ này trôi qua, người học sẽ không thể đánh giá bài phản hồi của người học nữa. Nếu người học chưa đánh giá đủ số lượng bạn bè theo yêu cầu trước thời hạn này, họ sẽ không thể nhận được điểm.</w:t>
      </w:r>
    </w:p>
    <w:p w14:paraId="04531F1B" w14:textId="41D4B5ED" w:rsidR="005D0D07" w:rsidRDefault="005D0D07" w:rsidP="005D0D07">
      <w:pPr>
        <w:pStyle w:val="NoSpacing"/>
        <w:ind w:firstLine="720"/>
      </w:pPr>
      <w:r>
        <w:t xml:space="preserve">Ngày bắt đầu tự đánh giá - </w:t>
      </w:r>
      <w:r w:rsidRPr="005D0D07">
        <w:rPr>
          <w:b/>
          <w:bCs/>
        </w:rPr>
        <w:t>Self Assessment Start Date</w:t>
      </w:r>
      <w:r>
        <w:t xml:space="preserve"> và thời gian bắt đầu tự đánh giá - </w:t>
      </w:r>
      <w:r w:rsidRPr="005D0D07">
        <w:rPr>
          <w:b/>
          <w:bCs/>
        </w:rPr>
        <w:t>Self Assessment Start TIme</w:t>
      </w:r>
      <w:r>
        <w:t>: Các thiết lập này xác định thời điểm người học có thể bắt đầu tự đánh giá phản hồi của mình. Trước thời gian này, người học sẽ nhận được thông báo rằng quá trình tự đánh giá vẫn chưa bắt đầu.</w:t>
      </w:r>
    </w:p>
    <w:p w14:paraId="7FB94230" w14:textId="5CBC607E" w:rsidR="005D0D07" w:rsidRDefault="005D0D07" w:rsidP="005D0D07">
      <w:pPr>
        <w:pStyle w:val="NoSpacing"/>
        <w:ind w:firstLine="720"/>
      </w:pPr>
      <w:r>
        <w:t xml:space="preserve">Ngày đến hạn tự đánh giá - </w:t>
      </w:r>
      <w:r w:rsidRPr="005D0D07">
        <w:rPr>
          <w:b/>
          <w:bCs/>
        </w:rPr>
        <w:t>Self Assessment Due Date</w:t>
      </w:r>
      <w:r>
        <w:t xml:space="preserve"> và thời gian đến hạn tự đánh giá - </w:t>
      </w:r>
      <w:r w:rsidRPr="005D0D07">
        <w:rPr>
          <w:b/>
          <w:bCs/>
        </w:rPr>
        <w:t>Self Assessment Due Time</w:t>
      </w:r>
      <w:r>
        <w:t>: Các thiết lập này xác định ngày/giờ mà người học phải hoàn thành quá trình tự đánh giá của mình. Sau khi ngày/giờ này trôi qua, người học sẽ không thể hoàn thành quá trình tự đánh giá của mình nữa.</w:t>
      </w:r>
    </w:p>
    <w:p w14:paraId="039E9D1C" w14:textId="72D1B931" w:rsidR="005D0D07" w:rsidRPr="003F4A76" w:rsidRDefault="000D56CD" w:rsidP="003F4A76">
      <w:pPr>
        <w:pStyle w:val="NoSpacing"/>
        <w:ind w:firstLine="720"/>
        <w:rPr>
          <w:i/>
          <w:iCs/>
        </w:rPr>
      </w:pPr>
      <w:r w:rsidRPr="003F4A76">
        <w:rPr>
          <w:i/>
          <w:iCs/>
        </w:rPr>
        <w:t>Phù hợp với hạn chót với ngày đến hạn của tiểu mục - Match deadlines to the subsection due date</w:t>
      </w:r>
    </w:p>
    <w:p w14:paraId="7291A92D" w14:textId="7CC5480C" w:rsidR="000D56CD" w:rsidRDefault="000D56CD" w:rsidP="000D56CD">
      <w:pPr>
        <w:pStyle w:val="NoSpacing"/>
        <w:ind w:firstLine="720"/>
      </w:pPr>
      <w:r>
        <w:lastRenderedPageBreak/>
        <w:t>Khi thiết lập này được chọn, tất cả các ngày đến hạn của ORA sẽ được đặt thành ngày đến hạn của tiểu mục mà chúng nằm trong đó. Thay vì chỉ định ngày và giờ riêng lẻ cho ngày đến hạn nộp, ngày đến hạn của bạn bè và ngày đến hạn của bản thân, tất cả đều được đặt thành ngày đến hạn của tiểu mục mà chúng nằm trong đó. Điều này có nhiều lợi ích:</w:t>
      </w:r>
    </w:p>
    <w:p w14:paraId="73B05509" w14:textId="157691E2" w:rsidR="000D56CD" w:rsidRDefault="000D56CD" w:rsidP="000D56CD">
      <w:pPr>
        <w:pStyle w:val="NoSpacing"/>
        <w:ind w:firstLine="720"/>
      </w:pPr>
      <w:r>
        <w:t xml:space="preserve">Căn chỉnh với các ngày làm bài tập khác: Thay vì có ngày đến hạn riêng, ORA có thể sử dụng cùng ngày đến hạn với tất cả các </w:t>
      </w:r>
      <w:r w:rsidR="00EE5511">
        <w:t>câu hỏi</w:t>
      </w:r>
      <w:r>
        <w:t xml:space="preserve"> khác trong một tiểu mục, giúp giảm độ phức tạp và đơn giản hóa thời gian khóa học cho sinh viên.</w:t>
      </w:r>
    </w:p>
    <w:p w14:paraId="19BDD9D9" w14:textId="770ECD0E" w:rsidR="000D56CD" w:rsidRDefault="000D56CD" w:rsidP="000D56CD">
      <w:pPr>
        <w:pStyle w:val="NoSpacing"/>
        <w:ind w:firstLine="720"/>
      </w:pPr>
      <w:r>
        <w:t xml:space="preserve">Khả năng sử dụng thời gian gia hạn và gia hạn riêng lẻ: Thiết lập cấu hình ngày thành thiết lập này cho phép các </w:t>
      </w:r>
      <w:r w:rsidR="00EE5511">
        <w:t>câu hỏi</w:t>
      </w:r>
      <w:r>
        <w:t xml:space="preserve"> ORA sử dụng các tính năng thời gian gia hạn và gia hạn cho người học.</w:t>
      </w:r>
    </w:p>
    <w:p w14:paraId="497529D9" w14:textId="36D1D22C" w:rsidR="000D56CD" w:rsidRPr="003F4A76" w:rsidRDefault="000D56CD" w:rsidP="003F4A76">
      <w:pPr>
        <w:pStyle w:val="NoSpacing"/>
        <w:ind w:firstLine="720"/>
        <w:rPr>
          <w:i/>
          <w:iCs/>
        </w:rPr>
      </w:pPr>
      <w:r w:rsidRPr="003F4A76">
        <w:rPr>
          <w:i/>
          <w:iCs/>
        </w:rPr>
        <w:t>Phù hợp với hạn chót với ngày kết thúc khóa học - Match deadlines to the course end date</w:t>
      </w:r>
    </w:p>
    <w:p w14:paraId="5DA54958" w14:textId="620E5B8C" w:rsidR="003F4A76" w:rsidRDefault="000D56CD" w:rsidP="003F4A76">
      <w:pPr>
        <w:pStyle w:val="NoSpacing"/>
        <w:ind w:firstLine="720"/>
      </w:pPr>
      <w:r w:rsidRPr="000D56CD">
        <w:t>Khi thiết lập này được chọn, tất cả các ngày đến hạn ORA sẽ được đặt thành ngày kết thúc của khóa học. Thay vì chỉ định ngày và giờ riêng lẻ cho ngày nộp, ngày đến hạn của bạn bè và ngày đến hạn của bản thân, tất cả đều được đặt thành ngày kết thúc của khóa học. Thiết lập này hữu ích cho các khóa học tự học.</w:t>
      </w:r>
    </w:p>
    <w:p w14:paraId="674C73B4" w14:textId="47C5EA36" w:rsidR="000D56CD" w:rsidRDefault="000D56CD" w:rsidP="000D56CD">
      <w:pPr>
        <w:pStyle w:val="NoSpacing"/>
        <w:rPr>
          <w:b/>
          <w:bCs/>
          <w:i/>
          <w:iCs/>
        </w:rPr>
      </w:pPr>
      <w:r w:rsidRPr="000D56CD">
        <w:rPr>
          <w:b/>
          <w:bCs/>
          <w:i/>
          <w:iCs/>
        </w:rPr>
        <w:t xml:space="preserve">Các bước cài đặt với </w:t>
      </w:r>
      <w:r w:rsidR="00092F0B">
        <w:rPr>
          <w:b/>
          <w:bCs/>
          <w:i/>
          <w:iCs/>
        </w:rPr>
        <w:t>bước</w:t>
      </w:r>
      <w:r w:rsidRPr="000D56CD">
        <w:rPr>
          <w:b/>
          <w:bCs/>
          <w:i/>
          <w:iCs/>
        </w:rPr>
        <w:t xml:space="preserve"> đánh giá phản hồi mở khác nhau:</w:t>
      </w:r>
    </w:p>
    <w:p w14:paraId="7723BACA" w14:textId="49293780" w:rsidR="000D56CD" w:rsidRPr="000D56CD" w:rsidRDefault="000D56CD" w:rsidP="000D56CD">
      <w:pPr>
        <w:pStyle w:val="NoSpacing"/>
        <w:numPr>
          <w:ilvl w:val="0"/>
          <w:numId w:val="39"/>
        </w:numPr>
        <w:rPr>
          <w:i/>
          <w:iCs/>
        </w:rPr>
      </w:pPr>
      <w:r w:rsidRPr="000D56CD">
        <w:rPr>
          <w:i/>
          <w:iCs/>
        </w:rPr>
        <w:t>Đào tạo người học - Learner Training</w:t>
      </w:r>
    </w:p>
    <w:p w14:paraId="20442495" w14:textId="5F69073F" w:rsidR="000D56CD" w:rsidRPr="000D56CD" w:rsidRDefault="000D56CD" w:rsidP="000D56CD">
      <w:pPr>
        <w:pStyle w:val="NormalWeb"/>
        <w:numPr>
          <w:ilvl w:val="0"/>
          <w:numId w:val="58"/>
        </w:numPr>
        <w:shd w:val="clear" w:color="auto" w:fill="FFFFFF"/>
        <w:spacing w:before="0" w:beforeAutospacing="0" w:line="360" w:lineRule="auto"/>
        <w:jc w:val="both"/>
        <w:rPr>
          <w:color w:val="222832"/>
          <w:sz w:val="26"/>
          <w:szCs w:val="26"/>
        </w:rPr>
      </w:pPr>
      <w:r w:rsidRPr="000D56CD">
        <w:rPr>
          <w:color w:val="222832"/>
          <w:sz w:val="26"/>
          <w:szCs w:val="26"/>
        </w:rPr>
        <w:t>Trong </w:t>
      </w:r>
      <w:r w:rsidRPr="000D56CD">
        <w:rPr>
          <w:rStyle w:val="Strong"/>
          <w:rFonts w:eastAsia="SimSun"/>
          <w:color w:val="222832"/>
          <w:sz w:val="26"/>
          <w:szCs w:val="26"/>
        </w:rPr>
        <w:t>Step: Learner Training</w:t>
      </w:r>
      <w:r w:rsidRPr="000D56CD">
        <w:rPr>
          <w:color w:val="222832"/>
          <w:sz w:val="26"/>
          <w:szCs w:val="26"/>
        </w:rPr>
        <w:t>, chọn </w:t>
      </w:r>
      <w:r w:rsidRPr="000D56CD">
        <w:rPr>
          <w:rStyle w:val="Strong"/>
          <w:rFonts w:eastAsia="SimSun"/>
          <w:color w:val="222832"/>
          <w:sz w:val="26"/>
          <w:szCs w:val="26"/>
        </w:rPr>
        <w:t>View / Add Sample Responses</w:t>
      </w:r>
      <w:r w:rsidRPr="000D56CD">
        <w:rPr>
          <w:color w:val="222832"/>
          <w:sz w:val="26"/>
          <w:szCs w:val="26"/>
        </w:rPr>
        <w:t>. Phần này sẽ mở rộng và hiển thị các phản hồi mẫu đã thiết lập.</w:t>
      </w:r>
    </w:p>
    <w:p w14:paraId="713C2558" w14:textId="3FBB919C" w:rsidR="000D56CD" w:rsidRPr="000D56CD" w:rsidRDefault="000D56CD" w:rsidP="000D56CD">
      <w:pPr>
        <w:pStyle w:val="NormalWeb"/>
        <w:numPr>
          <w:ilvl w:val="0"/>
          <w:numId w:val="58"/>
        </w:numPr>
        <w:shd w:val="clear" w:color="auto" w:fill="FFFFFF"/>
        <w:spacing w:before="0" w:beforeAutospacing="0" w:line="360" w:lineRule="auto"/>
        <w:jc w:val="both"/>
        <w:rPr>
          <w:color w:val="222832"/>
          <w:sz w:val="26"/>
          <w:szCs w:val="26"/>
        </w:rPr>
      </w:pPr>
      <w:r>
        <w:rPr>
          <w:color w:val="222832"/>
          <w:sz w:val="26"/>
          <w:szCs w:val="26"/>
        </w:rPr>
        <w:t>Chọn</w:t>
      </w:r>
      <w:r w:rsidRPr="000D56CD">
        <w:rPr>
          <w:color w:val="222832"/>
          <w:sz w:val="26"/>
          <w:szCs w:val="26"/>
        </w:rPr>
        <w:t> </w:t>
      </w:r>
      <w:r w:rsidRPr="000D56CD">
        <w:rPr>
          <w:rStyle w:val="Strong"/>
          <w:rFonts w:eastAsia="SimSun"/>
          <w:color w:val="222832"/>
          <w:sz w:val="26"/>
          <w:szCs w:val="26"/>
        </w:rPr>
        <w:t>Add sample reponse</w:t>
      </w:r>
      <w:r w:rsidRPr="000D56CD">
        <w:rPr>
          <w:color w:val="222832"/>
          <w:sz w:val="26"/>
          <w:szCs w:val="26"/>
        </w:rPr>
        <w:t>.</w:t>
      </w:r>
    </w:p>
    <w:p w14:paraId="2B718A2B" w14:textId="0D2A183A" w:rsidR="000D56CD" w:rsidRPr="000D56CD" w:rsidRDefault="000D56CD" w:rsidP="000D56CD">
      <w:pPr>
        <w:pStyle w:val="NormalWeb"/>
        <w:numPr>
          <w:ilvl w:val="0"/>
          <w:numId w:val="58"/>
        </w:numPr>
        <w:shd w:val="clear" w:color="auto" w:fill="FFFFFF"/>
        <w:spacing w:before="0" w:beforeAutospacing="0" w:line="360" w:lineRule="auto"/>
        <w:jc w:val="both"/>
        <w:rPr>
          <w:color w:val="222832"/>
          <w:sz w:val="26"/>
          <w:szCs w:val="26"/>
        </w:rPr>
      </w:pPr>
      <w:r>
        <w:rPr>
          <w:color w:val="222832"/>
          <w:sz w:val="26"/>
          <w:szCs w:val="26"/>
        </w:rPr>
        <w:t xml:space="preserve">Trong trường </w:t>
      </w:r>
      <w:r w:rsidRPr="000D56CD">
        <w:rPr>
          <w:rStyle w:val="Strong"/>
          <w:rFonts w:eastAsia="SimSun"/>
          <w:color w:val="222832"/>
          <w:sz w:val="26"/>
          <w:szCs w:val="26"/>
        </w:rPr>
        <w:t>Response</w:t>
      </w:r>
      <w:r w:rsidRPr="000D56CD">
        <w:rPr>
          <w:color w:val="222832"/>
          <w:sz w:val="26"/>
          <w:szCs w:val="26"/>
        </w:rPr>
        <w:t>, hãy nhập văn bản phản hồi mẫu</w:t>
      </w:r>
      <w:r>
        <w:rPr>
          <w:color w:val="222832"/>
          <w:sz w:val="26"/>
          <w:szCs w:val="26"/>
        </w:rPr>
        <w:t xml:space="preserve"> mong muốn</w:t>
      </w:r>
      <w:r w:rsidRPr="000D56CD">
        <w:rPr>
          <w:color w:val="222832"/>
          <w:sz w:val="26"/>
          <w:szCs w:val="26"/>
        </w:rPr>
        <w:t>.</w:t>
      </w:r>
    </w:p>
    <w:p w14:paraId="3DCE6E5C" w14:textId="0DCDD782" w:rsidR="000D56CD" w:rsidRPr="000D56CD" w:rsidRDefault="000D56CD" w:rsidP="000D56CD">
      <w:pPr>
        <w:pStyle w:val="NormalWeb"/>
        <w:numPr>
          <w:ilvl w:val="0"/>
          <w:numId w:val="58"/>
        </w:numPr>
        <w:shd w:val="clear" w:color="auto" w:fill="FFFFFF"/>
        <w:spacing w:before="0" w:beforeAutospacing="0" w:after="0" w:afterAutospacing="0" w:line="360" w:lineRule="auto"/>
        <w:jc w:val="both"/>
        <w:rPr>
          <w:color w:val="222832"/>
          <w:sz w:val="26"/>
          <w:szCs w:val="26"/>
        </w:rPr>
      </w:pPr>
      <w:r>
        <w:rPr>
          <w:color w:val="222832"/>
          <w:sz w:val="26"/>
          <w:szCs w:val="26"/>
        </w:rPr>
        <w:t>Phía dưới</w:t>
      </w:r>
      <w:r w:rsidRPr="000D56CD">
        <w:rPr>
          <w:color w:val="222832"/>
          <w:sz w:val="26"/>
          <w:szCs w:val="26"/>
        </w:rPr>
        <w:t> </w:t>
      </w:r>
      <w:r w:rsidRPr="000D56CD">
        <w:rPr>
          <w:rStyle w:val="Strong"/>
          <w:rFonts w:eastAsia="SimSun"/>
          <w:color w:val="222832"/>
          <w:sz w:val="26"/>
          <w:szCs w:val="26"/>
        </w:rPr>
        <w:t>Response Score</w:t>
      </w:r>
      <w:r w:rsidRPr="000D56CD">
        <w:rPr>
          <w:color w:val="222832"/>
          <w:sz w:val="26"/>
          <w:szCs w:val="26"/>
        </w:rPr>
        <w:t xml:space="preserve">, </w:t>
      </w:r>
      <w:r>
        <w:rPr>
          <w:color w:val="222832"/>
          <w:sz w:val="26"/>
          <w:szCs w:val="26"/>
        </w:rPr>
        <w:t>đối với mỗi tiêu chí</w:t>
      </w:r>
      <w:r w:rsidRPr="000D56CD">
        <w:t xml:space="preserve"> </w:t>
      </w:r>
      <w:r w:rsidRPr="000D56CD">
        <w:rPr>
          <w:color w:val="222832"/>
          <w:sz w:val="26"/>
          <w:szCs w:val="26"/>
        </w:rPr>
        <w:t xml:space="preserve">hãy chọn tùy chọn </w:t>
      </w:r>
      <w:r>
        <w:rPr>
          <w:color w:val="222832"/>
          <w:sz w:val="26"/>
          <w:szCs w:val="26"/>
        </w:rPr>
        <w:t>mong</w:t>
      </w:r>
      <w:r w:rsidRPr="000D56CD">
        <w:rPr>
          <w:color w:val="222832"/>
          <w:sz w:val="26"/>
          <w:szCs w:val="26"/>
        </w:rPr>
        <w:t xml:space="preserve"> muốn.</w:t>
      </w:r>
    </w:p>
    <w:p w14:paraId="283CE1D4" w14:textId="1F76EF21" w:rsidR="000D56CD" w:rsidRDefault="000D56CD" w:rsidP="000D56CD">
      <w:pPr>
        <w:pStyle w:val="NoSpacing"/>
        <w:numPr>
          <w:ilvl w:val="0"/>
          <w:numId w:val="39"/>
        </w:numPr>
        <w:rPr>
          <w:i/>
          <w:iCs/>
          <w:szCs w:val="26"/>
        </w:rPr>
      </w:pPr>
      <w:r w:rsidRPr="000D56CD">
        <w:rPr>
          <w:i/>
          <w:iCs/>
          <w:szCs w:val="26"/>
        </w:rPr>
        <w:t>Đánh giá ngang hàng - Peer Assessment</w:t>
      </w:r>
    </w:p>
    <w:p w14:paraId="25EA077A" w14:textId="6879261C" w:rsidR="000D56CD" w:rsidRPr="000D56CD" w:rsidRDefault="00092F0B" w:rsidP="000D56CD">
      <w:pPr>
        <w:pStyle w:val="NormalWeb"/>
        <w:numPr>
          <w:ilvl w:val="0"/>
          <w:numId w:val="60"/>
        </w:numPr>
        <w:shd w:val="clear" w:color="auto" w:fill="FFFFFF"/>
        <w:spacing w:before="0" w:beforeAutospacing="0" w:line="360" w:lineRule="auto"/>
        <w:jc w:val="both"/>
        <w:rPr>
          <w:color w:val="222832"/>
          <w:sz w:val="26"/>
          <w:szCs w:val="26"/>
        </w:rPr>
      </w:pPr>
      <w:r w:rsidRPr="00092F0B">
        <w:rPr>
          <w:color w:val="222832"/>
          <w:sz w:val="26"/>
          <w:szCs w:val="26"/>
        </w:rPr>
        <w:t>Xác định tiêu đề</w:t>
      </w:r>
      <w:r w:rsidRPr="00092F0B">
        <w:rPr>
          <w:rStyle w:val="Strong"/>
          <w:rFonts w:eastAsia="SimSun"/>
          <w:b w:val="0"/>
          <w:bCs w:val="0"/>
          <w:color w:val="222832"/>
          <w:sz w:val="26"/>
          <w:szCs w:val="26"/>
        </w:rPr>
        <w:t xml:space="preserve"> </w:t>
      </w:r>
      <w:r w:rsidR="000D56CD" w:rsidRPr="000D56CD">
        <w:rPr>
          <w:rStyle w:val="Strong"/>
          <w:rFonts w:eastAsia="SimSun"/>
          <w:color w:val="222832"/>
          <w:sz w:val="26"/>
          <w:szCs w:val="26"/>
        </w:rPr>
        <w:t>Step: Peer Assessment</w:t>
      </w:r>
      <w:r w:rsidR="000D56CD" w:rsidRPr="000D56CD">
        <w:rPr>
          <w:color w:val="222832"/>
          <w:sz w:val="26"/>
          <w:szCs w:val="26"/>
        </w:rPr>
        <w:t>.</w:t>
      </w:r>
    </w:p>
    <w:p w14:paraId="1E2D8899" w14:textId="7B6239E4" w:rsidR="000D56CD" w:rsidRPr="000D56CD" w:rsidRDefault="00092F0B" w:rsidP="000D56CD">
      <w:pPr>
        <w:pStyle w:val="NormalWeb"/>
        <w:numPr>
          <w:ilvl w:val="0"/>
          <w:numId w:val="60"/>
        </w:numPr>
        <w:shd w:val="clear" w:color="auto" w:fill="FFFFFF"/>
        <w:spacing w:before="0" w:beforeAutospacing="0" w:line="360" w:lineRule="auto"/>
        <w:jc w:val="both"/>
        <w:rPr>
          <w:color w:val="222832"/>
          <w:sz w:val="26"/>
          <w:szCs w:val="26"/>
        </w:rPr>
      </w:pPr>
      <w:r>
        <w:rPr>
          <w:color w:val="222832"/>
          <w:sz w:val="26"/>
          <w:szCs w:val="26"/>
        </w:rPr>
        <w:t>Chọn</w:t>
      </w:r>
      <w:r w:rsidR="000D56CD" w:rsidRPr="000D56CD">
        <w:rPr>
          <w:color w:val="222832"/>
          <w:sz w:val="26"/>
          <w:szCs w:val="26"/>
        </w:rPr>
        <w:t> </w:t>
      </w:r>
      <w:r w:rsidR="000D56CD" w:rsidRPr="000D56CD">
        <w:rPr>
          <w:rStyle w:val="Strong"/>
          <w:rFonts w:eastAsia="SimSun"/>
          <w:color w:val="222832"/>
          <w:sz w:val="26"/>
          <w:szCs w:val="26"/>
        </w:rPr>
        <w:t>View Options &amp; configuration</w:t>
      </w:r>
      <w:r w:rsidR="000D56CD" w:rsidRPr="000D56CD">
        <w:rPr>
          <w:color w:val="222832"/>
          <w:sz w:val="26"/>
          <w:szCs w:val="26"/>
        </w:rPr>
        <w:t> </w:t>
      </w:r>
      <w:r w:rsidRPr="00092F0B">
        <w:rPr>
          <w:color w:val="222832"/>
          <w:sz w:val="26"/>
          <w:szCs w:val="26"/>
        </w:rPr>
        <w:t>để hiển thị cài đặt bước</w:t>
      </w:r>
      <w:r w:rsidR="000D56CD" w:rsidRPr="000D56CD">
        <w:rPr>
          <w:color w:val="222832"/>
          <w:sz w:val="26"/>
          <w:szCs w:val="26"/>
        </w:rPr>
        <w:t>.</w:t>
      </w:r>
    </w:p>
    <w:p w14:paraId="53DE0EAD" w14:textId="529FB105" w:rsidR="000D56CD" w:rsidRPr="000D56CD" w:rsidRDefault="00092F0B" w:rsidP="000D56CD">
      <w:pPr>
        <w:pStyle w:val="NormalWeb"/>
        <w:numPr>
          <w:ilvl w:val="0"/>
          <w:numId w:val="60"/>
        </w:numPr>
        <w:shd w:val="clear" w:color="auto" w:fill="FFFFFF"/>
        <w:spacing w:before="0" w:beforeAutospacing="0" w:line="360" w:lineRule="auto"/>
        <w:jc w:val="both"/>
        <w:rPr>
          <w:color w:val="222832"/>
          <w:sz w:val="26"/>
          <w:szCs w:val="26"/>
        </w:rPr>
      </w:pPr>
      <w:r>
        <w:rPr>
          <w:color w:val="222832"/>
          <w:sz w:val="26"/>
          <w:szCs w:val="26"/>
        </w:rPr>
        <w:t>Bên</w:t>
      </w:r>
      <w:r w:rsidR="000D56CD" w:rsidRPr="000D56CD">
        <w:rPr>
          <w:color w:val="222832"/>
          <w:sz w:val="26"/>
          <w:szCs w:val="26"/>
        </w:rPr>
        <w:t> </w:t>
      </w:r>
      <w:r>
        <w:rPr>
          <w:color w:val="222832"/>
          <w:sz w:val="26"/>
          <w:szCs w:val="26"/>
        </w:rPr>
        <w:t xml:space="preserve">cạnh </w:t>
      </w:r>
      <w:r w:rsidR="000D56CD" w:rsidRPr="000D56CD">
        <w:rPr>
          <w:rStyle w:val="Strong"/>
          <w:rFonts w:eastAsia="SimSun"/>
          <w:color w:val="222832"/>
          <w:sz w:val="26"/>
          <w:szCs w:val="26"/>
        </w:rPr>
        <w:t>Must Grade</w:t>
      </w:r>
      <w:r w:rsidR="000D56CD" w:rsidRPr="000D56CD">
        <w:rPr>
          <w:color w:val="222832"/>
          <w:sz w:val="26"/>
          <w:szCs w:val="26"/>
        </w:rPr>
        <w:t xml:space="preserve">, </w:t>
      </w:r>
      <w:r w:rsidRPr="00092F0B">
        <w:rPr>
          <w:color w:val="222832"/>
          <w:sz w:val="26"/>
          <w:szCs w:val="26"/>
        </w:rPr>
        <w:t>nhập số phản hồi mà mỗi học viên phải chấm điểm</w:t>
      </w:r>
      <w:r w:rsidR="000D56CD" w:rsidRPr="000D56CD">
        <w:rPr>
          <w:color w:val="222832"/>
          <w:sz w:val="26"/>
          <w:szCs w:val="26"/>
        </w:rPr>
        <w:t>.</w:t>
      </w:r>
    </w:p>
    <w:p w14:paraId="08E5EC6D" w14:textId="6711E4A9" w:rsidR="000D56CD" w:rsidRPr="000D56CD" w:rsidRDefault="00092F0B" w:rsidP="000D56CD">
      <w:pPr>
        <w:pStyle w:val="NormalWeb"/>
        <w:numPr>
          <w:ilvl w:val="0"/>
          <w:numId w:val="60"/>
        </w:numPr>
        <w:shd w:val="clear" w:color="auto" w:fill="FFFFFF"/>
        <w:spacing w:before="0" w:beforeAutospacing="0" w:line="360" w:lineRule="auto"/>
        <w:jc w:val="both"/>
        <w:rPr>
          <w:color w:val="222832"/>
          <w:sz w:val="26"/>
          <w:szCs w:val="26"/>
        </w:rPr>
      </w:pPr>
      <w:r>
        <w:rPr>
          <w:color w:val="222832"/>
          <w:sz w:val="26"/>
          <w:szCs w:val="26"/>
        </w:rPr>
        <w:t>Bên cạnh</w:t>
      </w:r>
      <w:r w:rsidR="000D56CD" w:rsidRPr="000D56CD">
        <w:rPr>
          <w:color w:val="222832"/>
          <w:sz w:val="26"/>
          <w:szCs w:val="26"/>
        </w:rPr>
        <w:t> </w:t>
      </w:r>
      <w:r w:rsidR="000D56CD" w:rsidRPr="000D56CD">
        <w:rPr>
          <w:rStyle w:val="Strong"/>
          <w:rFonts w:eastAsia="SimSun"/>
          <w:color w:val="222832"/>
          <w:sz w:val="26"/>
          <w:szCs w:val="26"/>
        </w:rPr>
        <w:t>Graded By</w:t>
      </w:r>
      <w:r w:rsidR="000D56CD" w:rsidRPr="000D56CD">
        <w:rPr>
          <w:color w:val="222832"/>
          <w:sz w:val="26"/>
          <w:szCs w:val="26"/>
        </w:rPr>
        <w:t xml:space="preserve">, </w:t>
      </w:r>
      <w:r w:rsidRPr="00092F0B">
        <w:rPr>
          <w:color w:val="222832"/>
          <w:sz w:val="26"/>
          <w:szCs w:val="26"/>
        </w:rPr>
        <w:t>nhập số học viên phải chấm điểm cho mỗi phản hồi</w:t>
      </w:r>
      <w:r w:rsidR="000D56CD" w:rsidRPr="000D56CD">
        <w:rPr>
          <w:color w:val="222832"/>
          <w:sz w:val="26"/>
          <w:szCs w:val="26"/>
        </w:rPr>
        <w:t>.</w:t>
      </w:r>
    </w:p>
    <w:p w14:paraId="76FAC613" w14:textId="796017C9" w:rsidR="000D56CD" w:rsidRDefault="00092F0B" w:rsidP="00092F0B">
      <w:pPr>
        <w:pStyle w:val="NormalWeb"/>
        <w:numPr>
          <w:ilvl w:val="0"/>
          <w:numId w:val="60"/>
        </w:numPr>
        <w:shd w:val="clear" w:color="auto" w:fill="FFFFFF"/>
        <w:spacing w:before="0" w:beforeAutospacing="0" w:after="0" w:afterAutospacing="0" w:line="360" w:lineRule="auto"/>
        <w:jc w:val="both"/>
        <w:rPr>
          <w:color w:val="222832"/>
          <w:sz w:val="26"/>
          <w:szCs w:val="26"/>
        </w:rPr>
      </w:pPr>
      <w:r>
        <w:rPr>
          <w:color w:val="222832"/>
          <w:sz w:val="26"/>
          <w:szCs w:val="26"/>
        </w:rPr>
        <w:t>Bên cạnh</w:t>
      </w:r>
      <w:r w:rsidR="000D56CD" w:rsidRPr="000D56CD">
        <w:rPr>
          <w:color w:val="222832"/>
          <w:sz w:val="26"/>
          <w:szCs w:val="26"/>
        </w:rPr>
        <w:t> </w:t>
      </w:r>
      <w:r w:rsidR="000D56CD" w:rsidRPr="000D56CD">
        <w:rPr>
          <w:rStyle w:val="Strong"/>
          <w:rFonts w:eastAsia="SimSun"/>
          <w:color w:val="222832"/>
          <w:sz w:val="26"/>
          <w:szCs w:val="26"/>
        </w:rPr>
        <w:t>Enable Flexible Peer Grade Averaging</w:t>
      </w:r>
      <w:r w:rsidR="000D56CD" w:rsidRPr="000D56CD">
        <w:rPr>
          <w:color w:val="222832"/>
          <w:sz w:val="26"/>
          <w:szCs w:val="26"/>
        </w:rPr>
        <w:t xml:space="preserve">, </w:t>
      </w:r>
      <w:r>
        <w:rPr>
          <w:color w:val="222832"/>
          <w:sz w:val="26"/>
          <w:szCs w:val="26"/>
        </w:rPr>
        <w:t>chọn</w:t>
      </w:r>
      <w:r w:rsidR="000D56CD" w:rsidRPr="000D56CD">
        <w:rPr>
          <w:color w:val="222832"/>
          <w:sz w:val="26"/>
          <w:szCs w:val="26"/>
        </w:rPr>
        <w:t> </w:t>
      </w:r>
      <w:r w:rsidR="000D56CD" w:rsidRPr="000D56CD">
        <w:rPr>
          <w:rStyle w:val="Strong"/>
          <w:rFonts w:eastAsia="SimSun"/>
          <w:color w:val="222832"/>
          <w:sz w:val="26"/>
          <w:szCs w:val="26"/>
        </w:rPr>
        <w:t>True</w:t>
      </w:r>
      <w:r w:rsidR="000D56CD" w:rsidRPr="000D56CD">
        <w:rPr>
          <w:color w:val="222832"/>
          <w:sz w:val="26"/>
          <w:szCs w:val="26"/>
        </w:rPr>
        <w:t> </w:t>
      </w:r>
      <w:r w:rsidRPr="00092F0B">
        <w:rPr>
          <w:color w:val="222832"/>
          <w:sz w:val="26"/>
          <w:szCs w:val="26"/>
        </w:rPr>
        <w:t>nếu bạn muốn bật tính trung bình điểm ngang hàng linh hoạt</w:t>
      </w:r>
      <w:r w:rsidR="000D56CD" w:rsidRPr="000D56CD">
        <w:rPr>
          <w:color w:val="222832"/>
          <w:sz w:val="26"/>
          <w:szCs w:val="26"/>
        </w:rPr>
        <w:t>.</w:t>
      </w:r>
    </w:p>
    <w:p w14:paraId="44488B2A" w14:textId="5E19068F" w:rsidR="00092F0B" w:rsidRDefault="00092F0B" w:rsidP="00092F0B">
      <w:pPr>
        <w:pStyle w:val="NormalWeb"/>
        <w:numPr>
          <w:ilvl w:val="0"/>
          <w:numId w:val="39"/>
        </w:numPr>
        <w:shd w:val="clear" w:color="auto" w:fill="FFFFFF"/>
        <w:spacing w:before="0" w:beforeAutospacing="0" w:after="0" w:afterAutospacing="0" w:line="360" w:lineRule="auto"/>
        <w:jc w:val="both"/>
        <w:rPr>
          <w:i/>
          <w:iCs/>
          <w:color w:val="222832"/>
          <w:sz w:val="26"/>
          <w:szCs w:val="26"/>
        </w:rPr>
      </w:pPr>
      <w:r w:rsidRPr="00092F0B">
        <w:rPr>
          <w:i/>
          <w:iCs/>
          <w:color w:val="222832"/>
          <w:sz w:val="26"/>
          <w:szCs w:val="26"/>
        </w:rPr>
        <w:lastRenderedPageBreak/>
        <w:t>Tự đánh giá - Self Assessment</w:t>
      </w:r>
    </w:p>
    <w:p w14:paraId="06C82149" w14:textId="64D997E7" w:rsidR="00092F0B" w:rsidRPr="00092F0B" w:rsidRDefault="00092F0B" w:rsidP="00092F0B">
      <w:pPr>
        <w:pStyle w:val="NormalWeb"/>
        <w:numPr>
          <w:ilvl w:val="0"/>
          <w:numId w:val="62"/>
        </w:numPr>
        <w:shd w:val="clear" w:color="auto" w:fill="FFFFFF"/>
        <w:spacing w:before="0" w:beforeAutospacing="0" w:line="360" w:lineRule="auto"/>
        <w:rPr>
          <w:color w:val="222832"/>
          <w:sz w:val="26"/>
          <w:szCs w:val="26"/>
        </w:rPr>
      </w:pPr>
      <w:r w:rsidRPr="00092F0B">
        <w:rPr>
          <w:color w:val="222832"/>
          <w:sz w:val="26"/>
          <w:szCs w:val="26"/>
        </w:rPr>
        <w:t>Xác định tiêu đề </w:t>
      </w:r>
      <w:r w:rsidRPr="00092F0B">
        <w:rPr>
          <w:rStyle w:val="Strong"/>
          <w:rFonts w:eastAsia="SimSun"/>
          <w:color w:val="222832"/>
          <w:sz w:val="26"/>
          <w:szCs w:val="26"/>
        </w:rPr>
        <w:t>Step: Self Assessment</w:t>
      </w:r>
      <w:r w:rsidRPr="00092F0B">
        <w:rPr>
          <w:color w:val="222832"/>
          <w:sz w:val="26"/>
          <w:szCs w:val="26"/>
        </w:rPr>
        <w:t>.</w:t>
      </w:r>
    </w:p>
    <w:p w14:paraId="46B19AA1" w14:textId="495637F7" w:rsidR="00092F0B" w:rsidRPr="00092F0B" w:rsidRDefault="00092F0B" w:rsidP="00092F0B">
      <w:pPr>
        <w:pStyle w:val="NormalWeb"/>
        <w:numPr>
          <w:ilvl w:val="0"/>
          <w:numId w:val="62"/>
        </w:numPr>
        <w:shd w:val="clear" w:color="auto" w:fill="FFFFFF"/>
        <w:spacing w:before="0" w:beforeAutospacing="0" w:line="360" w:lineRule="auto"/>
        <w:rPr>
          <w:color w:val="222832"/>
          <w:sz w:val="26"/>
          <w:szCs w:val="26"/>
        </w:rPr>
      </w:pPr>
      <w:r w:rsidRPr="00092F0B">
        <w:rPr>
          <w:color w:val="222832"/>
          <w:sz w:val="26"/>
          <w:szCs w:val="26"/>
        </w:rPr>
        <w:t>Chuyển sang</w:t>
      </w:r>
      <w:r w:rsidRPr="00092F0B">
        <w:rPr>
          <w:rStyle w:val="Strong"/>
          <w:rFonts w:eastAsia="SimSun"/>
          <w:b w:val="0"/>
          <w:bCs w:val="0"/>
          <w:color w:val="222832"/>
          <w:sz w:val="26"/>
          <w:szCs w:val="26"/>
        </w:rPr>
        <w:t xml:space="preserve"> </w:t>
      </w:r>
      <w:r w:rsidRPr="00092F0B">
        <w:rPr>
          <w:rStyle w:val="Strong"/>
          <w:rFonts w:eastAsia="SimSun"/>
          <w:color w:val="222832"/>
          <w:sz w:val="26"/>
          <w:szCs w:val="26"/>
        </w:rPr>
        <w:t>Schedule</w:t>
      </w:r>
      <w:r w:rsidRPr="00092F0B">
        <w:rPr>
          <w:color w:val="222832"/>
          <w:sz w:val="26"/>
          <w:szCs w:val="26"/>
        </w:rPr>
        <w:t> .</w:t>
      </w:r>
    </w:p>
    <w:p w14:paraId="2685E1AE" w14:textId="43D74FE1" w:rsidR="00092F0B" w:rsidRPr="00092F0B" w:rsidRDefault="00092F0B" w:rsidP="00092F0B">
      <w:pPr>
        <w:pStyle w:val="NormalWeb"/>
        <w:numPr>
          <w:ilvl w:val="0"/>
          <w:numId w:val="62"/>
        </w:numPr>
        <w:shd w:val="clear" w:color="auto" w:fill="FFFFFF"/>
        <w:spacing w:before="0" w:beforeAutospacing="0" w:line="360" w:lineRule="auto"/>
        <w:rPr>
          <w:color w:val="222832"/>
          <w:sz w:val="26"/>
          <w:szCs w:val="26"/>
        </w:rPr>
      </w:pPr>
      <w:r w:rsidRPr="00092F0B">
        <w:rPr>
          <w:color w:val="222832"/>
          <w:sz w:val="26"/>
          <w:szCs w:val="26"/>
        </w:rPr>
        <w:t>Xác định tiêu đề </w:t>
      </w:r>
      <w:r w:rsidRPr="00092F0B">
        <w:rPr>
          <w:rStyle w:val="Strong"/>
          <w:rFonts w:eastAsia="SimSun"/>
          <w:color w:val="222832"/>
          <w:sz w:val="26"/>
          <w:szCs w:val="26"/>
        </w:rPr>
        <w:t>Self Assessment Deadlines</w:t>
      </w:r>
      <w:r w:rsidRPr="00092F0B">
        <w:rPr>
          <w:color w:val="222832"/>
          <w:sz w:val="26"/>
          <w:szCs w:val="26"/>
        </w:rPr>
        <w:t>.</w:t>
      </w:r>
    </w:p>
    <w:p w14:paraId="792F9A89" w14:textId="1812FA0A" w:rsidR="00092F0B" w:rsidRPr="00092F0B" w:rsidRDefault="00092F0B" w:rsidP="00092F0B">
      <w:pPr>
        <w:pStyle w:val="NormalWeb"/>
        <w:numPr>
          <w:ilvl w:val="0"/>
          <w:numId w:val="62"/>
        </w:numPr>
        <w:shd w:val="clear" w:color="auto" w:fill="FFFFFF"/>
        <w:spacing w:before="0" w:beforeAutospacing="0" w:line="360" w:lineRule="auto"/>
        <w:rPr>
          <w:color w:val="222832"/>
          <w:sz w:val="26"/>
          <w:szCs w:val="26"/>
        </w:rPr>
      </w:pPr>
      <w:r>
        <w:rPr>
          <w:color w:val="222832"/>
          <w:sz w:val="26"/>
          <w:szCs w:val="26"/>
        </w:rPr>
        <w:t>Bên cạnh</w:t>
      </w:r>
      <w:r w:rsidRPr="00092F0B">
        <w:rPr>
          <w:color w:val="222832"/>
          <w:sz w:val="26"/>
          <w:szCs w:val="26"/>
        </w:rPr>
        <w:t> </w:t>
      </w:r>
      <w:r w:rsidRPr="00092F0B">
        <w:rPr>
          <w:rStyle w:val="Strong"/>
          <w:rFonts w:eastAsia="SimSun"/>
          <w:color w:val="222832"/>
          <w:sz w:val="26"/>
          <w:szCs w:val="26"/>
        </w:rPr>
        <w:t>Start Date</w:t>
      </w:r>
      <w:r w:rsidRPr="00092F0B">
        <w:rPr>
          <w:color w:val="222832"/>
          <w:sz w:val="26"/>
          <w:szCs w:val="26"/>
        </w:rPr>
        <w:t> </w:t>
      </w:r>
      <w:r>
        <w:rPr>
          <w:color w:val="222832"/>
          <w:sz w:val="26"/>
          <w:szCs w:val="26"/>
        </w:rPr>
        <w:t>và</w:t>
      </w:r>
      <w:r w:rsidRPr="00092F0B">
        <w:rPr>
          <w:color w:val="222832"/>
          <w:sz w:val="26"/>
          <w:szCs w:val="26"/>
        </w:rPr>
        <w:t> </w:t>
      </w:r>
      <w:r w:rsidRPr="00092F0B">
        <w:rPr>
          <w:rStyle w:val="Strong"/>
          <w:rFonts w:eastAsia="SimSun"/>
          <w:color w:val="222832"/>
          <w:sz w:val="26"/>
          <w:szCs w:val="26"/>
        </w:rPr>
        <w:t>Start Time</w:t>
      </w:r>
      <w:r w:rsidRPr="00092F0B">
        <w:rPr>
          <w:color w:val="222832"/>
          <w:sz w:val="26"/>
          <w:szCs w:val="26"/>
        </w:rPr>
        <w:t>, hập ngày và giờ mà học viên có thể bắt đầu đánh giá phản hồi của bạn bè.</w:t>
      </w:r>
    </w:p>
    <w:p w14:paraId="3248812B" w14:textId="3FFF5E6D" w:rsidR="00092F0B" w:rsidRPr="00092F0B" w:rsidRDefault="00092F0B" w:rsidP="00092F0B">
      <w:pPr>
        <w:pStyle w:val="NormalWeb"/>
        <w:numPr>
          <w:ilvl w:val="0"/>
          <w:numId w:val="62"/>
        </w:numPr>
        <w:shd w:val="clear" w:color="auto" w:fill="FFFFFF"/>
        <w:spacing w:before="0" w:beforeAutospacing="0" w:after="0" w:afterAutospacing="0" w:line="360" w:lineRule="auto"/>
        <w:rPr>
          <w:color w:val="222832"/>
          <w:sz w:val="26"/>
          <w:szCs w:val="26"/>
        </w:rPr>
      </w:pPr>
      <w:r>
        <w:rPr>
          <w:color w:val="222832"/>
          <w:sz w:val="26"/>
          <w:szCs w:val="26"/>
        </w:rPr>
        <w:t>Bên cạnh</w:t>
      </w:r>
      <w:r w:rsidRPr="00092F0B">
        <w:rPr>
          <w:color w:val="222832"/>
          <w:sz w:val="26"/>
          <w:szCs w:val="26"/>
        </w:rPr>
        <w:t> </w:t>
      </w:r>
      <w:r w:rsidRPr="00092F0B">
        <w:rPr>
          <w:rStyle w:val="Strong"/>
          <w:rFonts w:eastAsia="SimSun"/>
          <w:color w:val="222832"/>
          <w:sz w:val="26"/>
          <w:szCs w:val="26"/>
        </w:rPr>
        <w:t>Due Date</w:t>
      </w:r>
      <w:r w:rsidRPr="00092F0B">
        <w:rPr>
          <w:color w:val="222832"/>
          <w:sz w:val="26"/>
          <w:szCs w:val="26"/>
        </w:rPr>
        <w:t> </w:t>
      </w:r>
      <w:r>
        <w:rPr>
          <w:color w:val="222832"/>
          <w:sz w:val="26"/>
          <w:szCs w:val="26"/>
        </w:rPr>
        <w:t>và</w:t>
      </w:r>
      <w:r w:rsidRPr="00092F0B">
        <w:rPr>
          <w:color w:val="222832"/>
          <w:sz w:val="26"/>
          <w:szCs w:val="26"/>
        </w:rPr>
        <w:t> </w:t>
      </w:r>
      <w:r w:rsidRPr="00092F0B">
        <w:rPr>
          <w:rStyle w:val="Strong"/>
          <w:rFonts w:eastAsia="SimSun"/>
          <w:color w:val="222832"/>
          <w:sz w:val="26"/>
          <w:szCs w:val="26"/>
        </w:rPr>
        <w:t>Due Time</w:t>
      </w:r>
      <w:r w:rsidRPr="00092F0B">
        <w:rPr>
          <w:color w:val="222832"/>
          <w:sz w:val="26"/>
          <w:szCs w:val="26"/>
        </w:rPr>
        <w:t>, nhập ngày và giờ mà tất cả các đánh giá ngang hàng phải hoàn thành.</w:t>
      </w:r>
    </w:p>
    <w:p w14:paraId="35BA70C3" w14:textId="15A22AAA" w:rsidR="00092F0B" w:rsidRDefault="00092F0B" w:rsidP="00092F0B">
      <w:pPr>
        <w:pStyle w:val="NoSpacing"/>
        <w:numPr>
          <w:ilvl w:val="0"/>
          <w:numId w:val="39"/>
        </w:numPr>
        <w:rPr>
          <w:i/>
          <w:iCs/>
        </w:rPr>
      </w:pPr>
      <w:r w:rsidRPr="00092F0B">
        <w:rPr>
          <w:i/>
          <w:iCs/>
        </w:rPr>
        <w:t>Đánh giá nhân viên - Staff Assessment</w:t>
      </w:r>
    </w:p>
    <w:p w14:paraId="0A867B32" w14:textId="22AABD7A" w:rsidR="00092F0B" w:rsidRPr="00092F0B" w:rsidRDefault="00092F0B" w:rsidP="00092F0B">
      <w:pPr>
        <w:pStyle w:val="NoSpacing"/>
        <w:ind w:left="450" w:firstLine="270"/>
      </w:pPr>
      <w:r w:rsidRPr="00092F0B">
        <w:t xml:space="preserve">Đối với bước đánh giá nhân viên, không có cài đặt bổ sung nào để chỉ định sau khi </w:t>
      </w:r>
      <w:r>
        <w:t>quản lý</w:t>
      </w:r>
      <w:r w:rsidRPr="00092F0B">
        <w:t xml:space="preserve"> đã chọn bước để đưa vào bài tập.</w:t>
      </w:r>
    </w:p>
    <w:p w14:paraId="275FA1B6" w14:textId="61586FA3" w:rsidR="00092C84" w:rsidRPr="00254907" w:rsidRDefault="00092C84" w:rsidP="00CA5133">
      <w:pPr>
        <w:pStyle w:val="Heading4"/>
        <w:rPr>
          <w:i w:val="0"/>
          <w:iCs w:val="0"/>
        </w:rPr>
      </w:pPr>
      <w:r w:rsidRPr="00254907">
        <w:rPr>
          <w:i w:val="0"/>
          <w:iCs w:val="0"/>
        </w:rPr>
        <w:t xml:space="preserve">Xem khóa học với vai trò </w:t>
      </w:r>
      <w:r w:rsidR="007D7EDE">
        <w:rPr>
          <w:i w:val="0"/>
          <w:iCs w:val="0"/>
        </w:rPr>
        <w:t>người học</w:t>
      </w:r>
    </w:p>
    <w:p w14:paraId="1ACB9098" w14:textId="485D075B" w:rsidR="00092C84" w:rsidRPr="00092C84" w:rsidRDefault="00092C84" w:rsidP="00092C84">
      <w:pPr>
        <w:pStyle w:val="BodyText"/>
        <w:rPr>
          <w:lang w:val="en-US"/>
        </w:rPr>
      </w:pPr>
      <w:r w:rsidRPr="00092C84">
        <w:rPr>
          <w:lang w:val="en-US"/>
        </w:rPr>
        <w:t xml:space="preserve">Sau khi </w:t>
      </w:r>
      <w:r w:rsidR="0036163D">
        <w:rPr>
          <w:lang w:val="en-US"/>
        </w:rPr>
        <w:t>quản lý</w:t>
      </w:r>
      <w:r w:rsidRPr="00092C84">
        <w:rPr>
          <w:lang w:val="en-US"/>
        </w:rPr>
        <w:t xml:space="preserve"> đã xuất bản </w:t>
      </w:r>
      <w:r w:rsidR="0036163D">
        <w:rPr>
          <w:lang w:val="en-US"/>
        </w:rPr>
        <w:t xml:space="preserve">– Public các </w:t>
      </w:r>
      <w:r w:rsidRPr="00092C84">
        <w:rPr>
          <w:lang w:val="en-US"/>
        </w:rPr>
        <w:t>nội dung</w:t>
      </w:r>
      <w:r w:rsidR="0036163D">
        <w:rPr>
          <w:lang w:val="en-US"/>
        </w:rPr>
        <w:t xml:space="preserve"> khóa học (Section, Subsection, Unit)</w:t>
      </w:r>
      <w:r w:rsidRPr="00092C84">
        <w:rPr>
          <w:lang w:val="en-US"/>
        </w:rPr>
        <w:t xml:space="preserve">, </w:t>
      </w:r>
      <w:r w:rsidR="00DE2286">
        <w:rPr>
          <w:lang w:val="en-US"/>
        </w:rPr>
        <w:t>người quản lý khóa học</w:t>
      </w:r>
      <w:r w:rsidRPr="00092C84">
        <w:rPr>
          <w:lang w:val="en-US"/>
        </w:rPr>
        <w:t xml:space="preserve"> nên xem nội dung</w:t>
      </w:r>
      <w:r w:rsidR="0036163D">
        <w:rPr>
          <w:lang w:val="en-US"/>
        </w:rPr>
        <w:t xml:space="preserve"> trước</w:t>
      </w:r>
      <w:r w:rsidRPr="00092C84">
        <w:rPr>
          <w:lang w:val="en-US"/>
        </w:rPr>
        <w:t xml:space="preserve"> đó trong LMS, như một </w:t>
      </w:r>
      <w:r w:rsidR="0036163D">
        <w:rPr>
          <w:lang w:val="en-US"/>
        </w:rPr>
        <w:t>n</w:t>
      </w:r>
      <w:r w:rsidR="007D7EDE">
        <w:rPr>
          <w:lang w:val="en-US"/>
        </w:rPr>
        <w:t>gười học</w:t>
      </w:r>
      <w:r w:rsidRPr="00092C84">
        <w:rPr>
          <w:lang w:val="en-US"/>
        </w:rPr>
        <w:t xml:space="preserve"> sẽ </w:t>
      </w:r>
      <w:r w:rsidR="0036163D">
        <w:rPr>
          <w:lang w:val="en-US"/>
        </w:rPr>
        <w:t>được xem</w:t>
      </w:r>
      <w:r w:rsidRPr="00092C84">
        <w:rPr>
          <w:lang w:val="en-US"/>
        </w:rPr>
        <w:t>.</w:t>
      </w:r>
    </w:p>
    <w:p w14:paraId="0143009D" w14:textId="32E68C8A" w:rsidR="00BB7F2A" w:rsidRPr="00BB7F2A" w:rsidRDefault="00092C84" w:rsidP="00BB7F2A">
      <w:pPr>
        <w:pStyle w:val="BodyText"/>
        <w:numPr>
          <w:ilvl w:val="0"/>
          <w:numId w:val="12"/>
        </w:numPr>
      </w:pPr>
      <w:r w:rsidRPr="00092C84">
        <w:rPr>
          <w:lang w:val="en-US"/>
        </w:rPr>
        <w:t xml:space="preserve">Trong phần </w:t>
      </w:r>
      <w:r w:rsidR="0036163D" w:rsidRPr="0036163D">
        <w:rPr>
          <w:b/>
          <w:bCs/>
        </w:rPr>
        <w:t>Course Outline</w:t>
      </w:r>
      <w:r w:rsidRPr="00092C84">
        <w:t xml:space="preserve">, </w:t>
      </w:r>
      <w:r>
        <w:rPr>
          <w:lang w:val="en-US"/>
        </w:rPr>
        <w:t>nhấp vào</w:t>
      </w:r>
      <w:r w:rsidRPr="00092C84">
        <w:t> </w:t>
      </w:r>
      <w:r w:rsidRPr="00092C84">
        <w:rPr>
          <w:b/>
          <w:bCs/>
        </w:rPr>
        <w:t>View Live</w:t>
      </w:r>
      <w:r w:rsidRPr="00092C84">
        <w:t>.</w:t>
      </w:r>
      <w:r w:rsidR="0036163D">
        <w:rPr>
          <w:lang w:val="en-US"/>
        </w:rPr>
        <w:t xml:space="preserve"> </w:t>
      </w:r>
      <w:r w:rsidRPr="0036163D">
        <w:rPr>
          <w:lang w:val="en-US"/>
        </w:rPr>
        <w:t>Khóa học sẽ mở trong LMS, trong một tab mới</w:t>
      </w:r>
      <w:r w:rsidRPr="00092C84">
        <w:t>.</w:t>
      </w:r>
      <w:r w:rsidR="0036163D">
        <w:rPr>
          <w:lang w:val="en-US"/>
        </w:rPr>
        <w:t xml:space="preserve"> Giao diện cơ bản như sau:</w:t>
      </w:r>
    </w:p>
    <w:p w14:paraId="10A3F68E" w14:textId="42B6FE35" w:rsidR="0036163D" w:rsidRDefault="0036163D" w:rsidP="0036163D">
      <w:pPr>
        <w:pStyle w:val="BodyText"/>
        <w:keepNext/>
        <w:ind w:firstLine="0"/>
        <w:jc w:val="center"/>
      </w:pPr>
      <w:r>
        <w:rPr>
          <w:noProof/>
        </w:rPr>
        <w:drawing>
          <wp:inline distT="0" distB="0" distL="0" distR="0" wp14:anchorId="107C69E6" wp14:editId="6D617949">
            <wp:extent cx="5254233" cy="2540643"/>
            <wp:effectExtent l="0" t="0" r="3810" b="0"/>
            <wp:docPr id="85780621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06218" name="Picture 39" descr="A screenshot of a computer&#10;&#10;Description automatically generated"/>
                    <pic:cNvPicPr/>
                  </pic:nvPicPr>
                  <pic:blipFill rotWithShape="1">
                    <a:blip r:embed="rId169" cstate="print">
                      <a:extLst>
                        <a:ext uri="{28A0092B-C50C-407E-A947-70E740481C1C}">
                          <a14:useLocalDpi xmlns:a14="http://schemas.microsoft.com/office/drawing/2010/main" val="0"/>
                        </a:ext>
                      </a:extLst>
                    </a:blip>
                    <a:srcRect l="10036" t="10912" r="5672" b="16626"/>
                    <a:stretch/>
                  </pic:blipFill>
                  <pic:spPr bwMode="auto">
                    <a:xfrm>
                      <a:off x="0" y="0"/>
                      <a:ext cx="5281980" cy="2554060"/>
                    </a:xfrm>
                    <a:prstGeom prst="rect">
                      <a:avLst/>
                    </a:prstGeom>
                    <a:ln>
                      <a:noFill/>
                    </a:ln>
                    <a:extLst>
                      <a:ext uri="{53640926-AAD7-44D8-BBD7-CCE9431645EC}">
                        <a14:shadowObscured xmlns:a14="http://schemas.microsoft.com/office/drawing/2010/main"/>
                      </a:ext>
                    </a:extLst>
                  </pic:spPr>
                </pic:pic>
              </a:graphicData>
            </a:graphic>
          </wp:inline>
        </w:drawing>
      </w:r>
    </w:p>
    <w:p w14:paraId="6AF396E1" w14:textId="2E31E7BA" w:rsidR="0036163D" w:rsidRDefault="0023743B" w:rsidP="0023743B">
      <w:pPr>
        <w:pStyle w:val="Caption"/>
      </w:pPr>
      <w:bookmarkStart w:id="583" w:name="_Toc179881263"/>
      <w:r>
        <w:t xml:space="preserve">Hình </w:t>
      </w:r>
      <w:fldSimple w:instr=" STYLEREF 1 \s ">
        <w:r w:rsidR="000C09B3">
          <w:rPr>
            <w:noProof/>
          </w:rPr>
          <w:t>4</w:t>
        </w:r>
      </w:fldSimple>
      <w:r w:rsidR="00922610">
        <w:t>.</w:t>
      </w:r>
      <w:fldSimple w:instr=" SEQ Hình \* ARABIC \s 1 ">
        <w:r w:rsidR="000C09B3">
          <w:rPr>
            <w:noProof/>
          </w:rPr>
          <w:t>85</w:t>
        </w:r>
      </w:fldSimple>
      <w:r w:rsidRPr="0023743B">
        <w:t xml:space="preserve"> </w:t>
      </w:r>
      <w:r>
        <w:t>Giao diện xem khóa học với vai trò người học</w:t>
      </w:r>
      <w:bookmarkEnd w:id="583"/>
    </w:p>
    <w:p w14:paraId="6299D07C" w14:textId="77777777" w:rsidR="00BB7F2A" w:rsidRDefault="00BB7F2A" w:rsidP="00BB7F2A"/>
    <w:p w14:paraId="4A41F0A0" w14:textId="77777777" w:rsidR="00BB7F2A" w:rsidRPr="00BB7F2A" w:rsidRDefault="00BB7F2A" w:rsidP="00BB7F2A"/>
    <w:p w14:paraId="382B35D6" w14:textId="1BD32410" w:rsidR="007D6062" w:rsidRPr="00B1007B" w:rsidRDefault="00092C84" w:rsidP="00B1007B">
      <w:pPr>
        <w:pStyle w:val="BodyText"/>
        <w:numPr>
          <w:ilvl w:val="0"/>
          <w:numId w:val="12"/>
        </w:numPr>
      </w:pPr>
      <w:r w:rsidRPr="00092C84">
        <w:rPr>
          <w:lang w:val="en-US"/>
        </w:rPr>
        <w:t xml:space="preserve">Xem qua nội dung </w:t>
      </w:r>
      <w:r w:rsidR="0036163D">
        <w:rPr>
          <w:lang w:val="en-US"/>
        </w:rPr>
        <w:t>quản lý</w:t>
      </w:r>
      <w:r w:rsidRPr="00092C84">
        <w:rPr>
          <w:lang w:val="en-US"/>
        </w:rPr>
        <w:t xml:space="preserve"> đã tạo và kiểm tra tính chính xác. </w:t>
      </w:r>
      <w:r w:rsidR="00DE2286">
        <w:rPr>
          <w:lang w:val="en-US"/>
        </w:rPr>
        <w:t>Người quản lý khóa học</w:t>
      </w:r>
      <w:r w:rsidRPr="00092C84">
        <w:rPr>
          <w:lang w:val="en-US"/>
        </w:rPr>
        <w:t xml:space="preserve"> có thể chỉnh sửa nội dung trong Studio, sau đó xuất bản các thay đổi của </w:t>
      </w:r>
      <w:r w:rsidRPr="00092C84">
        <w:rPr>
          <w:lang w:val="en-US"/>
        </w:rPr>
        <w:lastRenderedPageBreak/>
        <w:t>mình để khắc phục mọi sự cố.</w:t>
      </w:r>
    </w:p>
    <w:p w14:paraId="043D8085" w14:textId="77777777" w:rsidR="009E26CC" w:rsidRPr="00254907" w:rsidRDefault="009E26CC" w:rsidP="009E26CC">
      <w:pPr>
        <w:pStyle w:val="Heading4"/>
        <w:rPr>
          <w:i w:val="0"/>
          <w:iCs w:val="0"/>
        </w:rPr>
      </w:pPr>
      <w:r>
        <w:rPr>
          <w:i w:val="0"/>
          <w:iCs w:val="0"/>
        </w:rPr>
        <w:t>Export khóa học</w:t>
      </w:r>
    </w:p>
    <w:p w14:paraId="41C2E335" w14:textId="77777777" w:rsidR="006C4188" w:rsidRDefault="009E26CC" w:rsidP="002F337E">
      <w:pPr>
        <w:pStyle w:val="NoSpacing"/>
      </w:pPr>
      <w:commentRangeStart w:id="584"/>
      <w:r>
        <w:t xml:space="preserve">Các trường hợp quản lý muốn xuất khóa học của mình. Ví dụ như sau: </w:t>
      </w:r>
    </w:p>
    <w:p w14:paraId="43AE9D46" w14:textId="77777777" w:rsidR="006C4188" w:rsidRDefault="009E26CC" w:rsidP="002F337E">
      <w:pPr>
        <w:pStyle w:val="NoSpacing"/>
        <w:numPr>
          <w:ilvl w:val="0"/>
          <w:numId w:val="39"/>
        </w:numPr>
      </w:pPr>
      <w:r>
        <w:t xml:space="preserve">Để lưu công việc </w:t>
      </w:r>
      <w:r w:rsidR="0036163D">
        <w:t>đã cài đặt</w:t>
      </w:r>
      <w:r>
        <w:t xml:space="preserve">; </w:t>
      </w:r>
    </w:p>
    <w:p w14:paraId="106F24AB" w14:textId="77777777" w:rsidR="006C4188" w:rsidRDefault="009E26CC" w:rsidP="002F337E">
      <w:pPr>
        <w:pStyle w:val="NoSpacing"/>
        <w:numPr>
          <w:ilvl w:val="0"/>
          <w:numId w:val="39"/>
        </w:numPr>
      </w:pPr>
      <w:r>
        <w:t xml:space="preserve">Để chỉnh sửa XML trực tiếp trong khóa học; </w:t>
      </w:r>
    </w:p>
    <w:p w14:paraId="1AF6A4EF" w14:textId="77777777" w:rsidR="006C4188" w:rsidRDefault="009E26CC" w:rsidP="002F337E">
      <w:pPr>
        <w:pStyle w:val="NoSpacing"/>
        <w:numPr>
          <w:ilvl w:val="0"/>
          <w:numId w:val="39"/>
        </w:numPr>
      </w:pPr>
      <w:r>
        <w:t>Để tạo bản sao lưu khóa học, quản lý có thể nhập nếu muốn khôi phục khóa học về trạng thái trước đó;</w:t>
      </w:r>
    </w:p>
    <w:p w14:paraId="149B6A97" w14:textId="7276381F" w:rsidR="006C4188" w:rsidRDefault="009E26CC" w:rsidP="002F337E">
      <w:pPr>
        <w:pStyle w:val="NoSpacing"/>
        <w:numPr>
          <w:ilvl w:val="0"/>
          <w:numId w:val="39"/>
        </w:numPr>
      </w:pPr>
      <w:r>
        <w:t xml:space="preserve">Để chia sẻ với các thành viên trong nhóm của khóa học khác; </w:t>
      </w:r>
    </w:p>
    <w:p w14:paraId="4179833B" w14:textId="009CA610" w:rsidR="009E26CC" w:rsidRDefault="009E26CC" w:rsidP="002F337E">
      <w:pPr>
        <w:pStyle w:val="NoSpacing"/>
        <w:numPr>
          <w:ilvl w:val="0"/>
          <w:numId w:val="39"/>
        </w:numPr>
      </w:pPr>
      <w:r>
        <w:t>Để tạo bản sao khóa học mà sau này quản lý có thể nhập vào phiên bản khóa học khác và tùy chỉnh.</w:t>
      </w:r>
      <w:commentRangeEnd w:id="584"/>
      <w:r w:rsidR="00C870B9">
        <w:rPr>
          <w:rStyle w:val="CommentReference"/>
        </w:rPr>
        <w:commentReference w:id="584"/>
      </w:r>
    </w:p>
    <w:p w14:paraId="06B94775" w14:textId="472FD3A7" w:rsidR="009E26CC" w:rsidRDefault="009E26CC" w:rsidP="009E26CC">
      <w:pPr>
        <w:pStyle w:val="NoSpacing"/>
      </w:pPr>
      <w:r>
        <w:t>Khi quản lý xuất khóa học, Studio sẽ tạo tệp .tar.gz bao gồm dữ liệu khóa học sau:</w:t>
      </w:r>
    </w:p>
    <w:p w14:paraId="7BC81D5F" w14:textId="614F623D" w:rsidR="009E26CC" w:rsidRDefault="009E26CC" w:rsidP="009E26CC">
      <w:pPr>
        <w:pStyle w:val="NoSpacing"/>
        <w:numPr>
          <w:ilvl w:val="0"/>
          <w:numId w:val="39"/>
        </w:numPr>
      </w:pPr>
      <w:r>
        <w:t>Nội dung khóa học (tất cả các Section, Subsection và Unit)</w:t>
      </w:r>
    </w:p>
    <w:p w14:paraId="0C2435C5" w14:textId="27575129" w:rsidR="009E26CC" w:rsidRDefault="009E26CC" w:rsidP="009E26CC">
      <w:pPr>
        <w:pStyle w:val="NoSpacing"/>
        <w:numPr>
          <w:ilvl w:val="0"/>
          <w:numId w:val="39"/>
        </w:numPr>
      </w:pPr>
      <w:r>
        <w:t>Cấu trúc khóa học</w:t>
      </w:r>
    </w:p>
    <w:p w14:paraId="0D751DA5" w14:textId="735A5DBB" w:rsidR="009E26CC" w:rsidRDefault="009E26CC" w:rsidP="009E26CC">
      <w:pPr>
        <w:pStyle w:val="NoSpacing"/>
        <w:numPr>
          <w:ilvl w:val="0"/>
          <w:numId w:val="39"/>
        </w:numPr>
      </w:pPr>
      <w:r>
        <w:t>Các vấn đề riêng lẻ</w:t>
      </w:r>
    </w:p>
    <w:p w14:paraId="303D58AC" w14:textId="3D71CA0E" w:rsidR="009E26CC" w:rsidRDefault="009E26CC" w:rsidP="009E26CC">
      <w:pPr>
        <w:pStyle w:val="NoSpacing"/>
        <w:numPr>
          <w:ilvl w:val="0"/>
          <w:numId w:val="39"/>
        </w:numPr>
      </w:pPr>
      <w:r>
        <w:t>Các trang</w:t>
      </w:r>
    </w:p>
    <w:p w14:paraId="0690537E" w14:textId="4D9F2683" w:rsidR="009E26CC" w:rsidRDefault="009E26CC" w:rsidP="009E26CC">
      <w:pPr>
        <w:pStyle w:val="NoSpacing"/>
        <w:numPr>
          <w:ilvl w:val="0"/>
          <w:numId w:val="39"/>
        </w:numPr>
      </w:pPr>
      <w:r>
        <w:t>Các file đã tải lên, các cài đặt thành phần nâng cao trong khóa học</w:t>
      </w:r>
    </w:p>
    <w:p w14:paraId="45B06728" w14:textId="2C6F3604" w:rsidR="009E26CC" w:rsidRDefault="009E26CC" w:rsidP="009E26CC">
      <w:pPr>
        <w:pStyle w:val="NoSpacing"/>
        <w:numPr>
          <w:ilvl w:val="0"/>
          <w:numId w:val="39"/>
        </w:numPr>
      </w:pPr>
      <w:r>
        <w:t>Cài đặt khóa học</w:t>
      </w:r>
    </w:p>
    <w:p w14:paraId="0A55BC44" w14:textId="37939A41" w:rsidR="009E26CC" w:rsidRDefault="009E26CC" w:rsidP="009E26CC">
      <w:pPr>
        <w:pStyle w:val="NoSpacing"/>
      </w:pPr>
      <w:r>
        <w:t>Dữ liệu sau không được xuất cùng với khóa học bao gồm:</w:t>
      </w:r>
    </w:p>
    <w:p w14:paraId="02E96273" w14:textId="31C70B5A" w:rsidR="009E26CC" w:rsidRDefault="009E26CC" w:rsidP="009E26CC">
      <w:pPr>
        <w:pStyle w:val="NoSpacing"/>
        <w:numPr>
          <w:ilvl w:val="0"/>
          <w:numId w:val="63"/>
        </w:numPr>
      </w:pPr>
      <w:r>
        <w:t xml:space="preserve">Dữ liệu </w:t>
      </w:r>
      <w:r w:rsidR="00AB7AB5">
        <w:t>n</w:t>
      </w:r>
      <w:r w:rsidR="00DE2286">
        <w:t xml:space="preserve">gười </w:t>
      </w:r>
      <w:r w:rsidR="00AB7AB5">
        <w:t>dùng</w:t>
      </w:r>
    </w:p>
    <w:p w14:paraId="1CC02081" w14:textId="4F72335C" w:rsidR="009E26CC" w:rsidRDefault="009E26CC" w:rsidP="009E26CC">
      <w:pPr>
        <w:pStyle w:val="NoSpacing"/>
        <w:numPr>
          <w:ilvl w:val="0"/>
          <w:numId w:val="63"/>
        </w:numPr>
      </w:pPr>
      <w:r>
        <w:t>Dữ liệu nhóm khóa học</w:t>
      </w:r>
    </w:p>
    <w:p w14:paraId="02461932" w14:textId="7E5DA72F" w:rsidR="009E26CC" w:rsidRDefault="009E26CC" w:rsidP="009E26CC">
      <w:pPr>
        <w:pStyle w:val="NoSpacing"/>
        <w:numPr>
          <w:ilvl w:val="0"/>
          <w:numId w:val="63"/>
        </w:numPr>
      </w:pPr>
      <w:r>
        <w:t>Dữ liệu thảo luận</w:t>
      </w:r>
    </w:p>
    <w:p w14:paraId="1F00ED1F" w14:textId="5BB84D11" w:rsidR="009E26CC" w:rsidRDefault="009E26CC" w:rsidP="009E26CC">
      <w:pPr>
        <w:pStyle w:val="NoSpacing"/>
        <w:numPr>
          <w:ilvl w:val="0"/>
          <w:numId w:val="63"/>
        </w:numPr>
      </w:pPr>
      <w:r>
        <w:t>Chứng chỉ</w:t>
      </w:r>
    </w:p>
    <w:p w14:paraId="5DA38C8C" w14:textId="2175C254" w:rsidR="009E26CC" w:rsidRDefault="009E26CC" w:rsidP="009E26CC">
      <w:pPr>
        <w:pStyle w:val="NoSpacing"/>
        <w:numPr>
          <w:ilvl w:val="0"/>
          <w:numId w:val="63"/>
        </w:numPr>
      </w:pPr>
      <w:r>
        <w:t>Cài đặt Subsection khóa học tiên quyết</w:t>
      </w:r>
    </w:p>
    <w:p w14:paraId="33C2BF42" w14:textId="4643F3F1" w:rsidR="009E26CC" w:rsidRDefault="009E26CC" w:rsidP="009E26CC">
      <w:pPr>
        <w:pStyle w:val="NoSpacing"/>
      </w:pPr>
      <w:r>
        <w:t>Để xuất khóa học đang quản lý, hãy làm theo các bước sau:</w:t>
      </w:r>
    </w:p>
    <w:p w14:paraId="3E9001CA" w14:textId="1FD93BF7" w:rsidR="009E26CC" w:rsidRDefault="009E26CC" w:rsidP="009E26CC">
      <w:pPr>
        <w:pStyle w:val="NoSpacing"/>
        <w:numPr>
          <w:ilvl w:val="0"/>
          <w:numId w:val="64"/>
        </w:numPr>
      </w:pPr>
      <w:r>
        <w:t xml:space="preserve">Từ menu </w:t>
      </w:r>
      <w:r w:rsidRPr="009E26CC">
        <w:rPr>
          <w:b/>
          <w:bCs/>
        </w:rPr>
        <w:t>Tool</w:t>
      </w:r>
      <w:r>
        <w:t xml:space="preserve">, chọn </w:t>
      </w:r>
      <w:r w:rsidRPr="009E26CC">
        <w:rPr>
          <w:b/>
          <w:bCs/>
        </w:rPr>
        <w:t>Export</w:t>
      </w:r>
      <w:r>
        <w:t>.</w:t>
      </w:r>
    </w:p>
    <w:p w14:paraId="341C4C0D" w14:textId="36A5F742" w:rsidR="0036163D" w:rsidRDefault="009E26CC" w:rsidP="0036163D">
      <w:pPr>
        <w:pStyle w:val="NoSpacing"/>
        <w:numPr>
          <w:ilvl w:val="0"/>
          <w:numId w:val="64"/>
        </w:numPr>
      </w:pPr>
      <w:r>
        <w:t xml:space="preserve">Chọn </w:t>
      </w:r>
      <w:r w:rsidRPr="009E26CC">
        <w:rPr>
          <w:b/>
          <w:bCs/>
        </w:rPr>
        <w:t>Export Course Content</w:t>
      </w:r>
      <w:r>
        <w:t>.</w:t>
      </w:r>
    </w:p>
    <w:p w14:paraId="0E63F388" w14:textId="77777777" w:rsidR="0036163D" w:rsidRDefault="0036163D" w:rsidP="0036163D">
      <w:pPr>
        <w:pStyle w:val="NoSpacing"/>
        <w:keepNext/>
      </w:pPr>
      <w:r>
        <w:rPr>
          <w:noProof/>
        </w:rPr>
        <w:lastRenderedPageBreak/>
        <w:drawing>
          <wp:inline distT="0" distB="0" distL="0" distR="0" wp14:anchorId="6D22FFA1" wp14:editId="707D83CA">
            <wp:extent cx="5989899" cy="3290343"/>
            <wp:effectExtent l="0" t="0" r="0" b="5715"/>
            <wp:docPr id="208749677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6772" name="Picture 38" descr="A screenshot of a computer&#10;&#10;Description automatically generated"/>
                    <pic:cNvPicPr/>
                  </pic:nvPicPr>
                  <pic:blipFill rotWithShape="1">
                    <a:blip r:embed="rId170" cstate="print">
                      <a:extLst>
                        <a:ext uri="{28A0092B-C50C-407E-A947-70E740481C1C}">
                          <a14:useLocalDpi xmlns:a14="http://schemas.microsoft.com/office/drawing/2010/main" val="0"/>
                        </a:ext>
                      </a:extLst>
                    </a:blip>
                    <a:srcRect l="12960" t="10738" r="11109" b="15107"/>
                    <a:stretch/>
                  </pic:blipFill>
                  <pic:spPr bwMode="auto">
                    <a:xfrm>
                      <a:off x="0" y="0"/>
                      <a:ext cx="6000581" cy="3296211"/>
                    </a:xfrm>
                    <a:prstGeom prst="rect">
                      <a:avLst/>
                    </a:prstGeom>
                    <a:ln>
                      <a:noFill/>
                    </a:ln>
                    <a:extLst>
                      <a:ext uri="{53640926-AAD7-44D8-BBD7-CCE9431645EC}">
                        <a14:shadowObscured xmlns:a14="http://schemas.microsoft.com/office/drawing/2010/main"/>
                      </a:ext>
                    </a:extLst>
                  </pic:spPr>
                </pic:pic>
              </a:graphicData>
            </a:graphic>
          </wp:inline>
        </w:drawing>
      </w:r>
    </w:p>
    <w:p w14:paraId="075FFD89" w14:textId="2D26CA1C" w:rsidR="009E26CC" w:rsidRDefault="0023743B" w:rsidP="0023743B">
      <w:pPr>
        <w:pStyle w:val="Caption"/>
      </w:pPr>
      <w:bookmarkStart w:id="585" w:name="_Toc179881264"/>
      <w:r>
        <w:t xml:space="preserve">Hình </w:t>
      </w:r>
      <w:fldSimple w:instr=" STYLEREF 1 \s ">
        <w:r w:rsidR="000C09B3">
          <w:rPr>
            <w:noProof/>
          </w:rPr>
          <w:t>4</w:t>
        </w:r>
      </w:fldSimple>
      <w:r w:rsidR="00922610">
        <w:t>.</w:t>
      </w:r>
      <w:fldSimple w:instr=" SEQ Hình \* ARABIC \s 1 ">
        <w:r w:rsidR="000C09B3">
          <w:rPr>
            <w:noProof/>
          </w:rPr>
          <w:t>86</w:t>
        </w:r>
      </w:fldSimple>
      <w:r w:rsidRPr="0023743B">
        <w:t xml:space="preserve"> </w:t>
      </w:r>
      <w:r>
        <w:t>Export khóa học đang quản lý</w:t>
      </w:r>
      <w:bookmarkEnd w:id="585"/>
    </w:p>
    <w:p w14:paraId="4D27A04D" w14:textId="6B163921" w:rsidR="009E26CC" w:rsidRDefault="009E26CC" w:rsidP="009E26CC">
      <w:pPr>
        <w:pStyle w:val="NoSpacing"/>
      </w:pPr>
      <w:r>
        <w:t xml:space="preserve">Khi quá trình xuất hoàn tất, </w:t>
      </w:r>
      <w:r w:rsidR="0036163D">
        <w:t>quản lý</w:t>
      </w:r>
      <w:r>
        <w:t xml:space="preserve"> có thể truy cập tệp .tar.gz trên máy tính của mình.</w:t>
      </w:r>
    </w:p>
    <w:p w14:paraId="4743B1D1" w14:textId="1283DEAB" w:rsidR="00E656C0" w:rsidRPr="00254907" w:rsidRDefault="00E656C0" w:rsidP="00E656C0">
      <w:pPr>
        <w:pStyle w:val="Heading4"/>
        <w:rPr>
          <w:i w:val="0"/>
          <w:iCs w:val="0"/>
        </w:rPr>
      </w:pPr>
      <w:commentRangeStart w:id="586"/>
      <w:r w:rsidRPr="00254907">
        <w:rPr>
          <w:i w:val="0"/>
          <w:iCs w:val="0"/>
        </w:rPr>
        <w:t xml:space="preserve">Import </w:t>
      </w:r>
      <w:r w:rsidR="00144508">
        <w:rPr>
          <w:i w:val="0"/>
          <w:iCs w:val="0"/>
        </w:rPr>
        <w:t>khóa học</w:t>
      </w:r>
      <w:r w:rsidR="006C4188">
        <w:rPr>
          <w:i w:val="0"/>
          <w:iCs w:val="0"/>
        </w:rPr>
        <w:t xml:space="preserve"> có sẵn vào khóa học hiện tại</w:t>
      </w:r>
      <w:r w:rsidR="00144508">
        <w:rPr>
          <w:i w:val="0"/>
          <w:iCs w:val="0"/>
        </w:rPr>
        <w:t xml:space="preserve"> </w:t>
      </w:r>
      <w:commentRangeEnd w:id="586"/>
      <w:r w:rsidR="00C870B9">
        <w:rPr>
          <w:rStyle w:val="CommentReference"/>
          <w:rFonts w:eastAsia="Times New Roman"/>
          <w:b w:val="0"/>
          <w:bCs w:val="0"/>
          <w:i w:val="0"/>
          <w:iCs w:val="0"/>
          <w:color w:val="auto"/>
        </w:rPr>
        <w:commentReference w:id="586"/>
      </w:r>
    </w:p>
    <w:p w14:paraId="4A28487A" w14:textId="49B830B9" w:rsidR="00E656C0" w:rsidRDefault="00E656C0" w:rsidP="00D4699D">
      <w:pPr>
        <w:spacing w:line="360" w:lineRule="auto"/>
        <w:ind w:firstLine="270"/>
        <w:jc w:val="both"/>
      </w:pPr>
      <w:r>
        <w:t xml:space="preserve"> Nội dung của khóa học đã nhập sẽ thay thế nội dung của khóa học hiện có. </w:t>
      </w:r>
      <w:r w:rsidR="00B8639E">
        <w:t>Quản lý lớp</w:t>
      </w:r>
      <w:r>
        <w:t xml:space="preserve"> không thể hoàn tác việc nhập khóa học. Trước khi tiếp tục, nên xuất khóa học hiện tại để có bản sao lưu của khóa học đó.</w:t>
      </w:r>
    </w:p>
    <w:p w14:paraId="42E93C0F" w14:textId="56A2D83D" w:rsidR="00E656C0" w:rsidRDefault="00E656C0" w:rsidP="00D4699D">
      <w:pPr>
        <w:spacing w:line="360" w:lineRule="auto"/>
        <w:ind w:firstLine="720"/>
        <w:jc w:val="both"/>
      </w:pPr>
      <w:r>
        <w:t xml:space="preserve">Khóa học mà </w:t>
      </w:r>
      <w:r w:rsidR="00DE2286">
        <w:t>người quản lý khóa học</w:t>
      </w:r>
      <w:r>
        <w:t xml:space="preserve"> nhập phải ở dạng tệp .tar.gz (nghĩa là tệp .tar được nén bằng GNU Zip). Tệp .tar.gz này phải chứa tệp Course.xml. Nó cũng có thể chứa các tập tin khác.</w:t>
      </w:r>
    </w:p>
    <w:p w14:paraId="67A3214A" w14:textId="77777777" w:rsidR="00BB7F2A" w:rsidRDefault="00BB7F2A" w:rsidP="00E656C0">
      <w:pPr>
        <w:spacing w:line="360" w:lineRule="auto"/>
        <w:ind w:firstLine="720"/>
      </w:pPr>
    </w:p>
    <w:p w14:paraId="6F59B374" w14:textId="77777777" w:rsidR="00BB7F2A" w:rsidRDefault="00BB7F2A" w:rsidP="00E656C0">
      <w:pPr>
        <w:spacing w:line="360" w:lineRule="auto"/>
        <w:ind w:firstLine="720"/>
      </w:pPr>
    </w:p>
    <w:p w14:paraId="278411EA" w14:textId="77777777" w:rsidR="00BB7F2A" w:rsidRDefault="00BB7F2A" w:rsidP="00E656C0">
      <w:pPr>
        <w:spacing w:line="360" w:lineRule="auto"/>
        <w:ind w:firstLine="720"/>
      </w:pPr>
    </w:p>
    <w:p w14:paraId="4917D07C" w14:textId="77777777" w:rsidR="00BB7F2A" w:rsidRDefault="00BB7F2A" w:rsidP="00E656C0">
      <w:pPr>
        <w:spacing w:line="360" w:lineRule="auto"/>
        <w:ind w:firstLine="720"/>
      </w:pPr>
    </w:p>
    <w:p w14:paraId="49EDA817" w14:textId="77777777" w:rsidR="00BB7F2A" w:rsidRDefault="00BB7F2A" w:rsidP="00E656C0">
      <w:pPr>
        <w:spacing w:line="360" w:lineRule="auto"/>
        <w:ind w:firstLine="720"/>
      </w:pPr>
    </w:p>
    <w:p w14:paraId="35DA1D77" w14:textId="77777777" w:rsidR="00BB7F2A" w:rsidRDefault="00BB7F2A" w:rsidP="00E656C0">
      <w:pPr>
        <w:spacing w:line="360" w:lineRule="auto"/>
        <w:ind w:firstLine="720"/>
      </w:pPr>
    </w:p>
    <w:p w14:paraId="726C23A7" w14:textId="77777777" w:rsidR="00BB7F2A" w:rsidRDefault="00BB7F2A" w:rsidP="00E656C0">
      <w:pPr>
        <w:spacing w:line="360" w:lineRule="auto"/>
        <w:ind w:firstLine="720"/>
      </w:pPr>
    </w:p>
    <w:p w14:paraId="6533D61B" w14:textId="77777777" w:rsidR="00BB7F2A" w:rsidRDefault="00BB7F2A" w:rsidP="00E656C0">
      <w:pPr>
        <w:spacing w:line="360" w:lineRule="auto"/>
        <w:ind w:firstLine="720"/>
      </w:pPr>
    </w:p>
    <w:p w14:paraId="5A985F34" w14:textId="77777777" w:rsidR="00BB7F2A" w:rsidRDefault="00BB7F2A" w:rsidP="00E656C0">
      <w:pPr>
        <w:spacing w:line="360" w:lineRule="auto"/>
        <w:ind w:firstLine="720"/>
      </w:pPr>
    </w:p>
    <w:p w14:paraId="04724F57" w14:textId="77777777" w:rsidR="00BB7F2A" w:rsidRDefault="00BB7F2A" w:rsidP="00E656C0">
      <w:pPr>
        <w:spacing w:line="360" w:lineRule="auto"/>
        <w:ind w:firstLine="720"/>
      </w:pPr>
    </w:p>
    <w:p w14:paraId="2F220230" w14:textId="77777777" w:rsidR="00BB7F2A" w:rsidRDefault="00BB7F2A" w:rsidP="00E656C0">
      <w:pPr>
        <w:spacing w:line="360" w:lineRule="auto"/>
        <w:ind w:firstLine="720"/>
      </w:pPr>
    </w:p>
    <w:p w14:paraId="412EF7D3" w14:textId="41E6354A" w:rsidR="009E26CC" w:rsidRDefault="009E26CC" w:rsidP="009E26CC">
      <w:pPr>
        <w:pStyle w:val="ListParagraph"/>
        <w:numPr>
          <w:ilvl w:val="1"/>
          <w:numId w:val="64"/>
        </w:numPr>
        <w:spacing w:line="360" w:lineRule="auto"/>
        <w:rPr>
          <w:noProof/>
        </w:rPr>
      </w:pPr>
      <w:r>
        <w:lastRenderedPageBreak/>
        <w:t xml:space="preserve">Từ menu </w:t>
      </w:r>
      <w:r w:rsidRPr="009E26CC">
        <w:rPr>
          <w:b/>
          <w:bCs/>
        </w:rPr>
        <w:t>Tool</w:t>
      </w:r>
      <w:r>
        <w:t xml:space="preserve"> trong Studio, chọn </w:t>
      </w:r>
      <w:r w:rsidRPr="009E26CC">
        <w:rPr>
          <w:b/>
          <w:bCs/>
        </w:rPr>
        <w:t>Import</w:t>
      </w:r>
      <w:r>
        <w:t>.</w:t>
      </w:r>
    </w:p>
    <w:p w14:paraId="2ABD4D2D" w14:textId="77777777" w:rsidR="009E26CC" w:rsidRDefault="009E26CC" w:rsidP="009E26CC">
      <w:pPr>
        <w:keepNext/>
        <w:spacing w:line="360" w:lineRule="auto"/>
        <w:jc w:val="center"/>
      </w:pPr>
      <w:r>
        <w:rPr>
          <w:noProof/>
        </w:rPr>
        <w:drawing>
          <wp:inline distT="0" distB="0" distL="0" distR="0" wp14:anchorId="627394CC" wp14:editId="1DD787B2">
            <wp:extent cx="5017625" cy="3049405"/>
            <wp:effectExtent l="0" t="0" r="0" b="0"/>
            <wp:docPr id="83918124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1240" name="Picture 37" descr="A screenshot of a computer&#10;&#10;Description automatically generated"/>
                    <pic:cNvPicPr/>
                  </pic:nvPicPr>
                  <pic:blipFill rotWithShape="1">
                    <a:blip r:embed="rId171" cstate="print">
                      <a:extLst>
                        <a:ext uri="{28A0092B-C50C-407E-A947-70E740481C1C}">
                          <a14:useLocalDpi xmlns:a14="http://schemas.microsoft.com/office/drawing/2010/main" val="0"/>
                        </a:ext>
                      </a:extLst>
                    </a:blip>
                    <a:srcRect l="13835" t="17150" r="9485"/>
                    <a:stretch/>
                  </pic:blipFill>
                  <pic:spPr bwMode="auto">
                    <a:xfrm>
                      <a:off x="0" y="0"/>
                      <a:ext cx="5030789" cy="3057405"/>
                    </a:xfrm>
                    <a:prstGeom prst="rect">
                      <a:avLst/>
                    </a:prstGeom>
                    <a:ln>
                      <a:noFill/>
                    </a:ln>
                    <a:extLst>
                      <a:ext uri="{53640926-AAD7-44D8-BBD7-CCE9431645EC}">
                        <a14:shadowObscured xmlns:a14="http://schemas.microsoft.com/office/drawing/2010/main"/>
                      </a:ext>
                    </a:extLst>
                  </pic:spPr>
                </pic:pic>
              </a:graphicData>
            </a:graphic>
          </wp:inline>
        </w:drawing>
      </w:r>
    </w:p>
    <w:p w14:paraId="1CDE7626" w14:textId="7EEC162F" w:rsidR="009E26CC" w:rsidRPr="009E26CC" w:rsidRDefault="0023743B" w:rsidP="0023743B">
      <w:pPr>
        <w:pStyle w:val="Caption"/>
      </w:pPr>
      <w:bookmarkStart w:id="587" w:name="_Toc179881265"/>
      <w:r>
        <w:t xml:space="preserve">Hình </w:t>
      </w:r>
      <w:fldSimple w:instr=" STYLEREF 1 \s ">
        <w:r w:rsidR="000C09B3">
          <w:rPr>
            <w:noProof/>
          </w:rPr>
          <w:t>4</w:t>
        </w:r>
      </w:fldSimple>
      <w:r w:rsidR="00922610">
        <w:t>.</w:t>
      </w:r>
      <w:fldSimple w:instr=" SEQ Hình \* ARABIC \s 1 ">
        <w:r w:rsidR="000C09B3">
          <w:rPr>
            <w:noProof/>
          </w:rPr>
          <w:t>87</w:t>
        </w:r>
      </w:fldSimple>
      <w:r w:rsidRPr="0023743B">
        <w:t xml:space="preserve"> </w:t>
      </w:r>
      <w:r>
        <w:t>Import khóa học</w:t>
      </w:r>
      <w:bookmarkEnd w:id="587"/>
    </w:p>
    <w:p w14:paraId="2368DEB9" w14:textId="77777777" w:rsidR="009E26CC" w:rsidRDefault="009E26CC" w:rsidP="009E26CC">
      <w:pPr>
        <w:pStyle w:val="ListParagraph"/>
        <w:numPr>
          <w:ilvl w:val="1"/>
          <w:numId w:val="64"/>
        </w:numPr>
        <w:spacing w:line="360" w:lineRule="auto"/>
        <w:jc w:val="both"/>
      </w:pPr>
      <w:r>
        <w:t xml:space="preserve">Chọn mũi tên tải lên để upload file từ máy hoặc kéo thả file vào vùng Drag and Drop your file </w:t>
      </w:r>
    </w:p>
    <w:p w14:paraId="21C12896" w14:textId="1EB83CAA" w:rsidR="009E26CC" w:rsidRDefault="00E656C0" w:rsidP="009E26CC">
      <w:pPr>
        <w:spacing w:line="360" w:lineRule="auto"/>
        <w:ind w:firstLine="284"/>
        <w:jc w:val="both"/>
      </w:pPr>
      <w:r>
        <w:t xml:space="preserve">Quá trình nhập </w:t>
      </w:r>
      <w:r w:rsidR="00B8639E">
        <w:t xml:space="preserve">khóa học </w:t>
      </w:r>
      <w:r>
        <w:t xml:space="preserve">có </w:t>
      </w:r>
      <w:r w:rsidR="00B8639E">
        <w:t>5</w:t>
      </w:r>
      <w:r>
        <w:t xml:space="preserve"> giai đoạn.</w:t>
      </w:r>
      <w:r w:rsidR="00B8639E">
        <w:t xml:space="preserve"> </w:t>
      </w:r>
      <w:r>
        <w:t xml:space="preserve">Trong hai giai đoạn đầu tiên, </w:t>
      </w:r>
      <w:r w:rsidR="00DE2286">
        <w:t>người quản lý khóa học</w:t>
      </w:r>
      <w:r>
        <w:t xml:space="preserve"> phải ở lại trang này. </w:t>
      </w:r>
    </w:p>
    <w:p w14:paraId="6492E1F7" w14:textId="73ED028F" w:rsidR="00E656C0" w:rsidRDefault="00DE2286" w:rsidP="009E26CC">
      <w:pPr>
        <w:spacing w:line="360" w:lineRule="auto"/>
        <w:ind w:firstLine="284"/>
        <w:jc w:val="both"/>
      </w:pPr>
      <w:r>
        <w:t>Người quản lý khóa học</w:t>
      </w:r>
      <w:r w:rsidR="00E656C0">
        <w:t xml:space="preserve"> có thể rời khỏi trang này sau khi giai đoạn </w:t>
      </w:r>
      <w:r w:rsidR="009E26CC">
        <w:t>g</w:t>
      </w:r>
      <w:r w:rsidR="00E656C0">
        <w:t xml:space="preserve">iải nén hoàn tất. Tuy nhiên, </w:t>
      </w:r>
      <w:r w:rsidR="009E26CC">
        <w:t>OpenEdx</w:t>
      </w:r>
      <w:r w:rsidR="00E656C0">
        <w:t xml:space="preserve"> khuyên </w:t>
      </w:r>
      <w:r w:rsidR="00AB7AB5">
        <w:t>n</w:t>
      </w:r>
      <w:r>
        <w:t>gười quản lý khóa học</w:t>
      </w:r>
      <w:r w:rsidR="00E656C0">
        <w:t xml:space="preserve"> không nên thực hiện những thay đổi quan trọng đối với khóa học của mình cho đến khi thao tác nhập hoàn tất.</w:t>
      </w:r>
    </w:p>
    <w:p w14:paraId="25CCC777" w14:textId="77777777" w:rsidR="003E0E84" w:rsidRPr="003E0E84" w:rsidRDefault="003E0E84" w:rsidP="003E0E84">
      <w:pPr>
        <w:pStyle w:val="Heading4"/>
        <w:rPr>
          <w:i w:val="0"/>
          <w:iCs w:val="0"/>
        </w:rPr>
      </w:pPr>
      <w:r w:rsidRPr="003E0E84">
        <w:rPr>
          <w:i w:val="0"/>
          <w:iCs w:val="0"/>
        </w:rPr>
        <w:t>Assignment Type – Tạo các bài kiểm tra</w:t>
      </w:r>
    </w:p>
    <w:p w14:paraId="2C799798" w14:textId="53B45CB6" w:rsidR="003E0E84" w:rsidRDefault="00DE2286" w:rsidP="003E0E84">
      <w:pPr>
        <w:pStyle w:val="NoSpacing"/>
        <w:ind w:firstLine="270"/>
      </w:pPr>
      <w:r>
        <w:t>Người quản lý khóa học</w:t>
      </w:r>
      <w:r w:rsidR="003E0E84">
        <w:t xml:space="preserve"> phải tạo các loại bài tập cho khóa học của mình và xác định trọng số của tổng điểm cho từng loại bài tập.Ví dụ: </w:t>
      </w:r>
      <w:r>
        <w:t>Người quản lý khóa học</w:t>
      </w:r>
      <w:r w:rsidR="003E0E84">
        <w:t xml:space="preserve"> có thể có các loại bài tập sau:</w:t>
      </w:r>
    </w:p>
    <w:p w14:paraId="4FB96188" w14:textId="77777777" w:rsidR="003E0E84" w:rsidRDefault="003E0E84" w:rsidP="003E0E84">
      <w:pPr>
        <w:pStyle w:val="NoSpacing"/>
        <w:numPr>
          <w:ilvl w:val="0"/>
          <w:numId w:val="71"/>
        </w:numPr>
      </w:pPr>
      <w:r>
        <w:t>10 bài tập về nhà, tổng điểm chiếm 50%;</w:t>
      </w:r>
    </w:p>
    <w:p w14:paraId="15DF8AE8" w14:textId="77777777" w:rsidR="003E0E84" w:rsidRDefault="003E0E84" w:rsidP="003E0E84">
      <w:pPr>
        <w:pStyle w:val="NoSpacing"/>
        <w:numPr>
          <w:ilvl w:val="0"/>
          <w:numId w:val="71"/>
        </w:numPr>
      </w:pPr>
      <w:r>
        <w:t>Bài kiểm tra giữa kỳ, tổng điểm là 20%;</w:t>
      </w:r>
    </w:p>
    <w:p w14:paraId="3BE09A5B" w14:textId="77777777" w:rsidR="003E0E84" w:rsidRDefault="003E0E84" w:rsidP="003E0E84">
      <w:pPr>
        <w:pStyle w:val="NoSpacing"/>
        <w:numPr>
          <w:ilvl w:val="0"/>
          <w:numId w:val="71"/>
        </w:numPr>
      </w:pPr>
      <w:r>
        <w:t>Bài kiểm tra cuối kỳ, chiếm 30% số điểm.</w:t>
      </w:r>
    </w:p>
    <w:p w14:paraId="328E781D" w14:textId="71FB26C5" w:rsidR="003E0E84" w:rsidRPr="003E26CD" w:rsidRDefault="003E0E84" w:rsidP="003E0E84">
      <w:pPr>
        <w:pStyle w:val="NoSpacing"/>
        <w:ind w:firstLine="624"/>
        <w:rPr>
          <w:b/>
          <w:bCs/>
        </w:rPr>
      </w:pPr>
      <w:r>
        <w:t xml:space="preserve">Theo mặc định, một khóa học mới có bốn loại bài tập sau: Bài tập về nhà – </w:t>
      </w:r>
      <w:r w:rsidRPr="003E26CD">
        <w:rPr>
          <w:b/>
          <w:bCs/>
        </w:rPr>
        <w:t>Homework</w:t>
      </w:r>
      <w:r>
        <w:t xml:space="preserve">;  Thí nghiệm - </w:t>
      </w:r>
      <w:r w:rsidRPr="003E26CD">
        <w:rPr>
          <w:b/>
          <w:bCs/>
        </w:rPr>
        <w:t>Lap</w:t>
      </w:r>
      <w:r>
        <w:t xml:space="preserve">; Kỳ thi giữa kỳ - </w:t>
      </w:r>
      <w:r w:rsidRPr="003E26CD">
        <w:rPr>
          <w:b/>
          <w:bCs/>
        </w:rPr>
        <w:t>Midterm Exam</w:t>
      </w:r>
      <w:r>
        <w:t xml:space="preserve">; Kỳ thi cuối kỳ - </w:t>
      </w:r>
      <w:r w:rsidRPr="003E26CD">
        <w:rPr>
          <w:b/>
          <w:bCs/>
        </w:rPr>
        <w:t>Final Exam</w:t>
      </w:r>
      <w:r>
        <w:rPr>
          <w:b/>
          <w:bCs/>
        </w:rPr>
        <w:t xml:space="preserve">. </w:t>
      </w:r>
      <w:r w:rsidR="00DE2286">
        <w:t>Người quản lý khóa học</w:t>
      </w:r>
      <w:r>
        <w:t xml:space="preserve"> có thể sử dụng các loại bài tập này, sửa đổi hoặc xóa chúng và tạo các loại bài tập mới.</w:t>
      </w:r>
    </w:p>
    <w:p w14:paraId="1EA2CF52" w14:textId="77777777" w:rsidR="003E0E84" w:rsidRDefault="003E0E84" w:rsidP="003E0E84">
      <w:pPr>
        <w:pStyle w:val="NoSpacing"/>
        <w:ind w:firstLine="360"/>
      </w:pPr>
      <w:r>
        <w:t>Để tạo loại bài tập mới, thực hiện các bước sau:</w:t>
      </w:r>
    </w:p>
    <w:p w14:paraId="66F84E02" w14:textId="77777777" w:rsidR="003E0E84" w:rsidRDefault="003E0E84" w:rsidP="003E0E84">
      <w:pPr>
        <w:pStyle w:val="NoSpacing"/>
        <w:numPr>
          <w:ilvl w:val="1"/>
          <w:numId w:val="10"/>
        </w:numPr>
      </w:pPr>
      <w:r>
        <w:lastRenderedPageBreak/>
        <w:t xml:space="preserve">Trong Studio khóa học muốn thêm bài tập mới, tại menu </w:t>
      </w:r>
      <w:r w:rsidRPr="00A07987">
        <w:rPr>
          <w:b/>
          <w:bCs/>
        </w:rPr>
        <w:t>Settings</w:t>
      </w:r>
      <w:r>
        <w:t xml:space="preserve"> chọn </w:t>
      </w:r>
      <w:r w:rsidRPr="00A07987">
        <w:rPr>
          <w:b/>
          <w:bCs/>
        </w:rPr>
        <w:t>Grading</w:t>
      </w:r>
      <w:r>
        <w:rPr>
          <w:b/>
          <w:bCs/>
        </w:rPr>
        <w:t>.</w:t>
      </w:r>
    </w:p>
    <w:p w14:paraId="5ED59F08" w14:textId="77777777" w:rsidR="003E0E84" w:rsidRDefault="003E0E84" w:rsidP="003E0E84">
      <w:pPr>
        <w:pStyle w:val="NoSpacing"/>
        <w:numPr>
          <w:ilvl w:val="1"/>
          <w:numId w:val="10"/>
        </w:numPr>
      </w:pPr>
      <w:r>
        <w:t xml:space="preserve">Ở cuối trang </w:t>
      </w:r>
      <w:r w:rsidRPr="003E26CD">
        <w:rPr>
          <w:b/>
          <w:bCs/>
        </w:rPr>
        <w:t>Grading</w:t>
      </w:r>
      <w:r w:rsidRPr="003E26CD">
        <w:t> </w:t>
      </w:r>
      <w:r>
        <w:t xml:space="preserve">, hãy chọn </w:t>
      </w:r>
      <w:r w:rsidRPr="003E26CD">
        <w:t> </w:t>
      </w:r>
      <w:r w:rsidRPr="003E26CD">
        <w:rPr>
          <w:b/>
          <w:bCs/>
        </w:rPr>
        <w:t>New Assignment Type</w:t>
      </w:r>
      <w:r>
        <w:t>, sau đó định cấu hình các trường được mô tả bên dưới:</w:t>
      </w:r>
    </w:p>
    <w:p w14:paraId="4442DCDC" w14:textId="77777777" w:rsidR="003E0E84" w:rsidRDefault="003E0E84" w:rsidP="003E0E84">
      <w:pPr>
        <w:pStyle w:val="NoSpacing"/>
        <w:keepNext/>
        <w:jc w:val="center"/>
      </w:pPr>
      <w:r>
        <w:rPr>
          <w:noProof/>
        </w:rPr>
        <w:drawing>
          <wp:inline distT="0" distB="0" distL="0" distR="0" wp14:anchorId="3D40AA2A" wp14:editId="74CCF422">
            <wp:extent cx="5940425" cy="2679065"/>
            <wp:effectExtent l="0" t="0" r="3175" b="6985"/>
            <wp:docPr id="1629271096"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1096" name="Picture 52"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940425" cy="2679065"/>
                    </a:xfrm>
                    <a:prstGeom prst="rect">
                      <a:avLst/>
                    </a:prstGeom>
                  </pic:spPr>
                </pic:pic>
              </a:graphicData>
            </a:graphic>
          </wp:inline>
        </w:drawing>
      </w:r>
    </w:p>
    <w:p w14:paraId="541FAD6D" w14:textId="1264EDC4" w:rsidR="003E0E84" w:rsidRDefault="0023743B" w:rsidP="0023743B">
      <w:pPr>
        <w:pStyle w:val="Caption"/>
      </w:pPr>
      <w:bookmarkStart w:id="588" w:name="_Toc179881266"/>
      <w:r>
        <w:t xml:space="preserve">Hình </w:t>
      </w:r>
      <w:fldSimple w:instr=" STYLEREF 1 \s ">
        <w:r w:rsidR="000C09B3">
          <w:rPr>
            <w:noProof/>
          </w:rPr>
          <w:t>4</w:t>
        </w:r>
      </w:fldSimple>
      <w:r w:rsidR="00922610">
        <w:t>.</w:t>
      </w:r>
      <w:fldSimple w:instr=" SEQ Hình \* ARABIC \s 1 ">
        <w:r w:rsidR="000C09B3">
          <w:rPr>
            <w:noProof/>
          </w:rPr>
          <w:t>88</w:t>
        </w:r>
      </w:fldSimple>
      <w:r w:rsidRPr="0023743B">
        <w:t xml:space="preserve"> </w:t>
      </w:r>
      <w:r>
        <w:t>Trình chỉnh sửa loại bài tập mới</w:t>
      </w:r>
      <w:bookmarkEnd w:id="588"/>
    </w:p>
    <w:p w14:paraId="5E4D0FB4" w14:textId="77777777" w:rsidR="003E0E84" w:rsidRPr="00A07987" w:rsidRDefault="003E0E84" w:rsidP="003E0E84">
      <w:pPr>
        <w:pStyle w:val="NoSpacing"/>
        <w:ind w:firstLine="360"/>
      </w:pPr>
      <w:r w:rsidRPr="00A07987">
        <w:rPr>
          <w:b/>
          <w:bCs/>
        </w:rPr>
        <w:t>Assignment Type Name:</w:t>
      </w:r>
      <w:r w:rsidRPr="00A07987">
        <w:t xml:space="preserve"> Thể loại chung của bài tập. Tên này sẽ hiển thị cho người học.</w:t>
      </w:r>
    </w:p>
    <w:p w14:paraId="4D6055D0" w14:textId="77777777" w:rsidR="003E0E84" w:rsidRPr="003E26CD" w:rsidRDefault="003E0E84" w:rsidP="003E0E84">
      <w:pPr>
        <w:pStyle w:val="NoSpacing"/>
        <w:ind w:firstLine="360"/>
      </w:pPr>
      <w:r w:rsidRPr="00A07987">
        <w:rPr>
          <w:b/>
          <w:bCs/>
          <w:i/>
          <w:iCs/>
        </w:rPr>
        <w:t>Lưu ý:</w:t>
      </w:r>
      <w:r>
        <w:t xml:space="preserve"> </w:t>
      </w:r>
      <w:r w:rsidRPr="00A07987">
        <w:t>Tất cả các bài tập thuộc một loại cụ thể đều được tính như nhau vào trọng số của thể loại đó. Do đó, bài tập về nhà có 10 bài tập có giá trị bằng phần trăm điểm của học sinh như bài tập về nhà có 20 bài tập.</w:t>
      </w:r>
    </w:p>
    <w:p w14:paraId="03C8FC36" w14:textId="77777777" w:rsidR="003E0E84" w:rsidRDefault="003E0E84" w:rsidP="003E0E84">
      <w:pPr>
        <w:pStyle w:val="NoSpacing"/>
        <w:ind w:firstLine="360"/>
      </w:pPr>
      <w:r w:rsidRPr="003E26CD">
        <w:rPr>
          <w:b/>
          <w:bCs/>
        </w:rPr>
        <w:t>Abbreviation:</w:t>
      </w:r>
      <w:r w:rsidRPr="00A07987">
        <w:t xml:space="preserve"> Đây là tên viết tắt xuất hiện bên cạnh bài tập trên tab </w:t>
      </w:r>
      <w:r w:rsidRPr="003E26CD">
        <w:rPr>
          <w:b/>
          <w:bCs/>
        </w:rPr>
        <w:t>Progress</w:t>
      </w:r>
      <w:r w:rsidRPr="00A07987">
        <w:t xml:space="preserve"> của người học.</w:t>
      </w:r>
    </w:p>
    <w:p w14:paraId="50804975" w14:textId="77777777" w:rsidR="003E0E84" w:rsidRDefault="003E0E84" w:rsidP="003E0E84">
      <w:pPr>
        <w:pStyle w:val="NoSpacing"/>
        <w:ind w:firstLine="360"/>
      </w:pPr>
      <w:r w:rsidRPr="003E26CD">
        <w:rPr>
          <w:b/>
          <w:bCs/>
        </w:rPr>
        <w:t>Weight of Total Grade:</w:t>
      </w:r>
      <w:r>
        <w:t xml:space="preserve"> Các bài tập loại này cùng nhau tính giá trị phần trăm được đặt trong </w:t>
      </w:r>
      <w:r w:rsidRPr="003E26CD">
        <w:rPr>
          <w:b/>
          <w:bCs/>
        </w:rPr>
        <w:t>Weight of Total Grade</w:t>
      </w:r>
      <w:r>
        <w:t>. Tổng trọng số của tất cả các loại bài tập phải bằng 100.</w:t>
      </w:r>
    </w:p>
    <w:p w14:paraId="648EDCED" w14:textId="77777777" w:rsidR="003E0E84" w:rsidRDefault="003E0E84" w:rsidP="003E0E84">
      <w:pPr>
        <w:pStyle w:val="NoSpacing"/>
        <w:ind w:firstLine="360"/>
      </w:pPr>
      <w:r w:rsidRPr="003E26CD">
        <w:rPr>
          <w:b/>
          <w:bCs/>
        </w:rPr>
        <w:t>Total Number:</w:t>
      </w:r>
      <w:r>
        <w:t xml:space="preserve"> </w:t>
      </w:r>
      <w:r w:rsidRPr="00A07987">
        <w:t>Tổng số tiểu mục trong khóa học có chứa các bài tập thuộc loại bài tập này.</w:t>
      </w:r>
    </w:p>
    <w:p w14:paraId="01DB129B" w14:textId="754EB1AA" w:rsidR="003E0E84" w:rsidRDefault="003E0E84" w:rsidP="003E0E84">
      <w:pPr>
        <w:pStyle w:val="NoSpacing"/>
        <w:ind w:firstLine="360"/>
      </w:pPr>
      <w:r w:rsidRPr="00A07987">
        <w:rPr>
          <w:rFonts w:eastAsia="SimSun"/>
          <w:b/>
          <w:bCs/>
        </w:rPr>
        <w:t>Number of Droppable</w:t>
      </w:r>
      <w:r w:rsidRPr="00A07987">
        <w:t xml:space="preserve">: Số lượng bài tập thuộc loại này mà người chấm điểm sẽ loại bỏ. Người chấm điểm sẽ loại bỏ các bài tập có điểm thấp nhất trước.    </w:t>
      </w:r>
    </w:p>
    <w:p w14:paraId="2C8C905B" w14:textId="54C40D15" w:rsidR="003E0E84" w:rsidRDefault="003E0E84" w:rsidP="003E0E84">
      <w:pPr>
        <w:pStyle w:val="Heading4"/>
        <w:rPr>
          <w:i w:val="0"/>
          <w:iCs w:val="0"/>
        </w:rPr>
      </w:pPr>
      <w:r w:rsidRPr="003E0E84">
        <w:rPr>
          <w:i w:val="0"/>
          <w:iCs w:val="0"/>
        </w:rPr>
        <w:t xml:space="preserve">Đặt </w:t>
      </w:r>
      <w:r>
        <w:rPr>
          <w:i w:val="0"/>
          <w:iCs w:val="0"/>
        </w:rPr>
        <w:t>bài kiểm tra cho Subsection</w:t>
      </w:r>
    </w:p>
    <w:p w14:paraId="769A4082" w14:textId="083590CF" w:rsidR="003E0E84" w:rsidRDefault="003E0E84" w:rsidP="003E0E84">
      <w:pPr>
        <w:pStyle w:val="NoSpacing"/>
        <w:ind w:firstLine="360"/>
      </w:pPr>
      <w:r w:rsidRPr="003E0E84">
        <w:t xml:space="preserve">Khi </w:t>
      </w:r>
      <w:r w:rsidR="00DE2286">
        <w:t>người quản lý khóa học</w:t>
      </w:r>
      <w:r w:rsidRPr="003E0E84">
        <w:t xml:space="preserve"> đặt loại bài tập cho một </w:t>
      </w:r>
      <w:r>
        <w:t>Subsection</w:t>
      </w:r>
      <w:r w:rsidRPr="003E0E84">
        <w:t xml:space="preserve">, tất cả các </w:t>
      </w:r>
      <w:r w:rsidR="00EE5511">
        <w:t>câu hỏi</w:t>
      </w:r>
      <w:r w:rsidRPr="003E0E84">
        <w:t xml:space="preserve"> trong </w:t>
      </w:r>
      <w:r>
        <w:t>Subsection</w:t>
      </w:r>
      <w:r w:rsidRPr="003E0E84">
        <w:t xml:space="preserve"> sẽ được chấm điểm và tính trọng số như một loại duy nhất. Ví dụ: nếu</w:t>
      </w:r>
      <w:r>
        <w:t xml:space="preserve"> </w:t>
      </w:r>
      <w:r w:rsidRPr="003E0E84">
        <w:t xml:space="preserve">chỉ định </w:t>
      </w:r>
      <w:r w:rsidRPr="003E0E84">
        <w:lastRenderedPageBreak/>
        <w:t xml:space="preserve">loại bài tập cho một </w:t>
      </w:r>
      <w:r>
        <w:t>Subsection</w:t>
      </w:r>
      <w:r w:rsidRPr="003E0E84">
        <w:t xml:space="preserve"> là Bài tập về nhà</w:t>
      </w:r>
      <w:r>
        <w:t xml:space="preserve"> - Homework</w:t>
      </w:r>
      <w:r w:rsidRPr="003E0E84">
        <w:t xml:space="preserve">, thì tất cả các loại </w:t>
      </w:r>
      <w:r w:rsidR="00EE5511">
        <w:t>câu hỏi</w:t>
      </w:r>
      <w:r w:rsidRPr="003E0E84">
        <w:t xml:space="preserve"> trong </w:t>
      </w:r>
      <w:r>
        <w:t>Subsection</w:t>
      </w:r>
      <w:r w:rsidRPr="003E0E84">
        <w:t xml:space="preserve"> đó sẽ được chấm điểm là bài tập về nhà.</w:t>
      </w:r>
    </w:p>
    <w:p w14:paraId="0E2C5C3D" w14:textId="77B45F6B" w:rsidR="003E0E84" w:rsidRPr="003E0E84" w:rsidRDefault="003E0E84" w:rsidP="003E0E84">
      <w:pPr>
        <w:pStyle w:val="NoSpacing"/>
        <w:ind w:firstLine="360"/>
      </w:pPr>
      <w:r>
        <w:t xml:space="preserve">Để đặt loại bài tập và ngày đến hạn cho một Subsection, hãy làm theo các bước sau: </w:t>
      </w:r>
    </w:p>
    <w:p w14:paraId="2F2D4A8A" w14:textId="3F6BAED4" w:rsidR="009845FE" w:rsidRDefault="003E0E84" w:rsidP="009845FE">
      <w:pPr>
        <w:pStyle w:val="NoSpacing"/>
        <w:numPr>
          <w:ilvl w:val="0"/>
          <w:numId w:val="76"/>
        </w:numPr>
      </w:pPr>
      <w:r>
        <w:t>Tại Subsection muốn đặt loại bài tập, chọn biểu tượng ba chấm, sau đó chọn</w:t>
      </w:r>
      <w:r w:rsidRPr="003E0E84">
        <w:t> </w:t>
      </w:r>
      <w:r w:rsidRPr="003E0E84">
        <w:rPr>
          <w:b/>
          <w:bCs/>
        </w:rPr>
        <w:t>Configure</w:t>
      </w:r>
      <w:r>
        <w:t xml:space="preserve">. </w:t>
      </w:r>
    </w:p>
    <w:p w14:paraId="1C40E6DE" w14:textId="1CD4EA4D" w:rsidR="009845FE" w:rsidRDefault="009845FE" w:rsidP="009845FE">
      <w:pPr>
        <w:pStyle w:val="NoSpacing"/>
        <w:keepNext/>
        <w:jc w:val="center"/>
      </w:pPr>
      <w:r>
        <w:rPr>
          <w:noProof/>
        </w:rPr>
        <w:drawing>
          <wp:inline distT="0" distB="0" distL="0" distR="0" wp14:anchorId="6717CB87" wp14:editId="1D9CA0E3">
            <wp:extent cx="5749442" cy="1611630"/>
            <wp:effectExtent l="0" t="0" r="3810" b="7620"/>
            <wp:docPr id="61666906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69068" name="Picture 53" descr="A screenshot of a computer&#10;&#10;Description automatically generated"/>
                    <pic:cNvPicPr/>
                  </pic:nvPicPr>
                  <pic:blipFill rotWithShape="1">
                    <a:blip r:embed="rId173">
                      <a:extLst>
                        <a:ext uri="{28A0092B-C50C-407E-A947-70E740481C1C}">
                          <a14:useLocalDpi xmlns:a14="http://schemas.microsoft.com/office/drawing/2010/main" val="0"/>
                        </a:ext>
                      </a:extLst>
                    </a:blip>
                    <a:srcRect l="3215"/>
                    <a:stretch/>
                  </pic:blipFill>
                  <pic:spPr bwMode="auto">
                    <a:xfrm>
                      <a:off x="0" y="0"/>
                      <a:ext cx="5749442" cy="1611630"/>
                    </a:xfrm>
                    <a:prstGeom prst="rect">
                      <a:avLst/>
                    </a:prstGeom>
                    <a:ln>
                      <a:noFill/>
                    </a:ln>
                    <a:extLst>
                      <a:ext uri="{53640926-AAD7-44D8-BBD7-CCE9431645EC}">
                        <a14:shadowObscured xmlns:a14="http://schemas.microsoft.com/office/drawing/2010/main"/>
                      </a:ext>
                    </a:extLst>
                  </pic:spPr>
                </pic:pic>
              </a:graphicData>
            </a:graphic>
          </wp:inline>
        </w:drawing>
      </w:r>
    </w:p>
    <w:p w14:paraId="052C6874" w14:textId="7FEBFBAF" w:rsidR="003E0E84" w:rsidRPr="003E0E84" w:rsidRDefault="0023743B" w:rsidP="0023743B">
      <w:pPr>
        <w:pStyle w:val="Caption"/>
      </w:pPr>
      <w:bookmarkStart w:id="589" w:name="_Toc179881267"/>
      <w:r>
        <w:t xml:space="preserve">Hình </w:t>
      </w:r>
      <w:fldSimple w:instr=" STYLEREF 1 \s ">
        <w:r w:rsidR="000C09B3">
          <w:rPr>
            <w:noProof/>
          </w:rPr>
          <w:t>4</w:t>
        </w:r>
      </w:fldSimple>
      <w:r w:rsidR="00922610">
        <w:t>.</w:t>
      </w:r>
      <w:fldSimple w:instr=" SEQ Hình \* ARABIC \s 1 ">
        <w:r w:rsidR="000C09B3">
          <w:rPr>
            <w:noProof/>
          </w:rPr>
          <w:t>89</w:t>
        </w:r>
      </w:fldSimple>
      <w:r w:rsidRPr="0023743B">
        <w:t xml:space="preserve"> </w:t>
      </w:r>
      <w:r>
        <w:t>Hộp thoại cài đặt Subsection</w:t>
      </w:r>
      <w:bookmarkEnd w:id="589"/>
    </w:p>
    <w:p w14:paraId="198B6B7B" w14:textId="1A9D7BB5" w:rsidR="003E0E84" w:rsidRPr="003E0E84" w:rsidRDefault="009845FE" w:rsidP="009845FE">
      <w:pPr>
        <w:pStyle w:val="NoSpacing"/>
        <w:numPr>
          <w:ilvl w:val="0"/>
          <w:numId w:val="76"/>
        </w:numPr>
      </w:pPr>
      <w:r>
        <w:t>Trong thẻ</w:t>
      </w:r>
      <w:r w:rsidR="003E0E84" w:rsidRPr="003E0E84">
        <w:t> </w:t>
      </w:r>
      <w:r w:rsidR="003E0E84" w:rsidRPr="003E0E84">
        <w:rPr>
          <w:b/>
          <w:bCs/>
        </w:rPr>
        <w:t>Basic</w:t>
      </w:r>
      <w:r w:rsidR="003E0E84" w:rsidRPr="003E0E84">
        <w:t xml:space="preserve">, </w:t>
      </w:r>
      <w:r>
        <w:t>chọn</w:t>
      </w:r>
      <w:r w:rsidRPr="009845FE">
        <w:t xml:space="preserve"> </w:t>
      </w:r>
      <w:r>
        <w:t xml:space="preserve">loại bài tập tại trường </w:t>
      </w:r>
      <w:r w:rsidR="003E0E84" w:rsidRPr="003E0E84">
        <w:rPr>
          <w:b/>
          <w:bCs/>
        </w:rPr>
        <w:t>Grading</w:t>
      </w:r>
      <w:r w:rsidR="003E0E84" w:rsidRPr="003E0E84">
        <w:t>.</w:t>
      </w:r>
    </w:p>
    <w:p w14:paraId="4C8585AE" w14:textId="1344CECD" w:rsidR="003E0E84" w:rsidRDefault="009845FE" w:rsidP="009845FE">
      <w:pPr>
        <w:pStyle w:val="NoSpacing"/>
        <w:numPr>
          <w:ilvl w:val="0"/>
          <w:numId w:val="76"/>
        </w:numPr>
      </w:pPr>
      <w:r>
        <w:t>Tại trường</w:t>
      </w:r>
      <w:r w:rsidR="003E0E84" w:rsidRPr="003E0E84">
        <w:t> </w:t>
      </w:r>
      <w:r w:rsidR="003E0E84" w:rsidRPr="003E0E84">
        <w:rPr>
          <w:b/>
          <w:bCs/>
        </w:rPr>
        <w:t>Due Date</w:t>
      </w:r>
      <w:r>
        <w:t xml:space="preserve"> và</w:t>
      </w:r>
      <w:r w:rsidR="003E0E84" w:rsidRPr="003E0E84">
        <w:t> </w:t>
      </w:r>
      <w:r w:rsidR="003E0E84" w:rsidRPr="003E0E84">
        <w:rPr>
          <w:b/>
          <w:bCs/>
        </w:rPr>
        <w:t>Due Time in UTC</w:t>
      </w:r>
      <w:r w:rsidR="003E0E84" w:rsidRPr="003E0E84">
        <w:t xml:space="preserve">, </w:t>
      </w:r>
      <w:r w:rsidRPr="009845FE">
        <w:t xml:space="preserve">hoặc chọn ngày và thời gian đến hạn cho các vấn đề trong </w:t>
      </w:r>
      <w:r>
        <w:t>Subsection</w:t>
      </w:r>
      <w:r w:rsidRPr="009845FE">
        <w:t xml:space="preserve"> này.</w:t>
      </w:r>
    </w:p>
    <w:p w14:paraId="2BE76614" w14:textId="1A43DB4B" w:rsidR="00C47016" w:rsidRDefault="00C47016" w:rsidP="00C47016">
      <w:pPr>
        <w:pStyle w:val="Heading4"/>
        <w:rPr>
          <w:i w:val="0"/>
          <w:iCs w:val="0"/>
        </w:rPr>
      </w:pPr>
      <w:r>
        <w:rPr>
          <w:i w:val="0"/>
          <w:iCs w:val="0"/>
        </w:rPr>
        <w:t>Xem dữ liệu người học</w:t>
      </w:r>
    </w:p>
    <w:p w14:paraId="16E13A5E" w14:textId="24D91AB5" w:rsidR="00C47016" w:rsidRDefault="00C47016" w:rsidP="00C47016">
      <w:pPr>
        <w:spacing w:line="360" w:lineRule="auto"/>
        <w:ind w:firstLine="720"/>
        <w:jc w:val="both"/>
      </w:pPr>
      <w:r>
        <w:t>Để xem dữ liệu người học đã đăng ký khóa học, hãy làm theo các bước sau:</w:t>
      </w:r>
    </w:p>
    <w:p w14:paraId="088E925F" w14:textId="436EC4FF" w:rsidR="00C47016" w:rsidRDefault="00C47016" w:rsidP="00C47016">
      <w:pPr>
        <w:pStyle w:val="ListParagraph"/>
        <w:numPr>
          <w:ilvl w:val="1"/>
          <w:numId w:val="8"/>
        </w:numPr>
        <w:spacing w:line="360" w:lineRule="auto"/>
        <w:jc w:val="both"/>
      </w:pPr>
      <w:r>
        <w:t>Tại trang Outline chọn View Live xem phiên bản trực tiếp của khóa học.</w:t>
      </w:r>
    </w:p>
    <w:p w14:paraId="6ACEDE73" w14:textId="77777777" w:rsidR="00C47016" w:rsidRDefault="00C47016" w:rsidP="00C47016">
      <w:pPr>
        <w:keepNext/>
      </w:pPr>
      <w:r>
        <w:rPr>
          <w:noProof/>
        </w:rPr>
        <w:drawing>
          <wp:inline distT="0" distB="0" distL="0" distR="0" wp14:anchorId="4879A72D" wp14:editId="3325E405">
            <wp:extent cx="5874152" cy="3127899"/>
            <wp:effectExtent l="0" t="0" r="0" b="0"/>
            <wp:docPr id="568698506"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8506" name="Picture 23" descr="A computer screen shot of a computer&#10;&#10;Description automatically generated"/>
                    <pic:cNvPicPr/>
                  </pic:nvPicPr>
                  <pic:blipFill rotWithShape="1">
                    <a:blip r:embed="rId174" cstate="print">
                      <a:extLst>
                        <a:ext uri="{28A0092B-C50C-407E-A947-70E740481C1C}">
                          <a14:useLocalDpi xmlns:a14="http://schemas.microsoft.com/office/drawing/2010/main" val="0"/>
                        </a:ext>
                      </a:extLst>
                    </a:blip>
                    <a:srcRect l="6625" t="11605"/>
                    <a:stretch/>
                  </pic:blipFill>
                  <pic:spPr bwMode="auto">
                    <a:xfrm>
                      <a:off x="0" y="0"/>
                      <a:ext cx="5886291" cy="3134363"/>
                    </a:xfrm>
                    <a:prstGeom prst="rect">
                      <a:avLst/>
                    </a:prstGeom>
                    <a:ln>
                      <a:noFill/>
                    </a:ln>
                    <a:extLst>
                      <a:ext uri="{53640926-AAD7-44D8-BBD7-CCE9431645EC}">
                        <a14:shadowObscured xmlns:a14="http://schemas.microsoft.com/office/drawing/2010/main"/>
                      </a:ext>
                    </a:extLst>
                  </pic:spPr>
                </pic:pic>
              </a:graphicData>
            </a:graphic>
          </wp:inline>
        </w:drawing>
      </w:r>
    </w:p>
    <w:p w14:paraId="73D6E9DA" w14:textId="4585543D" w:rsidR="00C47016" w:rsidRDefault="0023743B" w:rsidP="0023743B">
      <w:pPr>
        <w:pStyle w:val="Caption"/>
      </w:pPr>
      <w:bookmarkStart w:id="590" w:name="_Toc179881268"/>
      <w:r>
        <w:t xml:space="preserve">Hình </w:t>
      </w:r>
      <w:fldSimple w:instr=" STYLEREF 1 \s ">
        <w:r w:rsidR="000C09B3">
          <w:rPr>
            <w:noProof/>
          </w:rPr>
          <w:t>4</w:t>
        </w:r>
      </w:fldSimple>
      <w:r w:rsidR="00922610">
        <w:t>.</w:t>
      </w:r>
      <w:fldSimple w:instr=" SEQ Hình \* ARABIC \s 1 ">
        <w:r w:rsidR="000C09B3">
          <w:rPr>
            <w:noProof/>
          </w:rPr>
          <w:t>90</w:t>
        </w:r>
      </w:fldSimple>
      <w:r w:rsidRPr="0023743B">
        <w:t xml:space="preserve"> </w:t>
      </w:r>
      <w:r>
        <w:t>Trang View Live khóa học</w:t>
      </w:r>
      <w:bookmarkEnd w:id="590"/>
    </w:p>
    <w:p w14:paraId="71BB31A9" w14:textId="38A9EABD" w:rsidR="00C47016" w:rsidRDefault="00C47016" w:rsidP="00911B56">
      <w:pPr>
        <w:spacing w:line="360" w:lineRule="auto"/>
      </w:pPr>
      <w:r>
        <w:t xml:space="preserve">Chọn </w:t>
      </w:r>
      <w:r w:rsidRPr="00C47016">
        <w:rPr>
          <w:b/>
          <w:bCs/>
        </w:rPr>
        <w:t>Staff</w:t>
      </w:r>
      <w:r>
        <w:t xml:space="preserve">, sau đó chọn </w:t>
      </w:r>
      <w:r w:rsidRPr="00C47016">
        <w:rPr>
          <w:b/>
          <w:bCs/>
        </w:rPr>
        <w:t>Instructor</w:t>
      </w:r>
      <w:r>
        <w:t xml:space="preserve">. Hiển thị giao diện trang Instructor Dashboard. Chọn </w:t>
      </w:r>
      <w:r w:rsidRPr="00C47016">
        <w:rPr>
          <w:b/>
          <w:bCs/>
        </w:rPr>
        <w:t>Student Admin</w:t>
      </w:r>
      <w:r>
        <w:t>. Để hiển thị dữ liệu về học viên đã đăng ký, chọn</w:t>
      </w:r>
      <w:r w:rsidR="00911B56">
        <w:t>View Gradebook</w:t>
      </w:r>
      <w:r>
        <w:t>.</w:t>
      </w:r>
    </w:p>
    <w:p w14:paraId="415969D8" w14:textId="77777777" w:rsidR="00911B56" w:rsidRDefault="00911B56" w:rsidP="00C47016">
      <w:pPr>
        <w:rPr>
          <w:noProof/>
        </w:rPr>
      </w:pPr>
    </w:p>
    <w:p w14:paraId="2E32E9A9" w14:textId="77777777" w:rsidR="00911B56" w:rsidRDefault="00911B56" w:rsidP="00911B56">
      <w:pPr>
        <w:keepNext/>
      </w:pPr>
      <w:r>
        <w:rPr>
          <w:noProof/>
        </w:rPr>
        <w:drawing>
          <wp:inline distT="0" distB="0" distL="0" distR="0" wp14:anchorId="6F4092A0" wp14:editId="4D3E44C4">
            <wp:extent cx="5683577" cy="2112380"/>
            <wp:effectExtent l="0" t="0" r="0" b="2540"/>
            <wp:docPr id="100550223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2235" name="Picture 24" descr="A screenshot of a computer&#10;&#10;Description automatically generated"/>
                    <pic:cNvPicPr/>
                  </pic:nvPicPr>
                  <pic:blipFill rotWithShape="1">
                    <a:blip r:embed="rId175" cstate="print">
                      <a:extLst>
                        <a:ext uri="{28A0092B-C50C-407E-A947-70E740481C1C}">
                          <a14:useLocalDpi xmlns:a14="http://schemas.microsoft.com/office/drawing/2010/main" val="0"/>
                        </a:ext>
                      </a:extLst>
                    </a:blip>
                    <a:srcRect l="4287" t="12299" b="24457"/>
                    <a:stretch/>
                  </pic:blipFill>
                  <pic:spPr bwMode="auto">
                    <a:xfrm>
                      <a:off x="0" y="0"/>
                      <a:ext cx="5685779" cy="2113198"/>
                    </a:xfrm>
                    <a:prstGeom prst="rect">
                      <a:avLst/>
                    </a:prstGeom>
                    <a:ln>
                      <a:noFill/>
                    </a:ln>
                    <a:extLst>
                      <a:ext uri="{53640926-AAD7-44D8-BBD7-CCE9431645EC}">
                        <a14:shadowObscured xmlns:a14="http://schemas.microsoft.com/office/drawing/2010/main"/>
                      </a:ext>
                    </a:extLst>
                  </pic:spPr>
                </pic:pic>
              </a:graphicData>
            </a:graphic>
          </wp:inline>
        </w:drawing>
      </w:r>
    </w:p>
    <w:p w14:paraId="356D04E0" w14:textId="3C3F1D30" w:rsidR="00C47016" w:rsidRDefault="0023743B" w:rsidP="0023743B">
      <w:pPr>
        <w:pStyle w:val="Caption"/>
      </w:pPr>
      <w:bookmarkStart w:id="591" w:name="_Toc179881269"/>
      <w:r>
        <w:t xml:space="preserve">Hình </w:t>
      </w:r>
      <w:fldSimple w:instr=" STYLEREF 1 \s ">
        <w:r w:rsidR="000C09B3">
          <w:rPr>
            <w:noProof/>
          </w:rPr>
          <w:t>4</w:t>
        </w:r>
      </w:fldSimple>
      <w:r w:rsidR="00922610">
        <w:t>.</w:t>
      </w:r>
      <w:fldSimple w:instr=" SEQ Hình \* ARABIC \s 1 ">
        <w:r w:rsidR="000C09B3">
          <w:rPr>
            <w:noProof/>
          </w:rPr>
          <w:t>91</w:t>
        </w:r>
      </w:fldSimple>
      <w:r w:rsidRPr="0023743B">
        <w:t xml:space="preserve"> </w:t>
      </w:r>
      <w:r>
        <w:t>Instructor Dashboard</w:t>
      </w:r>
      <w:bookmarkEnd w:id="591"/>
    </w:p>
    <w:p w14:paraId="3D30FD62" w14:textId="1B757836" w:rsidR="00911B56" w:rsidRDefault="00C47016" w:rsidP="00911B56">
      <w:pPr>
        <w:spacing w:line="360" w:lineRule="auto"/>
      </w:pPr>
      <w:r>
        <w:t xml:space="preserve">Một bảng dữ liệu hồ sơ sẽ hiển thị, với một hàng cho mỗi học viên đã đăng ký. Các giá trị dài hơn, chẳng hạn như mục tiêu, sẽ bị cắt bớt. </w:t>
      </w:r>
    </w:p>
    <w:p w14:paraId="38C99A26" w14:textId="77777777" w:rsidR="00911B56" w:rsidRDefault="00911B56" w:rsidP="00911B56">
      <w:pPr>
        <w:keepNext/>
        <w:spacing w:line="360" w:lineRule="auto"/>
      </w:pPr>
      <w:r>
        <w:rPr>
          <w:noProof/>
        </w:rPr>
        <w:drawing>
          <wp:inline distT="0" distB="0" distL="0" distR="0" wp14:anchorId="0FB12BE4" wp14:editId="7CD9DE9E">
            <wp:extent cx="5995686" cy="2824444"/>
            <wp:effectExtent l="0" t="0" r="5080" b="0"/>
            <wp:docPr id="1223979636" name="Picture 2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79636" name="Picture 25" descr="A computer screen shot of a computer&#10;&#10;Description automatically generated"/>
                    <pic:cNvPicPr/>
                  </pic:nvPicPr>
                  <pic:blipFill rotWithShape="1">
                    <a:blip r:embed="rId176" cstate="print">
                      <a:extLst>
                        <a:ext uri="{28A0092B-C50C-407E-A947-70E740481C1C}">
                          <a14:useLocalDpi xmlns:a14="http://schemas.microsoft.com/office/drawing/2010/main" val="0"/>
                        </a:ext>
                      </a:extLst>
                    </a:blip>
                    <a:srcRect l="3410" t="10219" b="8886"/>
                    <a:stretch/>
                  </pic:blipFill>
                  <pic:spPr bwMode="auto">
                    <a:xfrm>
                      <a:off x="0" y="0"/>
                      <a:ext cx="6001943" cy="2827392"/>
                    </a:xfrm>
                    <a:prstGeom prst="rect">
                      <a:avLst/>
                    </a:prstGeom>
                    <a:ln>
                      <a:noFill/>
                    </a:ln>
                    <a:extLst>
                      <a:ext uri="{53640926-AAD7-44D8-BBD7-CCE9431645EC}">
                        <a14:shadowObscured xmlns:a14="http://schemas.microsoft.com/office/drawing/2010/main"/>
                      </a:ext>
                    </a:extLst>
                  </pic:spPr>
                </pic:pic>
              </a:graphicData>
            </a:graphic>
          </wp:inline>
        </w:drawing>
      </w:r>
    </w:p>
    <w:p w14:paraId="3DF9B714" w14:textId="313761D1" w:rsidR="00911B56" w:rsidRDefault="0023743B" w:rsidP="0023743B">
      <w:pPr>
        <w:pStyle w:val="Caption"/>
      </w:pPr>
      <w:bookmarkStart w:id="592" w:name="_Toc179881270"/>
      <w:r>
        <w:t xml:space="preserve">Hình </w:t>
      </w:r>
      <w:fldSimple w:instr=" STYLEREF 1 \s ">
        <w:r w:rsidR="000C09B3">
          <w:rPr>
            <w:noProof/>
          </w:rPr>
          <w:t>4</w:t>
        </w:r>
      </w:fldSimple>
      <w:r w:rsidR="00922610">
        <w:t>.</w:t>
      </w:r>
      <w:fldSimple w:instr=" SEQ Hình \* ARABIC \s 1 ">
        <w:r w:rsidR="000C09B3">
          <w:rPr>
            <w:noProof/>
          </w:rPr>
          <w:t>92</w:t>
        </w:r>
      </w:fldSimple>
      <w:r w:rsidRPr="0023743B">
        <w:t xml:space="preserve"> </w:t>
      </w:r>
      <w:r>
        <w:t>Thông tin các học viên đã tham gia khóa học</w:t>
      </w:r>
      <w:bookmarkEnd w:id="592"/>
    </w:p>
    <w:p w14:paraId="1EDADD96" w14:textId="55FEB0BA" w:rsidR="00C47016" w:rsidRPr="00C47016" w:rsidRDefault="00C47016" w:rsidP="00911B56">
      <w:pPr>
        <w:spacing w:line="360" w:lineRule="auto"/>
      </w:pPr>
      <w:r>
        <w:t>Để biết thêm thông tin, hãy xem Cột trong Báo cáo hồ sơ học viên.</w:t>
      </w:r>
    </w:p>
    <w:p w14:paraId="6A521EEA" w14:textId="188A0307" w:rsidR="00AF4014" w:rsidRPr="00E2120D" w:rsidRDefault="00386706" w:rsidP="00794D58">
      <w:pPr>
        <w:pStyle w:val="Heading3"/>
        <w:numPr>
          <w:ilvl w:val="2"/>
          <w:numId w:val="2"/>
        </w:numPr>
        <w:spacing w:before="120" w:after="120"/>
        <w:rPr>
          <w:iCs/>
        </w:rPr>
      </w:pPr>
      <w:bookmarkStart w:id="593" w:name="_Toc181215593"/>
      <w:commentRangeStart w:id="594"/>
      <w:r w:rsidRPr="00E2120D">
        <w:rPr>
          <w:iCs/>
        </w:rPr>
        <w:t xml:space="preserve">Đối với </w:t>
      </w:r>
      <w:r w:rsidR="007D7EDE" w:rsidRPr="00E2120D">
        <w:rPr>
          <w:iCs/>
        </w:rPr>
        <w:t>người học</w:t>
      </w:r>
      <w:r w:rsidRPr="00E2120D">
        <w:rPr>
          <w:iCs/>
        </w:rPr>
        <w:t xml:space="preserve"> (Lms)</w:t>
      </w:r>
      <w:bookmarkEnd w:id="593"/>
    </w:p>
    <w:p w14:paraId="1E3E1E68" w14:textId="74019406" w:rsidR="00715BC1" w:rsidRDefault="00AA7F46" w:rsidP="00AA7F46">
      <w:pPr>
        <w:pStyle w:val="Heading4"/>
        <w:numPr>
          <w:ilvl w:val="3"/>
          <w:numId w:val="77"/>
        </w:numPr>
        <w:rPr>
          <w:i w:val="0"/>
          <w:iCs w:val="0"/>
        </w:rPr>
      </w:pPr>
      <w:r w:rsidRPr="00AA7F46">
        <w:rPr>
          <w:i w:val="0"/>
          <w:iCs w:val="0"/>
        </w:rPr>
        <w:t>Đăng ký tài khoản trên Lm</w:t>
      </w:r>
      <w:r w:rsidR="00715BC1">
        <w:rPr>
          <w:i w:val="0"/>
          <w:iCs w:val="0"/>
        </w:rPr>
        <w:t>s</w:t>
      </w:r>
      <w:commentRangeEnd w:id="594"/>
      <w:r w:rsidR="00C870B9">
        <w:rPr>
          <w:rStyle w:val="CommentReference"/>
          <w:rFonts w:eastAsia="Times New Roman"/>
          <w:b w:val="0"/>
          <w:bCs w:val="0"/>
          <w:i w:val="0"/>
          <w:iCs w:val="0"/>
          <w:color w:val="auto"/>
        </w:rPr>
        <w:commentReference w:id="594"/>
      </w:r>
    </w:p>
    <w:p w14:paraId="49F606DC" w14:textId="4CCECAC7" w:rsidR="00AA7F46" w:rsidRDefault="00AA7F46" w:rsidP="00AA7F46">
      <w:pPr>
        <w:pStyle w:val="NoSpacing"/>
        <w:ind w:firstLine="270"/>
      </w:pPr>
      <w:r>
        <w:t>Người học đăng ký tài khoản theo các bước sau:</w:t>
      </w:r>
    </w:p>
    <w:p w14:paraId="6A9412C8" w14:textId="5913AAB6" w:rsidR="00AA7F46" w:rsidRDefault="00AA7F46" w:rsidP="002D4CBC">
      <w:pPr>
        <w:pStyle w:val="NoSpacing"/>
        <w:numPr>
          <w:ilvl w:val="1"/>
          <w:numId w:val="100"/>
        </w:numPr>
      </w:pPr>
      <w:r>
        <w:t xml:space="preserve">Tại trang chủ của Lms chọn </w:t>
      </w:r>
      <w:r w:rsidRPr="00AA7F46">
        <w:rPr>
          <w:b/>
          <w:bCs/>
        </w:rPr>
        <w:t>Register for free</w:t>
      </w:r>
      <w:r>
        <w:rPr>
          <w:b/>
          <w:bCs/>
        </w:rPr>
        <w:t>.</w:t>
      </w:r>
    </w:p>
    <w:p w14:paraId="5F295557" w14:textId="110E3F03" w:rsidR="00AA7F46" w:rsidRDefault="00AA7F46" w:rsidP="00AA7F46">
      <w:pPr>
        <w:keepNext/>
        <w:spacing w:before="120" w:after="120" w:line="360" w:lineRule="auto"/>
      </w:pPr>
      <w:r>
        <w:rPr>
          <w:noProof/>
        </w:rPr>
        <w:lastRenderedPageBreak/>
        <w:drawing>
          <wp:inline distT="0" distB="0" distL="0" distR="0" wp14:anchorId="500A21CC" wp14:editId="31DD15F6">
            <wp:extent cx="5862578" cy="3062298"/>
            <wp:effectExtent l="0" t="0" r="5080" b="5080"/>
            <wp:docPr id="1177283217" name="Picture 55"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83217" name="Picture 55" descr="A computer screen shot of a website&#10;&#10;Description automatically generated"/>
                    <pic:cNvPicPr/>
                  </pic:nvPicPr>
                  <pic:blipFill rotWithShape="1">
                    <a:blip r:embed="rId177" cstate="print">
                      <a:extLst>
                        <a:ext uri="{28A0092B-C50C-407E-A947-70E740481C1C}">
                          <a14:useLocalDpi xmlns:a14="http://schemas.microsoft.com/office/drawing/2010/main" val="0"/>
                        </a:ext>
                      </a:extLst>
                    </a:blip>
                    <a:srcRect l="3507" t="10392"/>
                    <a:stretch/>
                  </pic:blipFill>
                  <pic:spPr bwMode="auto">
                    <a:xfrm>
                      <a:off x="0" y="0"/>
                      <a:ext cx="5867753" cy="3065001"/>
                    </a:xfrm>
                    <a:prstGeom prst="rect">
                      <a:avLst/>
                    </a:prstGeom>
                    <a:ln>
                      <a:noFill/>
                    </a:ln>
                    <a:extLst>
                      <a:ext uri="{53640926-AAD7-44D8-BBD7-CCE9431645EC}">
                        <a14:shadowObscured xmlns:a14="http://schemas.microsoft.com/office/drawing/2010/main"/>
                      </a:ext>
                    </a:extLst>
                  </pic:spPr>
                </pic:pic>
              </a:graphicData>
            </a:graphic>
          </wp:inline>
        </w:drawing>
      </w:r>
    </w:p>
    <w:p w14:paraId="19D34E40" w14:textId="716104C5" w:rsidR="00AF4014" w:rsidRPr="00AA0BCA" w:rsidRDefault="0023743B" w:rsidP="0023743B">
      <w:pPr>
        <w:pStyle w:val="Caption"/>
      </w:pPr>
      <w:bookmarkStart w:id="595" w:name="_Toc179881271"/>
      <w:r>
        <w:t xml:space="preserve">Hình </w:t>
      </w:r>
      <w:fldSimple w:instr=" STYLEREF 1 \s ">
        <w:r w:rsidR="000C09B3">
          <w:rPr>
            <w:noProof/>
          </w:rPr>
          <w:t>4</w:t>
        </w:r>
      </w:fldSimple>
      <w:r w:rsidR="00922610">
        <w:t>.</w:t>
      </w:r>
      <w:fldSimple w:instr=" SEQ Hình \* ARABIC \s 1 ">
        <w:r w:rsidR="000C09B3">
          <w:rPr>
            <w:noProof/>
          </w:rPr>
          <w:t>93</w:t>
        </w:r>
      </w:fldSimple>
      <w:r w:rsidRPr="0023743B">
        <w:t xml:space="preserve"> </w:t>
      </w:r>
      <w:r>
        <w:t>Giao diện trang chủ Lms</w:t>
      </w:r>
      <w:bookmarkEnd w:id="595"/>
    </w:p>
    <w:p w14:paraId="5A6DAAC4" w14:textId="4C2B18AC" w:rsidR="00AF4014" w:rsidRDefault="00AA7F46" w:rsidP="002D4CBC">
      <w:pPr>
        <w:pStyle w:val="ListParagraph"/>
        <w:numPr>
          <w:ilvl w:val="1"/>
          <w:numId w:val="100"/>
        </w:numPr>
        <w:spacing w:before="120" w:after="120" w:line="360" w:lineRule="auto"/>
        <w:jc w:val="both"/>
        <w:rPr>
          <w:b/>
        </w:rPr>
      </w:pPr>
      <w:r w:rsidRPr="00AA7F46">
        <w:rPr>
          <w:bCs/>
        </w:rPr>
        <w:t>Nhập các thông tin cần thiết để đăng ký tài khoản.</w:t>
      </w:r>
      <w:r>
        <w:rPr>
          <w:b/>
        </w:rPr>
        <w:t xml:space="preserve"> </w:t>
      </w:r>
      <w:r w:rsidRPr="00AA7F46">
        <w:rPr>
          <w:bCs/>
        </w:rPr>
        <w:t>Sau đó chọn</w:t>
      </w:r>
      <w:r>
        <w:rPr>
          <w:b/>
        </w:rPr>
        <w:t xml:space="preserve"> Create an account for free</w:t>
      </w:r>
    </w:p>
    <w:p w14:paraId="79751161" w14:textId="77777777" w:rsidR="00AA7F46" w:rsidRDefault="00AA7F46" w:rsidP="00AA7F46">
      <w:pPr>
        <w:keepNext/>
        <w:spacing w:before="120" w:after="120" w:line="360" w:lineRule="auto"/>
        <w:jc w:val="center"/>
      </w:pPr>
      <w:r>
        <w:rPr>
          <w:b/>
          <w:noProof/>
        </w:rPr>
        <w:drawing>
          <wp:inline distT="0" distB="0" distL="0" distR="0" wp14:anchorId="76BBFE91" wp14:editId="4869CC83">
            <wp:extent cx="5399405" cy="2407535"/>
            <wp:effectExtent l="0" t="0" r="0" b="0"/>
            <wp:docPr id="1374490822"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0822" name="Picture 56" descr="A screenshot of a computer&#10;&#10;Description automatically generated"/>
                    <pic:cNvPicPr/>
                  </pic:nvPicPr>
                  <pic:blipFill rotWithShape="1">
                    <a:blip r:embed="rId178" cstate="print">
                      <a:extLst>
                        <a:ext uri="{28A0092B-C50C-407E-A947-70E740481C1C}">
                          <a14:useLocalDpi xmlns:a14="http://schemas.microsoft.com/office/drawing/2010/main" val="0"/>
                        </a:ext>
                      </a:extLst>
                    </a:blip>
                    <a:srcRect l="7600" t="12471" r="1460" b="15440"/>
                    <a:stretch/>
                  </pic:blipFill>
                  <pic:spPr bwMode="auto">
                    <a:xfrm>
                      <a:off x="0" y="0"/>
                      <a:ext cx="5402166" cy="2408766"/>
                    </a:xfrm>
                    <a:prstGeom prst="rect">
                      <a:avLst/>
                    </a:prstGeom>
                    <a:ln>
                      <a:noFill/>
                    </a:ln>
                    <a:extLst>
                      <a:ext uri="{53640926-AAD7-44D8-BBD7-CCE9431645EC}">
                        <a14:shadowObscured xmlns:a14="http://schemas.microsoft.com/office/drawing/2010/main"/>
                      </a:ext>
                    </a:extLst>
                  </pic:spPr>
                </pic:pic>
              </a:graphicData>
            </a:graphic>
          </wp:inline>
        </w:drawing>
      </w:r>
    </w:p>
    <w:p w14:paraId="3C944120" w14:textId="1F89E5DD" w:rsidR="00AA7F46" w:rsidRDefault="0023743B" w:rsidP="0023743B">
      <w:pPr>
        <w:pStyle w:val="Caption"/>
      </w:pPr>
      <w:bookmarkStart w:id="596" w:name="_Toc179881272"/>
      <w:r>
        <w:t xml:space="preserve">Hình </w:t>
      </w:r>
      <w:fldSimple w:instr=" STYLEREF 1 \s ">
        <w:r w:rsidR="000C09B3">
          <w:rPr>
            <w:noProof/>
          </w:rPr>
          <w:t>4</w:t>
        </w:r>
      </w:fldSimple>
      <w:r w:rsidR="00922610">
        <w:t>.</w:t>
      </w:r>
      <w:fldSimple w:instr=" SEQ Hình \* ARABIC \s 1 ">
        <w:r w:rsidR="000C09B3">
          <w:rPr>
            <w:noProof/>
          </w:rPr>
          <w:t>94</w:t>
        </w:r>
      </w:fldSimple>
      <w:r w:rsidRPr="0023743B">
        <w:t xml:space="preserve"> </w:t>
      </w:r>
      <w:r>
        <w:t>Giao diện đăng ký tài khoản</w:t>
      </w:r>
      <w:bookmarkEnd w:id="596"/>
    </w:p>
    <w:p w14:paraId="3BF37660" w14:textId="06110464" w:rsidR="00AA7F46" w:rsidRDefault="00AA7F46" w:rsidP="00AA7F46">
      <w:pPr>
        <w:pStyle w:val="NoSpacing"/>
        <w:ind w:firstLine="720"/>
      </w:pPr>
      <w:r>
        <w:t xml:space="preserve">Sau khi đăng ký thành công tài khoản, người học sẽ được chuyển đến trang </w:t>
      </w:r>
      <w:r w:rsidRPr="00AA7F46">
        <w:rPr>
          <w:b/>
          <w:bCs/>
        </w:rPr>
        <w:t xml:space="preserve">Dashboard </w:t>
      </w:r>
      <w:r>
        <w:t xml:space="preserve">dành cho người học. Tại đây chứa các khóa học mà người học đã ghi danh tham gia. </w:t>
      </w:r>
    </w:p>
    <w:p w14:paraId="4E79473D" w14:textId="77777777" w:rsidR="00AA7F46" w:rsidRDefault="00AA7F46" w:rsidP="00AA7F46">
      <w:pPr>
        <w:pStyle w:val="NoSpacing"/>
        <w:keepNext/>
        <w:jc w:val="center"/>
      </w:pPr>
      <w:r>
        <w:rPr>
          <w:noProof/>
        </w:rPr>
        <w:lastRenderedPageBreak/>
        <w:drawing>
          <wp:inline distT="0" distB="0" distL="0" distR="0" wp14:anchorId="3839D7B8" wp14:editId="11329753">
            <wp:extent cx="5476875" cy="2872252"/>
            <wp:effectExtent l="0" t="0" r="0" b="4445"/>
            <wp:docPr id="360368328"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8328" name="Picture 57" descr="A screenshot of a computer&#10;&#10;Description automatically generated"/>
                    <pic:cNvPicPr/>
                  </pic:nvPicPr>
                  <pic:blipFill rotWithShape="1">
                    <a:blip r:embed="rId179" cstate="print">
                      <a:extLst>
                        <a:ext uri="{28A0092B-C50C-407E-A947-70E740481C1C}">
                          <a14:useLocalDpi xmlns:a14="http://schemas.microsoft.com/office/drawing/2010/main" val="0"/>
                        </a:ext>
                      </a:extLst>
                    </a:blip>
                    <a:srcRect l="7794" t="14031"/>
                    <a:stretch/>
                  </pic:blipFill>
                  <pic:spPr bwMode="auto">
                    <a:xfrm>
                      <a:off x="0" y="0"/>
                      <a:ext cx="5477437" cy="2872547"/>
                    </a:xfrm>
                    <a:prstGeom prst="rect">
                      <a:avLst/>
                    </a:prstGeom>
                    <a:ln>
                      <a:noFill/>
                    </a:ln>
                    <a:extLst>
                      <a:ext uri="{53640926-AAD7-44D8-BBD7-CCE9431645EC}">
                        <a14:shadowObscured xmlns:a14="http://schemas.microsoft.com/office/drawing/2010/main"/>
                      </a:ext>
                    </a:extLst>
                  </pic:spPr>
                </pic:pic>
              </a:graphicData>
            </a:graphic>
          </wp:inline>
        </w:drawing>
      </w:r>
    </w:p>
    <w:p w14:paraId="0FD4B50D" w14:textId="3C9976FC" w:rsidR="00AA7F46" w:rsidRDefault="0023743B" w:rsidP="0023743B">
      <w:pPr>
        <w:pStyle w:val="Caption"/>
      </w:pPr>
      <w:bookmarkStart w:id="597" w:name="_Toc179881273"/>
      <w:r>
        <w:t xml:space="preserve">Hình </w:t>
      </w:r>
      <w:fldSimple w:instr=" STYLEREF 1 \s ">
        <w:r w:rsidR="000C09B3">
          <w:rPr>
            <w:noProof/>
          </w:rPr>
          <w:t>4</w:t>
        </w:r>
      </w:fldSimple>
      <w:r w:rsidR="00922610">
        <w:t>.</w:t>
      </w:r>
      <w:fldSimple w:instr=" SEQ Hình \* ARABIC \s 1 ">
        <w:r w:rsidR="000C09B3">
          <w:rPr>
            <w:noProof/>
          </w:rPr>
          <w:t>95</w:t>
        </w:r>
      </w:fldSimple>
      <w:r w:rsidRPr="0023743B">
        <w:t xml:space="preserve"> </w:t>
      </w:r>
      <w:r>
        <w:t>Dashboard dành cho người học</w:t>
      </w:r>
      <w:bookmarkEnd w:id="597"/>
    </w:p>
    <w:p w14:paraId="7462CA3A" w14:textId="678DFFC2" w:rsidR="007D4840" w:rsidRDefault="007D4840" w:rsidP="00715BC1">
      <w:pPr>
        <w:pStyle w:val="Heading4"/>
        <w:numPr>
          <w:ilvl w:val="3"/>
          <w:numId w:val="78"/>
        </w:numPr>
        <w:rPr>
          <w:i w:val="0"/>
          <w:iCs w:val="0"/>
        </w:rPr>
      </w:pPr>
      <w:r w:rsidRPr="007D4840">
        <w:rPr>
          <w:i w:val="0"/>
          <w:iCs w:val="0"/>
        </w:rPr>
        <w:t xml:space="preserve">Truy cập các khóa học của </w:t>
      </w:r>
      <w:r>
        <w:rPr>
          <w:i w:val="0"/>
          <w:iCs w:val="0"/>
        </w:rPr>
        <w:t>người học</w:t>
      </w:r>
      <w:r w:rsidRPr="007D4840">
        <w:rPr>
          <w:i w:val="0"/>
          <w:iCs w:val="0"/>
        </w:rPr>
        <w:t xml:space="preserve"> từ </w:t>
      </w:r>
      <w:r>
        <w:rPr>
          <w:i w:val="0"/>
          <w:iCs w:val="0"/>
        </w:rPr>
        <w:t>Dashboard</w:t>
      </w:r>
    </w:p>
    <w:p w14:paraId="484E3579" w14:textId="7AC6CECD" w:rsidR="007D4840" w:rsidRDefault="007D4840" w:rsidP="003E3DBD">
      <w:pPr>
        <w:pStyle w:val="NoSpacing"/>
        <w:ind w:firstLine="720"/>
      </w:pPr>
      <w:r>
        <w:t>Bảng điều khiển của người học liệt kê tất cả các khóa học mà người đã đăng ký. Khi người học tạo tài khoản hoặc đăng ký khóa học,người học sẽ tự động chuyển đến bảng điều khiển của mình. Người học cũng có thể truy cập bảng điều khiển của mình bằng cách chọn biểu tượng menu thả xuống bên cạnh tên người dùng ở đầu bất kỳ trang nào.</w:t>
      </w:r>
    </w:p>
    <w:p w14:paraId="7B662DF5" w14:textId="4303D5C4" w:rsidR="007D4840" w:rsidRDefault="007D4840" w:rsidP="007D4840">
      <w:pPr>
        <w:pStyle w:val="NoSpacing"/>
        <w:ind w:firstLine="720"/>
      </w:pPr>
      <w:r>
        <w:t>Menu xuất hiện trên trang web khi người học chọn biểu tượng thả xuống bên cạnh tên người dùng. Tùy chọn</w:t>
      </w:r>
      <w:r w:rsidRPr="007D4840">
        <w:rPr>
          <w:b/>
          <w:bCs/>
        </w:rPr>
        <w:t xml:space="preserve"> Dashboard</w:t>
      </w:r>
      <w:r>
        <w:t xml:space="preserve"> được khoanh và các tùy chọn khác là </w:t>
      </w:r>
      <w:r w:rsidRPr="007D4840">
        <w:t>Profile, Account</w:t>
      </w:r>
      <w:r>
        <w:t xml:space="preserve"> và</w:t>
      </w:r>
      <w:r w:rsidRPr="007D4840">
        <w:t xml:space="preserve"> Sign Out</w:t>
      </w:r>
      <w:r>
        <w:t>.</w:t>
      </w:r>
    </w:p>
    <w:p w14:paraId="6103FD74" w14:textId="77777777" w:rsidR="007D4840" w:rsidRDefault="007D4840" w:rsidP="0023743B">
      <w:pPr>
        <w:pStyle w:val="NoSpacing"/>
        <w:keepNext/>
        <w:jc w:val="center"/>
      </w:pPr>
      <w:r>
        <w:rPr>
          <w:noProof/>
        </w:rPr>
        <w:drawing>
          <wp:inline distT="0" distB="0" distL="0" distR="0" wp14:anchorId="1C37B745" wp14:editId="00F89372">
            <wp:extent cx="3467100" cy="2781300"/>
            <wp:effectExtent l="0" t="0" r="0" b="0"/>
            <wp:docPr id="872571936"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1936" name="Picture 17" descr="A screenshot of a phon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467100" cy="2781300"/>
                    </a:xfrm>
                    <a:prstGeom prst="rect">
                      <a:avLst/>
                    </a:prstGeom>
                  </pic:spPr>
                </pic:pic>
              </a:graphicData>
            </a:graphic>
          </wp:inline>
        </w:drawing>
      </w:r>
    </w:p>
    <w:p w14:paraId="1A4113A1" w14:textId="36EDF5D0" w:rsidR="007D4840" w:rsidRDefault="0023743B" w:rsidP="0023743B">
      <w:pPr>
        <w:pStyle w:val="Caption"/>
      </w:pPr>
      <w:bookmarkStart w:id="598" w:name="_Toc179881274"/>
      <w:r>
        <w:t xml:space="preserve">Hình </w:t>
      </w:r>
      <w:fldSimple w:instr=" STYLEREF 1 \s ">
        <w:r w:rsidR="000C09B3">
          <w:rPr>
            <w:noProof/>
          </w:rPr>
          <w:t>4</w:t>
        </w:r>
      </w:fldSimple>
      <w:r w:rsidR="00922610">
        <w:t>.</w:t>
      </w:r>
      <w:fldSimple w:instr=" SEQ Hình \* ARABIC \s 1 ">
        <w:r w:rsidR="000C09B3">
          <w:rPr>
            <w:noProof/>
          </w:rPr>
          <w:t>96</w:t>
        </w:r>
      </w:fldSimple>
      <w:r w:rsidRPr="0023743B">
        <w:t xml:space="preserve"> </w:t>
      </w:r>
      <w:r>
        <w:t xml:space="preserve">Menu </w:t>
      </w:r>
      <w:r w:rsidR="00E2120D">
        <w:t>tùy chọn các cài đặt tài khoản người dùng</w:t>
      </w:r>
      <w:bookmarkEnd w:id="598"/>
    </w:p>
    <w:p w14:paraId="41BAFEB2" w14:textId="74C34B7B" w:rsidR="007D4840" w:rsidRDefault="007D4840" w:rsidP="007D4840">
      <w:pPr>
        <w:pStyle w:val="NoSpacing"/>
        <w:ind w:firstLine="720"/>
      </w:pPr>
      <w:r>
        <w:lastRenderedPageBreak/>
        <w:t xml:space="preserve">Người dùng có thể tìm thông tin về các khóa học của mình và thay đổi cài đặt đăng ký email dành riêng cho khóa học trên bảng điều khiển của mình. </w:t>
      </w:r>
    </w:p>
    <w:p w14:paraId="005B7230" w14:textId="34AC23D8" w:rsidR="007D4840" w:rsidRDefault="007D4840" w:rsidP="007D4840">
      <w:pPr>
        <w:pStyle w:val="NoSpacing"/>
        <w:ind w:firstLine="720"/>
      </w:pPr>
      <w:r w:rsidRPr="007D4840">
        <w:rPr>
          <w:b/>
          <w:bCs/>
        </w:rPr>
        <w:t>Dashboard</w:t>
      </w:r>
      <w:r>
        <w:t xml:space="preserve"> có ba trang chính: </w:t>
      </w:r>
    </w:p>
    <w:p w14:paraId="6EFDD1B6" w14:textId="1A632CF4" w:rsidR="00D703F1" w:rsidRDefault="007D4840" w:rsidP="00D703F1">
      <w:pPr>
        <w:pStyle w:val="NoSpacing"/>
        <w:ind w:firstLine="720"/>
      </w:pPr>
      <w:r w:rsidRPr="007D4840">
        <w:rPr>
          <w:b/>
          <w:bCs/>
          <w:i/>
          <w:iCs/>
        </w:rPr>
        <w:t>Trang Khóa học</w:t>
      </w:r>
      <w:r>
        <w:rPr>
          <w:b/>
          <w:bCs/>
          <w:i/>
          <w:iCs/>
        </w:rPr>
        <w:t xml:space="preserve"> – Course</w:t>
      </w:r>
      <w:r>
        <w:t xml:space="preserve"> cung cấp thông tin về các khóa học của người học và cho phép thay đổi cài đặt khóa học. Theo mặc định, Dashboard mở ra trang Khóa học. Trang Khóa học trên bảng điều khiển hiện bao gồm hai danh mục bộ lọc chính với các danh mục phụ trong mỗi danh mục chính. Trạng thái khóa học bao gồm </w:t>
      </w:r>
      <w:r w:rsidRPr="007D4840">
        <w:t>‘In progress,’ ‘Not Started,’ ‘Done,’ ‘Not Enrolled,’ and ‘Upgraded.’</w:t>
      </w:r>
      <w:r>
        <w:t xml:space="preserve">. </w:t>
      </w:r>
    </w:p>
    <w:p w14:paraId="0FF6CBA4" w14:textId="77777777" w:rsidR="00D703F1" w:rsidRDefault="00D703F1" w:rsidP="00D703F1">
      <w:pPr>
        <w:pStyle w:val="NoSpacing"/>
        <w:keepNext/>
      </w:pPr>
      <w:r>
        <w:rPr>
          <w:noProof/>
        </w:rPr>
        <w:drawing>
          <wp:inline distT="0" distB="0" distL="0" distR="0" wp14:anchorId="6219C09E" wp14:editId="5FF04410">
            <wp:extent cx="5931228" cy="1741990"/>
            <wp:effectExtent l="0" t="0" r="0" b="0"/>
            <wp:docPr id="42936673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66730" name="Picture 18" descr="A screenshot of a computer&#10;&#10;Description automatically generated"/>
                    <pic:cNvPicPr/>
                  </pic:nvPicPr>
                  <pic:blipFill rotWithShape="1">
                    <a:blip r:embed="rId181" cstate="print">
                      <a:extLst>
                        <a:ext uri="{28A0092B-C50C-407E-A947-70E740481C1C}">
                          <a14:useLocalDpi xmlns:a14="http://schemas.microsoft.com/office/drawing/2010/main" val="0"/>
                        </a:ext>
                      </a:extLst>
                    </a:blip>
                    <a:srcRect l="8769" t="14723" r="4031" b="39746"/>
                    <a:stretch/>
                  </pic:blipFill>
                  <pic:spPr bwMode="auto">
                    <a:xfrm>
                      <a:off x="0" y="0"/>
                      <a:ext cx="5942730" cy="1745368"/>
                    </a:xfrm>
                    <a:prstGeom prst="rect">
                      <a:avLst/>
                    </a:prstGeom>
                    <a:ln>
                      <a:noFill/>
                    </a:ln>
                    <a:extLst>
                      <a:ext uri="{53640926-AAD7-44D8-BBD7-CCE9431645EC}">
                        <a14:shadowObscured xmlns:a14="http://schemas.microsoft.com/office/drawing/2010/main"/>
                      </a:ext>
                    </a:extLst>
                  </pic:spPr>
                </pic:pic>
              </a:graphicData>
            </a:graphic>
          </wp:inline>
        </w:drawing>
      </w:r>
    </w:p>
    <w:p w14:paraId="2D37F80C" w14:textId="2F119205" w:rsidR="00D703F1" w:rsidRDefault="0023743B" w:rsidP="0023743B">
      <w:pPr>
        <w:pStyle w:val="Caption"/>
      </w:pPr>
      <w:bookmarkStart w:id="599" w:name="_Toc179881275"/>
      <w:r>
        <w:t xml:space="preserve">Hình </w:t>
      </w:r>
      <w:fldSimple w:instr=" STYLEREF 1 \s ">
        <w:r w:rsidR="000C09B3">
          <w:rPr>
            <w:noProof/>
          </w:rPr>
          <w:t>4</w:t>
        </w:r>
      </w:fldSimple>
      <w:r w:rsidR="00922610">
        <w:t>.</w:t>
      </w:r>
      <w:fldSimple w:instr=" SEQ Hình \* ARABIC \s 1 ">
        <w:r w:rsidR="000C09B3">
          <w:rPr>
            <w:noProof/>
          </w:rPr>
          <w:t>97</w:t>
        </w:r>
      </w:fldSimple>
      <w:r w:rsidRPr="0023743B">
        <w:t xml:space="preserve"> </w:t>
      </w:r>
      <w:r>
        <w:t>Trang Khóa học trong Dashboard</w:t>
      </w:r>
      <w:bookmarkEnd w:id="599"/>
    </w:p>
    <w:p w14:paraId="3E241996" w14:textId="489361FD" w:rsidR="007D4840" w:rsidRDefault="007D4840" w:rsidP="00D703F1">
      <w:pPr>
        <w:pStyle w:val="NoSpacing"/>
        <w:ind w:firstLine="720"/>
      </w:pPr>
      <w:r>
        <w:t xml:space="preserve">Các bộ lọc khác nhau này cho phép </w:t>
      </w:r>
      <w:r w:rsidR="00D703F1">
        <w:t xml:space="preserve">người học </w:t>
      </w:r>
      <w:r>
        <w:t xml:space="preserve">lọc tất cả các khóa học dựa trên trạng thái khóa học. Sắp xếp bao gồm </w:t>
      </w:r>
      <w:r w:rsidR="00D703F1" w:rsidRPr="00D703F1">
        <w:t>Last enrolled</w:t>
      </w:r>
      <w:r>
        <w:t xml:space="preserve">' và </w:t>
      </w:r>
      <w:r w:rsidR="00D703F1" w:rsidRPr="00D703F1">
        <w:t>Title (A-Z)</w:t>
      </w:r>
      <w:r>
        <w:t xml:space="preserve">'. Các bộ lọc này cho phép </w:t>
      </w:r>
      <w:r w:rsidR="00D703F1">
        <w:t>người học</w:t>
      </w:r>
      <w:r>
        <w:t xml:space="preserve"> lọc khóa học theo thứ tự bảng chữ cái hoặc thời điểm </w:t>
      </w:r>
      <w:r w:rsidR="00D703F1">
        <w:t>người học</w:t>
      </w:r>
      <w:r>
        <w:t xml:space="preserve"> đăng ký khóa học lần cuối.</w:t>
      </w:r>
    </w:p>
    <w:p w14:paraId="4DDD4BEC" w14:textId="4AD93A2E" w:rsidR="007D4840" w:rsidRDefault="007D4840" w:rsidP="00D703F1">
      <w:pPr>
        <w:pStyle w:val="NoSpacing"/>
        <w:ind w:firstLine="720"/>
      </w:pPr>
      <w:r w:rsidRPr="00D703F1">
        <w:rPr>
          <w:b/>
          <w:bCs/>
          <w:i/>
          <w:iCs/>
        </w:rPr>
        <w:t>Trang Chương trình</w:t>
      </w:r>
      <w:r w:rsidR="00D703F1" w:rsidRPr="00D703F1">
        <w:rPr>
          <w:b/>
          <w:bCs/>
          <w:i/>
          <w:iCs/>
        </w:rPr>
        <w:t>- Programs</w:t>
      </w:r>
      <w:r>
        <w:t xml:space="preserve"> liệt kê bất kỳ chương trình nào, chẳng hạn như chương trình XSeries hoặc MicroMasters, mà edX cung cấp cho các khóa học mà </w:t>
      </w:r>
      <w:r w:rsidR="00D703F1">
        <w:t>người học</w:t>
      </w:r>
      <w:r>
        <w:t xml:space="preserve"> đã đăng ký. Các chương trình sẽ xuất hiện trên trang này nếu bạn đã đăng ký bất kỳ khóa học nào thuộc chương trình đó. Trang này cũng hiển thị số lượng khóa học trong chương trình bạn đã hoàn thành, số lượng khóa học đang tiến hành và số lượng khóa học còn lại trong chương trình. </w:t>
      </w:r>
    </w:p>
    <w:p w14:paraId="083E10CF" w14:textId="24729FEA" w:rsidR="007D4840" w:rsidRDefault="007D4840" w:rsidP="00D703F1">
      <w:pPr>
        <w:pStyle w:val="NoSpacing"/>
        <w:ind w:firstLine="720"/>
      </w:pPr>
      <w:r>
        <w:t xml:space="preserve">Trang </w:t>
      </w:r>
      <w:r w:rsidR="00D703F1" w:rsidRPr="00D703F1">
        <w:t>Discover New</w:t>
      </w:r>
      <w:r w:rsidR="00D703F1">
        <w:t xml:space="preserve"> </w:t>
      </w:r>
      <w:r>
        <w:t xml:space="preserve">mới sẽ đưa </w:t>
      </w:r>
      <w:r w:rsidR="00D703F1">
        <w:t>người học</w:t>
      </w:r>
      <w:r>
        <w:t xml:space="preserve"> đến trang web edX và cho phép </w:t>
      </w:r>
      <w:r w:rsidR="00D703F1">
        <w:t>người học</w:t>
      </w:r>
      <w:r>
        <w:t xml:space="preserve"> tìm kiếm bất kỳ khóa học nào trên nền tảng edX mà </w:t>
      </w:r>
      <w:r w:rsidR="00D703F1">
        <w:t>người học</w:t>
      </w:r>
      <w:r>
        <w:t xml:space="preserve"> quan tâm.</w:t>
      </w:r>
    </w:p>
    <w:p w14:paraId="70F37A31" w14:textId="77777777" w:rsidR="00BB7F2A" w:rsidRDefault="00BB7F2A" w:rsidP="00D703F1">
      <w:pPr>
        <w:pStyle w:val="NoSpacing"/>
        <w:ind w:firstLine="720"/>
      </w:pPr>
    </w:p>
    <w:p w14:paraId="6A9B92AE" w14:textId="77777777" w:rsidR="00BB7F2A" w:rsidRPr="007D4840" w:rsidRDefault="00BB7F2A" w:rsidP="00D703F1">
      <w:pPr>
        <w:pStyle w:val="NoSpacing"/>
        <w:ind w:firstLine="720"/>
      </w:pPr>
    </w:p>
    <w:p w14:paraId="71AB6970" w14:textId="3BE2862D" w:rsidR="00D703F1" w:rsidRDefault="00D703F1" w:rsidP="00715BC1">
      <w:pPr>
        <w:pStyle w:val="Heading4"/>
        <w:numPr>
          <w:ilvl w:val="3"/>
          <w:numId w:val="78"/>
        </w:numPr>
        <w:rPr>
          <w:i w:val="0"/>
          <w:iCs w:val="0"/>
        </w:rPr>
      </w:pPr>
      <w:r>
        <w:rPr>
          <w:i w:val="0"/>
          <w:iCs w:val="0"/>
        </w:rPr>
        <w:lastRenderedPageBreak/>
        <w:t>Cập nhật thông tin hồ sơ cá nhân</w:t>
      </w:r>
    </w:p>
    <w:p w14:paraId="55AA94FF" w14:textId="6289E1C8" w:rsidR="00D703F1" w:rsidRDefault="00D703F1" w:rsidP="002D4CBC">
      <w:pPr>
        <w:pStyle w:val="NoSpacing"/>
        <w:ind w:firstLine="720"/>
      </w:pPr>
      <w:r>
        <w:t>Hồ sơ cá nhân của người học cho phép người học tùy chọn chia sẻ thông tin về bản thân với những người tham gia khác trong các khóa học mà bạn tham gia. Nếu người học chọn thêm thông tin hồ sơ, nhóm khóa học và những người học khác trong khóa học của người học có thể xem thông tin mà người học chia sẻ.</w:t>
      </w:r>
    </w:p>
    <w:p w14:paraId="2EFC00F8" w14:textId="0A396BC6" w:rsidR="00D703F1" w:rsidRDefault="00D703F1" w:rsidP="00D703F1">
      <w:pPr>
        <w:pStyle w:val="NoSpacing"/>
      </w:pPr>
      <w:r>
        <w:t>Người học có thể chia sẻ hồ sơ giới hạn hoặc hồ sơ đầy đủ.</w:t>
      </w:r>
    </w:p>
    <w:p w14:paraId="558D7D51" w14:textId="65BAE44B" w:rsidR="00D703F1" w:rsidRPr="00D703F1" w:rsidRDefault="00D703F1" w:rsidP="00D703F1">
      <w:pPr>
        <w:pStyle w:val="NoSpacing"/>
        <w:rPr>
          <w:i/>
          <w:iCs/>
        </w:rPr>
      </w:pPr>
      <w:r w:rsidRPr="00D703F1">
        <w:rPr>
          <w:i/>
          <w:iCs/>
        </w:rPr>
        <w:t xml:space="preserve">Lưu ý: </w:t>
      </w:r>
    </w:p>
    <w:p w14:paraId="20F4B82F" w14:textId="21DDE6D7" w:rsidR="00D703F1" w:rsidRDefault="00D703F1" w:rsidP="00D703F1">
      <w:pPr>
        <w:pStyle w:val="NoSpacing"/>
        <w:ind w:firstLine="720"/>
      </w:pPr>
      <w:r>
        <w:t>Nếu người học dưới 13 tuổi, hồ sơ giới hạn của người học chỉ bao gồm tên người học. Người học không thể thêm ảnh hồ sơ. Hồ sơ giới hạn chỉ chia sẻ tên người học.  cũng có thể thêm ảnh hồ sơ nếu bạn trên 13 tuổi.</w:t>
      </w:r>
    </w:p>
    <w:p w14:paraId="674AAFCC" w14:textId="62BB66AA" w:rsidR="00D703F1" w:rsidRDefault="00D703F1" w:rsidP="00D703F1">
      <w:pPr>
        <w:pStyle w:val="NoSpacing"/>
      </w:pPr>
      <w:r>
        <w:t>Hồ sơ giới hạn của người học chỉ hiển thị tên người học và hình ảnh.</w:t>
      </w:r>
    </w:p>
    <w:p w14:paraId="3F6F3FBC" w14:textId="786C817E" w:rsidR="00D703F1" w:rsidRDefault="00D703F1" w:rsidP="00D703F1">
      <w:pPr>
        <w:pStyle w:val="NoSpacing"/>
      </w:pPr>
      <w:r>
        <w:t>Hồ sơ đầy đủ bao gồm các thông tin chi tiết sau:</w:t>
      </w:r>
    </w:p>
    <w:p w14:paraId="00A7762B" w14:textId="7BD2A33A" w:rsidR="00D703F1" w:rsidRDefault="00D703F1" w:rsidP="00D703F1">
      <w:pPr>
        <w:pStyle w:val="NoSpacing"/>
        <w:numPr>
          <w:ilvl w:val="0"/>
          <w:numId w:val="83"/>
        </w:numPr>
      </w:pPr>
      <w:r>
        <w:t>Họ và tên đầy đủ của người học;</w:t>
      </w:r>
    </w:p>
    <w:p w14:paraId="76004011" w14:textId="5ACCDA8F" w:rsidR="00D703F1" w:rsidRDefault="00D703F1" w:rsidP="00D703F1">
      <w:pPr>
        <w:pStyle w:val="NoSpacing"/>
        <w:numPr>
          <w:ilvl w:val="0"/>
          <w:numId w:val="83"/>
        </w:numPr>
      </w:pPr>
      <w:r>
        <w:t>Tên người dùng ;</w:t>
      </w:r>
    </w:p>
    <w:p w14:paraId="5103293A" w14:textId="0C042553" w:rsidR="00D703F1" w:rsidRDefault="00D703F1" w:rsidP="00D703F1">
      <w:pPr>
        <w:pStyle w:val="NoSpacing"/>
        <w:numPr>
          <w:ilvl w:val="0"/>
          <w:numId w:val="83"/>
        </w:numPr>
      </w:pPr>
      <w:r>
        <w:t>Ảnh hồ sơ của người học (tùy chọn)</w:t>
      </w:r>
    </w:p>
    <w:p w14:paraId="301ED9B4" w14:textId="01039037" w:rsidR="00D703F1" w:rsidRDefault="00D703F1" w:rsidP="00D703F1">
      <w:pPr>
        <w:pStyle w:val="NoSpacing"/>
        <w:numPr>
          <w:ilvl w:val="0"/>
          <w:numId w:val="83"/>
        </w:numPr>
      </w:pPr>
      <w:r>
        <w:t>Ngày người học tham gia edX</w:t>
      </w:r>
    </w:p>
    <w:p w14:paraId="5586910A" w14:textId="05709CF0" w:rsidR="00D703F1" w:rsidRDefault="00D703F1" w:rsidP="00D703F1">
      <w:pPr>
        <w:pStyle w:val="NoSpacing"/>
        <w:numPr>
          <w:ilvl w:val="0"/>
          <w:numId w:val="83"/>
        </w:numPr>
      </w:pPr>
      <w:r>
        <w:t>Ngôn ngữ của người dùng (tùy chọn)</w:t>
      </w:r>
    </w:p>
    <w:p w14:paraId="41389AF8" w14:textId="26D0B472" w:rsidR="00D703F1" w:rsidRDefault="00D703F1" w:rsidP="00D703F1">
      <w:pPr>
        <w:pStyle w:val="NoSpacing"/>
        <w:numPr>
          <w:ilvl w:val="0"/>
          <w:numId w:val="83"/>
        </w:numPr>
      </w:pPr>
      <w:r>
        <w:t>Vị trí của người dùng (tùy chọn)</w:t>
      </w:r>
    </w:p>
    <w:p w14:paraId="4F3E147E" w14:textId="2FA743BF" w:rsidR="00D703F1" w:rsidRDefault="00D703F1" w:rsidP="00D703F1">
      <w:pPr>
        <w:pStyle w:val="NoSpacing"/>
        <w:numPr>
          <w:ilvl w:val="0"/>
          <w:numId w:val="83"/>
        </w:numPr>
      </w:pPr>
      <w:r>
        <w:t>Thông tin về bạn (tùy chọn)</w:t>
      </w:r>
    </w:p>
    <w:p w14:paraId="26F718CA" w14:textId="7DE8EB0E" w:rsidR="00D703F1" w:rsidRDefault="00D703F1" w:rsidP="00D703F1">
      <w:pPr>
        <w:pStyle w:val="NoSpacing"/>
        <w:numPr>
          <w:ilvl w:val="0"/>
          <w:numId w:val="83"/>
        </w:numPr>
      </w:pPr>
      <w:r>
        <w:t>Liên kết đến bất kỳ chứng chỉ khóa học nào mà người học đã đạt được</w:t>
      </w:r>
    </w:p>
    <w:p w14:paraId="3E4F37EB" w14:textId="4DD4D724" w:rsidR="00E208C6" w:rsidRDefault="00D703F1" w:rsidP="00E208C6">
      <w:pPr>
        <w:pStyle w:val="NoSpacing"/>
        <w:numPr>
          <w:ilvl w:val="0"/>
          <w:numId w:val="83"/>
        </w:numPr>
      </w:pPr>
      <w:r>
        <w:t>Liên kết đến tài khoản mạng xã hội của người học (tùy chọn)</w:t>
      </w:r>
    </w:p>
    <w:p w14:paraId="5CC7210E" w14:textId="33A4D518" w:rsidR="00E208C6" w:rsidRDefault="00E208C6" w:rsidP="00E208C6">
      <w:pPr>
        <w:pStyle w:val="NoSpacing"/>
      </w:pPr>
      <w:r>
        <w:t>Để thêm hoặc cập nhật hồ sơ giới hạn, hãy làm theo các bước sau:</w:t>
      </w:r>
    </w:p>
    <w:p w14:paraId="22B32399" w14:textId="6CBCD0DB" w:rsidR="00E208C6" w:rsidRDefault="00E208C6" w:rsidP="00E208C6">
      <w:pPr>
        <w:pStyle w:val="NoSpacing"/>
        <w:numPr>
          <w:ilvl w:val="0"/>
          <w:numId w:val="84"/>
        </w:numPr>
      </w:pPr>
      <w:r>
        <w:t xml:space="preserve">Ở đầu bất kỳ trang nào, hãy chọn </w:t>
      </w:r>
      <w:r w:rsidRPr="00E208C6">
        <w:rPr>
          <w:b/>
          <w:bCs/>
        </w:rPr>
        <w:t xml:space="preserve">Dashboard </w:t>
      </w:r>
      <w:r>
        <w:t xml:space="preserve">từ biểu tượng menu thả xuống bên cạnh tên người học, sau đó chọn tab </w:t>
      </w:r>
      <w:r w:rsidRPr="00E208C6">
        <w:rPr>
          <w:b/>
          <w:bCs/>
        </w:rPr>
        <w:t>Profile</w:t>
      </w:r>
      <w:r>
        <w:t>.</w:t>
      </w:r>
    </w:p>
    <w:p w14:paraId="3D026BF2" w14:textId="043E2228" w:rsidR="00E208C6" w:rsidRDefault="00E208C6" w:rsidP="00E208C6">
      <w:pPr>
        <w:pStyle w:val="NoSpacing"/>
      </w:pPr>
      <w:r>
        <w:t xml:space="preserve">Trong phần tiêu đề của trang hồ sơ, đối với </w:t>
      </w:r>
      <w:r w:rsidRPr="00E208C6">
        <w:rPr>
          <w:b/>
          <w:bCs/>
        </w:rPr>
        <w:t>Profile</w:t>
      </w:r>
      <w:r>
        <w:t xml:space="preserve">, chọn </w:t>
      </w:r>
      <w:r w:rsidRPr="00E208C6">
        <w:rPr>
          <w:b/>
          <w:bCs/>
        </w:rPr>
        <w:t>Set your date of birth</w:t>
      </w:r>
      <w:r>
        <w:t>.</w:t>
      </w:r>
    </w:p>
    <w:p w14:paraId="4467F564" w14:textId="77777777" w:rsidR="00E208C6" w:rsidRDefault="00E208C6" w:rsidP="00E208C6">
      <w:pPr>
        <w:pStyle w:val="NoSpacing"/>
        <w:keepNext/>
      </w:pPr>
      <w:r>
        <w:rPr>
          <w:noProof/>
        </w:rPr>
        <w:drawing>
          <wp:inline distT="0" distB="0" distL="0" distR="0" wp14:anchorId="3DE0EE68" wp14:editId="6D941CC2">
            <wp:extent cx="5602612" cy="1539433"/>
            <wp:effectExtent l="0" t="0" r="0" b="3810"/>
            <wp:docPr id="112784233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42336" name="Picture 19" descr="A screenshot of a computer&#10;&#10;Description automatically generated"/>
                    <pic:cNvPicPr/>
                  </pic:nvPicPr>
                  <pic:blipFill rotWithShape="1">
                    <a:blip r:embed="rId182" cstate="print">
                      <a:extLst>
                        <a:ext uri="{28A0092B-C50C-407E-A947-70E740481C1C}">
                          <a14:useLocalDpi xmlns:a14="http://schemas.microsoft.com/office/drawing/2010/main" val="0"/>
                        </a:ext>
                      </a:extLst>
                    </a:blip>
                    <a:srcRect l="5651" t="10738" b="43173"/>
                    <a:stretch/>
                  </pic:blipFill>
                  <pic:spPr bwMode="auto">
                    <a:xfrm>
                      <a:off x="0" y="0"/>
                      <a:ext cx="5604692" cy="1540004"/>
                    </a:xfrm>
                    <a:prstGeom prst="rect">
                      <a:avLst/>
                    </a:prstGeom>
                    <a:ln>
                      <a:noFill/>
                    </a:ln>
                    <a:extLst>
                      <a:ext uri="{53640926-AAD7-44D8-BBD7-CCE9431645EC}">
                        <a14:shadowObscured xmlns:a14="http://schemas.microsoft.com/office/drawing/2010/main"/>
                      </a:ext>
                    </a:extLst>
                  </pic:spPr>
                </pic:pic>
              </a:graphicData>
            </a:graphic>
          </wp:inline>
        </w:drawing>
      </w:r>
    </w:p>
    <w:p w14:paraId="615D9B57" w14:textId="4DC6A957" w:rsidR="00E208C6" w:rsidRDefault="0023743B" w:rsidP="0023743B">
      <w:pPr>
        <w:pStyle w:val="Caption"/>
      </w:pPr>
      <w:bookmarkStart w:id="600" w:name="_Toc179881276"/>
      <w:r>
        <w:t xml:space="preserve">Hình </w:t>
      </w:r>
      <w:fldSimple w:instr=" STYLEREF 1 \s ">
        <w:r w:rsidR="000C09B3">
          <w:rPr>
            <w:noProof/>
          </w:rPr>
          <w:t>4</w:t>
        </w:r>
      </w:fldSimple>
      <w:r w:rsidR="00922610">
        <w:t>.</w:t>
      </w:r>
      <w:fldSimple w:instr=" SEQ Hình \* ARABIC \s 1 ">
        <w:r w:rsidR="000C09B3">
          <w:rPr>
            <w:noProof/>
          </w:rPr>
          <w:t>98</w:t>
        </w:r>
      </w:fldSimple>
      <w:r w:rsidRPr="0023743B">
        <w:t xml:space="preserve"> </w:t>
      </w:r>
      <w:r>
        <w:t>Trang Profile người học</w:t>
      </w:r>
      <w:bookmarkEnd w:id="600"/>
    </w:p>
    <w:p w14:paraId="0040EE4C" w14:textId="77777777" w:rsidR="00E208C6" w:rsidRPr="00E208C6" w:rsidRDefault="00E208C6" w:rsidP="00E208C6">
      <w:pPr>
        <w:pStyle w:val="NoSpacing"/>
        <w:numPr>
          <w:ilvl w:val="0"/>
          <w:numId w:val="84"/>
        </w:numPr>
        <w:rPr>
          <w:b/>
          <w:bCs/>
        </w:rPr>
      </w:pPr>
      <w:r>
        <w:lastRenderedPageBreak/>
        <w:t xml:space="preserve">Người học sẽ được chuyển đến trang </w:t>
      </w:r>
      <w:r w:rsidRPr="00E208C6">
        <w:rPr>
          <w:b/>
          <w:bCs/>
        </w:rPr>
        <w:t>Account Settings</w:t>
      </w:r>
      <w:r>
        <w:t>.</w:t>
      </w:r>
    </w:p>
    <w:p w14:paraId="2B8366CB" w14:textId="79BEDE6D" w:rsidR="00E208C6" w:rsidRPr="00E208C6" w:rsidRDefault="00E208C6" w:rsidP="00E208C6">
      <w:pPr>
        <w:pStyle w:val="NoSpacing"/>
        <w:ind w:firstLine="360"/>
        <w:rPr>
          <w:b/>
          <w:bCs/>
        </w:rPr>
      </w:pPr>
      <w:r>
        <w:t xml:space="preserve">Danh sách bên trái hiển thị các mục cài đặt tài khoản của người dùng, chọn vào từng phần muốn thay đổi thông tin chọn </w:t>
      </w:r>
      <w:r w:rsidRPr="00E208C6">
        <w:rPr>
          <w:b/>
          <w:bCs/>
        </w:rPr>
        <w:t>Edit</w:t>
      </w:r>
      <w:r>
        <w:rPr>
          <w:b/>
          <w:bCs/>
        </w:rPr>
        <w:t>.</w:t>
      </w:r>
    </w:p>
    <w:p w14:paraId="2B144AE6" w14:textId="77777777" w:rsidR="00E208C6" w:rsidRDefault="00E208C6" w:rsidP="00E208C6">
      <w:pPr>
        <w:pStyle w:val="NoSpacing"/>
        <w:keepNext/>
      </w:pPr>
      <w:r>
        <w:rPr>
          <w:noProof/>
        </w:rPr>
        <w:drawing>
          <wp:inline distT="0" distB="0" distL="0" distR="0" wp14:anchorId="57F5A0B4" wp14:editId="5512AC53">
            <wp:extent cx="5984112" cy="2613426"/>
            <wp:effectExtent l="0" t="0" r="0" b="0"/>
            <wp:docPr id="107509053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90531" name="Picture 20" descr="A screenshot of a computer&#10;&#10;Description automatically generated"/>
                    <pic:cNvPicPr/>
                  </pic:nvPicPr>
                  <pic:blipFill rotWithShape="1">
                    <a:blip r:embed="rId183" cstate="print">
                      <a:extLst>
                        <a:ext uri="{28A0092B-C50C-407E-A947-70E740481C1C}">
                          <a14:useLocalDpi xmlns:a14="http://schemas.microsoft.com/office/drawing/2010/main" val="0"/>
                        </a:ext>
                      </a:extLst>
                    </a:blip>
                    <a:srcRect l="9548" t="11433" r="6347" b="23264"/>
                    <a:stretch/>
                  </pic:blipFill>
                  <pic:spPr bwMode="auto">
                    <a:xfrm>
                      <a:off x="0" y="0"/>
                      <a:ext cx="6000830" cy="2620727"/>
                    </a:xfrm>
                    <a:prstGeom prst="rect">
                      <a:avLst/>
                    </a:prstGeom>
                    <a:ln>
                      <a:noFill/>
                    </a:ln>
                    <a:extLst>
                      <a:ext uri="{53640926-AAD7-44D8-BBD7-CCE9431645EC}">
                        <a14:shadowObscured xmlns:a14="http://schemas.microsoft.com/office/drawing/2010/main"/>
                      </a:ext>
                    </a:extLst>
                  </pic:spPr>
                </pic:pic>
              </a:graphicData>
            </a:graphic>
          </wp:inline>
        </w:drawing>
      </w:r>
    </w:p>
    <w:p w14:paraId="409E36CC" w14:textId="2AAC6CB3" w:rsidR="00E208C6" w:rsidRDefault="0023743B" w:rsidP="0023743B">
      <w:pPr>
        <w:pStyle w:val="Caption"/>
      </w:pPr>
      <w:bookmarkStart w:id="601" w:name="_Toc179881277"/>
      <w:r>
        <w:t xml:space="preserve">Hình </w:t>
      </w:r>
      <w:fldSimple w:instr=" STYLEREF 1 \s ">
        <w:r w:rsidR="000C09B3">
          <w:rPr>
            <w:noProof/>
          </w:rPr>
          <w:t>4</w:t>
        </w:r>
      </w:fldSimple>
      <w:r w:rsidR="00922610">
        <w:t>.</w:t>
      </w:r>
      <w:fldSimple w:instr=" SEQ Hình \* ARABIC \s 1 ">
        <w:r w:rsidR="000C09B3">
          <w:rPr>
            <w:noProof/>
          </w:rPr>
          <w:t>99</w:t>
        </w:r>
      </w:fldSimple>
      <w:r w:rsidRPr="0023743B">
        <w:t xml:space="preserve"> </w:t>
      </w:r>
      <w:r>
        <w:t>Trang Account Settings</w:t>
      </w:r>
      <w:bookmarkEnd w:id="601"/>
    </w:p>
    <w:p w14:paraId="0C125B34" w14:textId="3F46560F" w:rsidR="00E208C6" w:rsidRDefault="00E208C6" w:rsidP="00E208C6">
      <w:pPr>
        <w:spacing w:line="360" w:lineRule="auto"/>
      </w:pPr>
      <w:r>
        <w:t xml:space="preserve">3. Nhập các thông tin cần thay đổi vào các ô văn bản và chọn </w:t>
      </w:r>
      <w:r w:rsidRPr="00E208C6">
        <w:rPr>
          <w:b/>
          <w:bCs/>
        </w:rPr>
        <w:t>Save</w:t>
      </w:r>
      <w:r>
        <w:t xml:space="preserve"> để lưu thông tin.</w:t>
      </w:r>
    </w:p>
    <w:p w14:paraId="797BD7FE" w14:textId="77777777" w:rsidR="00E208C6" w:rsidRDefault="00E208C6" w:rsidP="00E208C6">
      <w:pPr>
        <w:keepNext/>
        <w:spacing w:line="360" w:lineRule="auto"/>
        <w:jc w:val="center"/>
      </w:pPr>
      <w:r>
        <w:rPr>
          <w:noProof/>
        </w:rPr>
        <w:drawing>
          <wp:inline distT="0" distB="0" distL="0" distR="0" wp14:anchorId="3BC661E8" wp14:editId="2A460F4A">
            <wp:extent cx="5660021" cy="1632966"/>
            <wp:effectExtent l="0" t="0" r="0" b="5715"/>
            <wp:docPr id="5019952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5283" name="Picture 21" descr="A screenshot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672519" cy="1636572"/>
                    </a:xfrm>
                    <a:prstGeom prst="rect">
                      <a:avLst/>
                    </a:prstGeom>
                  </pic:spPr>
                </pic:pic>
              </a:graphicData>
            </a:graphic>
          </wp:inline>
        </w:drawing>
      </w:r>
    </w:p>
    <w:p w14:paraId="03B30B60" w14:textId="76E1A4C8" w:rsidR="00E208C6" w:rsidRDefault="0023743B" w:rsidP="0023743B">
      <w:pPr>
        <w:pStyle w:val="Caption"/>
      </w:pPr>
      <w:bookmarkStart w:id="602" w:name="_Toc179881278"/>
      <w:r>
        <w:t xml:space="preserve">Hình </w:t>
      </w:r>
      <w:fldSimple w:instr=" STYLEREF 1 \s ">
        <w:r w:rsidR="000C09B3">
          <w:rPr>
            <w:noProof/>
          </w:rPr>
          <w:t>4</w:t>
        </w:r>
      </w:fldSimple>
      <w:r w:rsidR="00922610">
        <w:t>.</w:t>
      </w:r>
      <w:fldSimple w:instr=" SEQ Hình \* ARABIC \s 1 ">
        <w:r w:rsidR="000C09B3">
          <w:rPr>
            <w:noProof/>
          </w:rPr>
          <w:t>100</w:t>
        </w:r>
      </w:fldSimple>
      <w:r w:rsidRPr="0023743B">
        <w:t xml:space="preserve"> </w:t>
      </w:r>
      <w:r>
        <w:t>Điền và lưu thông tin người học</w:t>
      </w:r>
      <w:bookmarkEnd w:id="602"/>
    </w:p>
    <w:p w14:paraId="1F3AE158" w14:textId="2B665678" w:rsidR="00E208C6" w:rsidRDefault="00E208C6" w:rsidP="00CC7B9F">
      <w:pPr>
        <w:spacing w:line="360" w:lineRule="auto"/>
        <w:jc w:val="both"/>
      </w:pPr>
      <w:r>
        <w:t>4. Sau khi hoàn tất, trở về trang Pr</w:t>
      </w:r>
      <w:r w:rsidR="00CC7B9F">
        <w:t>of</w:t>
      </w:r>
      <w:r>
        <w:t>ile</w:t>
      </w:r>
      <w:r w:rsidR="00CC7B9F">
        <w:t>, các thông tin vừa bổ sung hoặc thay đổi sẽ hiển thị tại đây.</w:t>
      </w:r>
    </w:p>
    <w:p w14:paraId="2E9F85A8" w14:textId="38D73A20" w:rsidR="00CC7B9F" w:rsidRDefault="00CC7B9F" w:rsidP="00CC7B9F">
      <w:pPr>
        <w:spacing w:line="360" w:lineRule="auto"/>
        <w:ind w:firstLine="270"/>
        <w:jc w:val="both"/>
      </w:pPr>
      <w:r>
        <w:t xml:space="preserve">Tại đây người học có thể chỉnh sửa trực tiếp các thông tin bằng cách chọn </w:t>
      </w:r>
      <w:r w:rsidRPr="00CC7B9F">
        <w:rPr>
          <w:b/>
          <w:bCs/>
        </w:rPr>
        <w:t>Edit</w:t>
      </w:r>
      <w:r>
        <w:t xml:space="preserve">. Để upload ảnh đại diện chọn </w:t>
      </w:r>
      <w:r w:rsidRPr="00CC7B9F">
        <w:rPr>
          <w:b/>
          <w:bCs/>
        </w:rPr>
        <w:t>Upload Photo</w:t>
      </w:r>
      <w:r>
        <w:t xml:space="preserve"> sau đó chọn hình ảnh từ máy cá nhân.</w:t>
      </w:r>
    </w:p>
    <w:p w14:paraId="60D5CB4D" w14:textId="77777777" w:rsidR="00CC7B9F" w:rsidRDefault="00CC7B9F" w:rsidP="00CC7B9F">
      <w:pPr>
        <w:keepNext/>
        <w:spacing w:line="360" w:lineRule="auto"/>
        <w:jc w:val="both"/>
      </w:pPr>
      <w:r>
        <w:rPr>
          <w:noProof/>
        </w:rPr>
        <w:lastRenderedPageBreak/>
        <w:drawing>
          <wp:inline distT="0" distB="0" distL="0" distR="0" wp14:anchorId="3DD0262F" wp14:editId="11DAAA02">
            <wp:extent cx="5897302" cy="2854676"/>
            <wp:effectExtent l="0" t="0" r="8255" b="3175"/>
            <wp:docPr id="13310337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3379" name="Picture 22" descr="A screenshot of a computer&#10;&#10;Description automatically generated"/>
                    <pic:cNvPicPr/>
                  </pic:nvPicPr>
                  <pic:blipFill rotWithShape="1">
                    <a:blip r:embed="rId185" cstate="print">
                      <a:extLst>
                        <a:ext uri="{28A0092B-C50C-407E-A947-70E740481C1C}">
                          <a14:useLocalDpi xmlns:a14="http://schemas.microsoft.com/office/drawing/2010/main" val="0"/>
                        </a:ext>
                      </a:extLst>
                    </a:blip>
                    <a:srcRect l="8940" t="10392" r="4762" b="15128"/>
                    <a:stretch/>
                  </pic:blipFill>
                  <pic:spPr bwMode="auto">
                    <a:xfrm>
                      <a:off x="0" y="0"/>
                      <a:ext cx="5914331" cy="2862919"/>
                    </a:xfrm>
                    <a:prstGeom prst="rect">
                      <a:avLst/>
                    </a:prstGeom>
                    <a:ln>
                      <a:noFill/>
                    </a:ln>
                    <a:extLst>
                      <a:ext uri="{53640926-AAD7-44D8-BBD7-CCE9431645EC}">
                        <a14:shadowObscured xmlns:a14="http://schemas.microsoft.com/office/drawing/2010/main"/>
                      </a:ext>
                    </a:extLst>
                  </pic:spPr>
                </pic:pic>
              </a:graphicData>
            </a:graphic>
          </wp:inline>
        </w:drawing>
      </w:r>
    </w:p>
    <w:p w14:paraId="1D566E5D" w14:textId="4D4C7EFD" w:rsidR="00CC7B9F" w:rsidRPr="00E208C6" w:rsidRDefault="0023743B" w:rsidP="0023743B">
      <w:pPr>
        <w:pStyle w:val="Caption"/>
      </w:pPr>
      <w:bookmarkStart w:id="603" w:name="_Toc179881279"/>
      <w:r>
        <w:t xml:space="preserve">Hình </w:t>
      </w:r>
      <w:fldSimple w:instr=" STYLEREF 1 \s ">
        <w:r w:rsidR="000C09B3">
          <w:rPr>
            <w:noProof/>
          </w:rPr>
          <w:t>4</w:t>
        </w:r>
      </w:fldSimple>
      <w:r w:rsidR="00922610">
        <w:t>.</w:t>
      </w:r>
      <w:fldSimple w:instr=" SEQ Hình \* ARABIC \s 1 ">
        <w:r w:rsidR="000C09B3">
          <w:rPr>
            <w:noProof/>
          </w:rPr>
          <w:t>101</w:t>
        </w:r>
      </w:fldSimple>
      <w:r w:rsidRPr="0023743B">
        <w:t xml:space="preserve"> </w:t>
      </w:r>
      <w:r>
        <w:t>Profile cá nhân người học</w:t>
      </w:r>
      <w:bookmarkEnd w:id="603"/>
    </w:p>
    <w:p w14:paraId="73F623C7" w14:textId="5C6D8C47" w:rsidR="00715BC1" w:rsidRDefault="00715BC1" w:rsidP="00715BC1">
      <w:pPr>
        <w:pStyle w:val="Heading4"/>
        <w:numPr>
          <w:ilvl w:val="3"/>
          <w:numId w:val="78"/>
        </w:numPr>
        <w:rPr>
          <w:i w:val="0"/>
          <w:iCs w:val="0"/>
        </w:rPr>
      </w:pPr>
      <w:r>
        <w:rPr>
          <w:i w:val="0"/>
          <w:iCs w:val="0"/>
        </w:rPr>
        <w:t>Ghi danh khóa học</w:t>
      </w:r>
    </w:p>
    <w:p w14:paraId="779D497C" w14:textId="466AF895" w:rsidR="00715BC1" w:rsidRDefault="00715BC1" w:rsidP="00715BC1">
      <w:pPr>
        <w:pStyle w:val="NoSpacing"/>
        <w:numPr>
          <w:ilvl w:val="0"/>
          <w:numId w:val="79"/>
        </w:numPr>
      </w:pPr>
      <w:r>
        <w:t xml:space="preserve">Tại </w:t>
      </w:r>
      <w:r w:rsidRPr="00715BC1">
        <w:rPr>
          <w:b/>
          <w:bCs/>
        </w:rPr>
        <w:t>Dashboard</w:t>
      </w:r>
      <w:r>
        <w:t xml:space="preserve"> chọn </w:t>
      </w:r>
      <w:r w:rsidRPr="00715BC1">
        <w:rPr>
          <w:b/>
          <w:bCs/>
        </w:rPr>
        <w:t>Discover New</w:t>
      </w:r>
      <w:r>
        <w:t xml:space="preserve"> để chuyển đến trang chứa các khóa học hoặc chọn </w:t>
      </w:r>
      <w:r w:rsidRPr="00715BC1">
        <w:rPr>
          <w:b/>
          <w:bCs/>
        </w:rPr>
        <w:t>Explore course</w:t>
      </w:r>
      <w:r>
        <w:t xml:space="preserve"> đối với  người học chưa ghi danh khóa học nào.</w:t>
      </w:r>
    </w:p>
    <w:p w14:paraId="70FC8A3B" w14:textId="77777777" w:rsidR="00715BC1" w:rsidRDefault="00715BC1" w:rsidP="00715BC1">
      <w:pPr>
        <w:pStyle w:val="NoSpacing"/>
        <w:keepNext/>
      </w:pPr>
      <w:r>
        <w:rPr>
          <w:noProof/>
        </w:rPr>
        <w:drawing>
          <wp:inline distT="0" distB="0" distL="0" distR="0" wp14:anchorId="3D6736C9" wp14:editId="1188A5DA">
            <wp:extent cx="5706319" cy="2981916"/>
            <wp:effectExtent l="0" t="0" r="0" b="9525"/>
            <wp:docPr id="1984379841"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79841" name="Picture 58" descr="A screenshot of a computer&#10;&#10;Description automatically generated"/>
                    <pic:cNvPicPr/>
                  </pic:nvPicPr>
                  <pic:blipFill rotWithShape="1">
                    <a:blip r:embed="rId186" cstate="print">
                      <a:extLst>
                        <a:ext uri="{28A0092B-C50C-407E-A947-70E740481C1C}">
                          <a14:useLocalDpi xmlns:a14="http://schemas.microsoft.com/office/drawing/2010/main" val="0"/>
                        </a:ext>
                      </a:extLst>
                    </a:blip>
                    <a:srcRect l="3605" t="10720" r="315" b="172"/>
                    <a:stretch/>
                  </pic:blipFill>
                  <pic:spPr bwMode="auto">
                    <a:xfrm>
                      <a:off x="0" y="0"/>
                      <a:ext cx="5707539" cy="2982554"/>
                    </a:xfrm>
                    <a:prstGeom prst="rect">
                      <a:avLst/>
                    </a:prstGeom>
                    <a:ln>
                      <a:noFill/>
                    </a:ln>
                    <a:extLst>
                      <a:ext uri="{53640926-AAD7-44D8-BBD7-CCE9431645EC}">
                        <a14:shadowObscured xmlns:a14="http://schemas.microsoft.com/office/drawing/2010/main"/>
                      </a:ext>
                    </a:extLst>
                  </pic:spPr>
                </pic:pic>
              </a:graphicData>
            </a:graphic>
          </wp:inline>
        </w:drawing>
      </w:r>
    </w:p>
    <w:p w14:paraId="02A7BBEC" w14:textId="57E4A0C7" w:rsidR="00715BC1" w:rsidRDefault="0023743B" w:rsidP="0023743B">
      <w:pPr>
        <w:pStyle w:val="Caption"/>
      </w:pPr>
      <w:bookmarkStart w:id="604" w:name="_Toc179881280"/>
      <w:r>
        <w:t xml:space="preserve">Hình </w:t>
      </w:r>
      <w:fldSimple w:instr=" STYLEREF 1 \s ">
        <w:r w:rsidR="000C09B3">
          <w:rPr>
            <w:noProof/>
          </w:rPr>
          <w:t>4</w:t>
        </w:r>
      </w:fldSimple>
      <w:r w:rsidR="00922610">
        <w:t>.</w:t>
      </w:r>
      <w:fldSimple w:instr=" SEQ Hình \* ARABIC \s 1 ">
        <w:r w:rsidR="000C09B3">
          <w:rPr>
            <w:noProof/>
          </w:rPr>
          <w:t>102</w:t>
        </w:r>
      </w:fldSimple>
      <w:r w:rsidRPr="0023743B">
        <w:t xml:space="preserve"> </w:t>
      </w:r>
      <w:r>
        <w:t>Giao diện trang chủ các khóa học</w:t>
      </w:r>
      <w:bookmarkEnd w:id="604"/>
      <w:r w:rsidR="00715BC1">
        <w:t xml:space="preserve"> </w:t>
      </w:r>
    </w:p>
    <w:p w14:paraId="425DA7BA" w14:textId="3C6781AC" w:rsidR="00715BC1" w:rsidRDefault="00715BC1" w:rsidP="00715BC1">
      <w:pPr>
        <w:pStyle w:val="ListParagraph"/>
        <w:numPr>
          <w:ilvl w:val="0"/>
          <w:numId w:val="79"/>
        </w:numPr>
        <w:spacing w:line="360" w:lineRule="auto"/>
        <w:jc w:val="both"/>
      </w:pPr>
      <w:r>
        <w:t xml:space="preserve">Tại khóa học muốn ghi danh, chọn </w:t>
      </w:r>
      <w:r w:rsidRPr="00715BC1">
        <w:rPr>
          <w:b/>
          <w:bCs/>
        </w:rPr>
        <w:t>Learn More</w:t>
      </w:r>
      <w:r>
        <w:t xml:space="preserve"> sẽ được chuyển đến trang khóa học đó, đọc các thông tin về khóa học, thời gian, giảng viên, nếu muốn ghi danh chọn </w:t>
      </w:r>
      <w:r w:rsidRPr="00715BC1">
        <w:rPr>
          <w:b/>
          <w:bCs/>
        </w:rPr>
        <w:t>Enroll Now</w:t>
      </w:r>
      <w:r>
        <w:rPr>
          <w:b/>
          <w:bCs/>
        </w:rPr>
        <w:t>.</w:t>
      </w:r>
    </w:p>
    <w:p w14:paraId="59796189" w14:textId="77777777" w:rsidR="00715BC1" w:rsidRDefault="00715BC1" w:rsidP="00715BC1">
      <w:pPr>
        <w:keepNext/>
        <w:spacing w:line="360" w:lineRule="auto"/>
        <w:jc w:val="both"/>
      </w:pPr>
      <w:r>
        <w:rPr>
          <w:noProof/>
        </w:rPr>
        <w:lastRenderedPageBreak/>
        <w:drawing>
          <wp:inline distT="0" distB="0" distL="0" distR="0" wp14:anchorId="1A7FF34D" wp14:editId="5FC1312E">
            <wp:extent cx="6036198" cy="3140305"/>
            <wp:effectExtent l="0" t="0" r="3175" b="3175"/>
            <wp:docPr id="538940360"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40360" name="Picture 59" descr="A screenshot of a computer&#10;&#10;Description automatically generated"/>
                    <pic:cNvPicPr/>
                  </pic:nvPicPr>
                  <pic:blipFill rotWithShape="1">
                    <a:blip r:embed="rId187" cstate="print">
                      <a:extLst>
                        <a:ext uri="{28A0092B-C50C-407E-A947-70E740481C1C}">
                          <a14:useLocalDpi xmlns:a14="http://schemas.microsoft.com/office/drawing/2010/main" val="0"/>
                        </a:ext>
                      </a:extLst>
                    </a:blip>
                    <a:srcRect l="3118" t="10856"/>
                    <a:stretch/>
                  </pic:blipFill>
                  <pic:spPr bwMode="auto">
                    <a:xfrm>
                      <a:off x="0" y="0"/>
                      <a:ext cx="6046946" cy="3145897"/>
                    </a:xfrm>
                    <a:prstGeom prst="rect">
                      <a:avLst/>
                    </a:prstGeom>
                    <a:ln>
                      <a:noFill/>
                    </a:ln>
                    <a:extLst>
                      <a:ext uri="{53640926-AAD7-44D8-BBD7-CCE9431645EC}">
                        <a14:shadowObscured xmlns:a14="http://schemas.microsoft.com/office/drawing/2010/main"/>
                      </a:ext>
                    </a:extLst>
                  </pic:spPr>
                </pic:pic>
              </a:graphicData>
            </a:graphic>
          </wp:inline>
        </w:drawing>
      </w:r>
    </w:p>
    <w:p w14:paraId="599BAEDB" w14:textId="6058ED56" w:rsidR="00715BC1" w:rsidRDefault="0023743B" w:rsidP="0023743B">
      <w:pPr>
        <w:pStyle w:val="Caption"/>
      </w:pPr>
      <w:bookmarkStart w:id="605" w:name="_Toc179881281"/>
      <w:r>
        <w:t xml:space="preserve">Hình </w:t>
      </w:r>
      <w:fldSimple w:instr=" STYLEREF 1 \s ">
        <w:r w:rsidR="000C09B3">
          <w:rPr>
            <w:noProof/>
          </w:rPr>
          <w:t>4</w:t>
        </w:r>
      </w:fldSimple>
      <w:r w:rsidR="00922610">
        <w:t>.</w:t>
      </w:r>
      <w:fldSimple w:instr=" SEQ Hình \* ARABIC \s 1 ">
        <w:r w:rsidR="000C09B3">
          <w:rPr>
            <w:noProof/>
          </w:rPr>
          <w:t>103</w:t>
        </w:r>
      </w:fldSimple>
      <w:r w:rsidRPr="0023743B">
        <w:t xml:space="preserve"> </w:t>
      </w:r>
      <w:r>
        <w:t>Giao diện trang giới thiệu khóa học</w:t>
      </w:r>
      <w:bookmarkEnd w:id="605"/>
    </w:p>
    <w:p w14:paraId="12ED8729" w14:textId="676BA8D1" w:rsidR="00715BC1" w:rsidRDefault="00715BC1" w:rsidP="002D4CBC">
      <w:pPr>
        <w:spacing w:line="360" w:lineRule="auto"/>
        <w:ind w:firstLine="720"/>
        <w:jc w:val="both"/>
      </w:pPr>
      <w:r>
        <w:t xml:space="preserve">Sau khi chọn Enroll, người học sẽ được chuyển về trang </w:t>
      </w:r>
      <w:r w:rsidRPr="00715BC1">
        <w:rPr>
          <w:b/>
          <w:bCs/>
        </w:rPr>
        <w:t>Dashboard</w:t>
      </w:r>
      <w:r>
        <w:t xml:space="preserve">. Để bắt đầu tham gia khóa học chọn </w:t>
      </w:r>
      <w:r w:rsidRPr="00715BC1">
        <w:rPr>
          <w:b/>
          <w:bCs/>
        </w:rPr>
        <w:t>Begin Course</w:t>
      </w:r>
      <w:r>
        <w:t>.</w:t>
      </w:r>
    </w:p>
    <w:p w14:paraId="7122857B" w14:textId="77777777" w:rsidR="00715BC1" w:rsidRDefault="00715BC1" w:rsidP="00715BC1">
      <w:pPr>
        <w:spacing w:line="360" w:lineRule="auto"/>
        <w:jc w:val="both"/>
        <w:rPr>
          <w:noProof/>
        </w:rPr>
      </w:pPr>
    </w:p>
    <w:p w14:paraId="79631BCF" w14:textId="77777777" w:rsidR="00715BC1" w:rsidRDefault="00715BC1" w:rsidP="00715BC1">
      <w:pPr>
        <w:keepNext/>
        <w:spacing w:line="360" w:lineRule="auto"/>
        <w:jc w:val="center"/>
      </w:pPr>
      <w:r>
        <w:rPr>
          <w:noProof/>
        </w:rPr>
        <w:drawing>
          <wp:inline distT="0" distB="0" distL="0" distR="0" wp14:anchorId="4FE22D94" wp14:editId="17D19EAE">
            <wp:extent cx="5679440" cy="2872269"/>
            <wp:effectExtent l="0" t="0" r="0" b="4445"/>
            <wp:docPr id="1024412134"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12134" name="Picture 60" descr="A screenshot of a computer&#10;&#10;Description automatically generated"/>
                    <pic:cNvPicPr/>
                  </pic:nvPicPr>
                  <pic:blipFill rotWithShape="1">
                    <a:blip r:embed="rId188" cstate="print">
                      <a:extLst>
                        <a:ext uri="{28A0092B-C50C-407E-A947-70E740481C1C}">
                          <a14:useLocalDpi xmlns:a14="http://schemas.microsoft.com/office/drawing/2010/main" val="0"/>
                        </a:ext>
                      </a:extLst>
                    </a:blip>
                    <a:srcRect l="4384" t="14031"/>
                    <a:stretch/>
                  </pic:blipFill>
                  <pic:spPr bwMode="auto">
                    <a:xfrm>
                      <a:off x="0" y="0"/>
                      <a:ext cx="5679994" cy="2872549"/>
                    </a:xfrm>
                    <a:prstGeom prst="rect">
                      <a:avLst/>
                    </a:prstGeom>
                    <a:ln>
                      <a:noFill/>
                    </a:ln>
                    <a:extLst>
                      <a:ext uri="{53640926-AAD7-44D8-BBD7-CCE9431645EC}">
                        <a14:shadowObscured xmlns:a14="http://schemas.microsoft.com/office/drawing/2010/main"/>
                      </a:ext>
                    </a:extLst>
                  </pic:spPr>
                </pic:pic>
              </a:graphicData>
            </a:graphic>
          </wp:inline>
        </w:drawing>
      </w:r>
    </w:p>
    <w:p w14:paraId="6A27CD90" w14:textId="4826D833" w:rsidR="0023743B" w:rsidRDefault="0023743B" w:rsidP="0023743B">
      <w:pPr>
        <w:pStyle w:val="Caption"/>
      </w:pPr>
      <w:bookmarkStart w:id="606" w:name="_Toc179881282"/>
      <w:r>
        <w:t xml:space="preserve">Hình </w:t>
      </w:r>
      <w:fldSimple w:instr=" STYLEREF 1 \s ">
        <w:r w:rsidR="000C09B3">
          <w:rPr>
            <w:noProof/>
          </w:rPr>
          <w:t>4</w:t>
        </w:r>
      </w:fldSimple>
      <w:r w:rsidR="00922610">
        <w:t>.</w:t>
      </w:r>
      <w:fldSimple w:instr=" SEQ Hình \* ARABIC \s 1 ">
        <w:r w:rsidR="000C09B3">
          <w:rPr>
            <w:noProof/>
          </w:rPr>
          <w:t>104</w:t>
        </w:r>
      </w:fldSimple>
      <w:r w:rsidRPr="0023743B">
        <w:t xml:space="preserve"> </w:t>
      </w:r>
      <w:r>
        <w:t>Khóa học vừa ghi danh đã được thêm vào Dashboard</w:t>
      </w:r>
      <w:bookmarkEnd w:id="606"/>
    </w:p>
    <w:p w14:paraId="733604F5" w14:textId="0203E2FE" w:rsidR="00E27939" w:rsidRDefault="00E27939" w:rsidP="002D4CBC">
      <w:pPr>
        <w:spacing w:line="360" w:lineRule="auto"/>
        <w:ind w:firstLine="720"/>
        <w:jc w:val="both"/>
      </w:pPr>
      <w:r>
        <w:t>Giao diện xem trước khóa học như hình sau, chọn Start Course để bắt đầu học:</w:t>
      </w:r>
    </w:p>
    <w:p w14:paraId="60616AB6" w14:textId="77777777" w:rsidR="00E27939" w:rsidRDefault="00E27939" w:rsidP="00E27939">
      <w:pPr>
        <w:keepNext/>
        <w:spacing w:line="360" w:lineRule="auto"/>
        <w:jc w:val="both"/>
      </w:pPr>
      <w:r>
        <w:rPr>
          <w:noProof/>
        </w:rPr>
        <w:lastRenderedPageBreak/>
        <w:drawing>
          <wp:inline distT="0" distB="0" distL="0" distR="0" wp14:anchorId="33A62EC5" wp14:editId="2B5C941F">
            <wp:extent cx="5787342" cy="2688655"/>
            <wp:effectExtent l="0" t="0" r="4445" b="0"/>
            <wp:docPr id="3718177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17726" name="Picture 14" descr="A screenshot of a computer&#10;&#10;Description automatically generated"/>
                    <pic:cNvPicPr/>
                  </pic:nvPicPr>
                  <pic:blipFill rotWithShape="1">
                    <a:blip r:embed="rId189" cstate="print">
                      <a:extLst>
                        <a:ext uri="{28A0092B-C50C-407E-A947-70E740481C1C}">
                          <a14:useLocalDpi xmlns:a14="http://schemas.microsoft.com/office/drawing/2010/main" val="0"/>
                        </a:ext>
                      </a:extLst>
                    </a:blip>
                    <a:srcRect l="9548" t="11431" r="2557" b="15974"/>
                    <a:stretch/>
                  </pic:blipFill>
                  <pic:spPr bwMode="auto">
                    <a:xfrm>
                      <a:off x="0" y="0"/>
                      <a:ext cx="5801923" cy="2695429"/>
                    </a:xfrm>
                    <a:prstGeom prst="rect">
                      <a:avLst/>
                    </a:prstGeom>
                    <a:ln>
                      <a:noFill/>
                    </a:ln>
                    <a:extLst>
                      <a:ext uri="{53640926-AAD7-44D8-BBD7-CCE9431645EC}">
                        <a14:shadowObscured xmlns:a14="http://schemas.microsoft.com/office/drawing/2010/main"/>
                      </a:ext>
                    </a:extLst>
                  </pic:spPr>
                </pic:pic>
              </a:graphicData>
            </a:graphic>
          </wp:inline>
        </w:drawing>
      </w:r>
    </w:p>
    <w:p w14:paraId="6831C493" w14:textId="091792B5" w:rsidR="00E27939" w:rsidRDefault="0023743B" w:rsidP="0023743B">
      <w:pPr>
        <w:pStyle w:val="Caption"/>
      </w:pPr>
      <w:bookmarkStart w:id="607" w:name="_Toc179881283"/>
      <w:r>
        <w:t xml:space="preserve">Hình </w:t>
      </w:r>
      <w:fldSimple w:instr=" STYLEREF 1 \s ">
        <w:r w:rsidR="000C09B3">
          <w:rPr>
            <w:noProof/>
          </w:rPr>
          <w:t>4</w:t>
        </w:r>
      </w:fldSimple>
      <w:r w:rsidR="00922610">
        <w:t>.</w:t>
      </w:r>
      <w:fldSimple w:instr=" SEQ Hình \* ARABIC \s 1 ">
        <w:r w:rsidR="000C09B3">
          <w:rPr>
            <w:noProof/>
          </w:rPr>
          <w:t>105</w:t>
        </w:r>
      </w:fldSimple>
      <w:r w:rsidRPr="0023743B">
        <w:t xml:space="preserve"> </w:t>
      </w:r>
      <w:r>
        <w:t>Giao diện xem nội dung khóa học</w:t>
      </w:r>
      <w:bookmarkEnd w:id="607"/>
    </w:p>
    <w:p w14:paraId="584F1EC2" w14:textId="77777777" w:rsidR="00E27939" w:rsidRPr="00E27939" w:rsidRDefault="00E27939" w:rsidP="00E27939">
      <w:pPr>
        <w:pStyle w:val="Heading4"/>
        <w:numPr>
          <w:ilvl w:val="3"/>
          <w:numId w:val="80"/>
        </w:numPr>
        <w:rPr>
          <w:i w:val="0"/>
          <w:iCs w:val="0"/>
        </w:rPr>
      </w:pPr>
      <w:r w:rsidRPr="00E27939">
        <w:rPr>
          <w:i w:val="0"/>
          <w:iCs w:val="0"/>
        </w:rPr>
        <w:t>Xem tiến trình học</w:t>
      </w:r>
    </w:p>
    <w:p w14:paraId="15D53BBE" w14:textId="2B7F907A" w:rsidR="00E27939" w:rsidRDefault="00E27939" w:rsidP="00AE4A48">
      <w:pPr>
        <w:spacing w:line="360" w:lineRule="auto"/>
        <w:ind w:firstLine="720"/>
        <w:jc w:val="both"/>
      </w:pPr>
      <w:r>
        <w:t>Khi người học đang tham gia trong trong một khóa học, các dấu kiểm màu xanh lá cây cho biết tiến trình của người học sẽ hiển thị ở hai nơi.</w:t>
      </w:r>
    </w:p>
    <w:p w14:paraId="2B69513E" w14:textId="12683AE1" w:rsidR="00E27939" w:rsidRDefault="00E27939" w:rsidP="00E27939">
      <w:pPr>
        <w:pStyle w:val="ListParagraph"/>
        <w:numPr>
          <w:ilvl w:val="0"/>
          <w:numId w:val="81"/>
        </w:numPr>
        <w:spacing w:line="360" w:lineRule="auto"/>
      </w:pPr>
      <w:r w:rsidRPr="00E27939">
        <w:rPr>
          <w:b/>
          <w:bCs/>
        </w:rPr>
        <w:t>Course Outline</w:t>
      </w:r>
      <w:r>
        <w:t xml:space="preserve"> khóa học trên trang </w:t>
      </w:r>
      <w:r w:rsidRPr="00E27939">
        <w:rPr>
          <w:b/>
          <w:bCs/>
        </w:rPr>
        <w:t>Course</w:t>
      </w:r>
      <w:r>
        <w:t>.</w:t>
      </w:r>
    </w:p>
    <w:p w14:paraId="7F4C41DA" w14:textId="60DA0EBC" w:rsidR="00E27939" w:rsidRDefault="00E27939" w:rsidP="00E27939">
      <w:pPr>
        <w:pStyle w:val="ListParagraph"/>
        <w:numPr>
          <w:ilvl w:val="0"/>
          <w:numId w:val="81"/>
        </w:numPr>
        <w:spacing w:line="360" w:lineRule="auto"/>
      </w:pPr>
      <w:r>
        <w:t>Thanh điều hướng ở đầu trang.</w:t>
      </w:r>
    </w:p>
    <w:p w14:paraId="0086D302" w14:textId="076D5F90" w:rsidR="00E27939" w:rsidRDefault="00E27939" w:rsidP="00AE4A48">
      <w:pPr>
        <w:spacing w:line="360" w:lineRule="auto"/>
        <w:ind w:firstLine="720"/>
        <w:jc w:val="both"/>
      </w:pPr>
      <w:r>
        <w:t>Các dấu kiểm này xuất hiện khi người học hoàn thành toàn bộ nội dung trong một phần của khóa học. Phần đó có thể được gọi là đơn vị, phần, mô-đun, tuần, bài học hoặc phần khác, tùy thuộc vào các thuật ngữ mà khóa học của bạn sử dụng.</w:t>
      </w:r>
    </w:p>
    <w:p w14:paraId="7F902080" w14:textId="4EE0306C" w:rsidR="00AE7019" w:rsidRDefault="00E27939" w:rsidP="00AE4A48">
      <w:pPr>
        <w:spacing w:line="360" w:lineRule="auto"/>
        <w:ind w:firstLine="720"/>
        <w:jc w:val="both"/>
      </w:pPr>
      <w:r>
        <w:t xml:space="preserve">Ví dụ, trong hình ảnh sau, người học đã hoàn thành toàn bộ nội dung trong phần </w:t>
      </w:r>
      <w:r w:rsidR="00AE7019">
        <w:t>Luyện tập</w:t>
      </w:r>
      <w:r w:rsidR="00BA2B62">
        <w:t xml:space="preserve"> chương 1</w:t>
      </w:r>
      <w:r w:rsidR="00AE7019">
        <w:t xml:space="preserve"> </w:t>
      </w:r>
      <w:r>
        <w:t>của khóa học</w:t>
      </w:r>
      <w:r w:rsidR="00AE7019">
        <w:t>:</w:t>
      </w:r>
    </w:p>
    <w:p w14:paraId="26DC2CF0" w14:textId="77777777" w:rsidR="00AE7019" w:rsidRDefault="00AE7019" w:rsidP="00AE7019">
      <w:pPr>
        <w:keepNext/>
        <w:spacing w:line="360" w:lineRule="auto"/>
        <w:jc w:val="center"/>
      </w:pPr>
      <w:r>
        <w:rPr>
          <w:noProof/>
        </w:rPr>
        <w:drawing>
          <wp:inline distT="0" distB="0" distL="0" distR="0" wp14:anchorId="5EF34AA5" wp14:editId="18F1099D">
            <wp:extent cx="5155685" cy="2627453"/>
            <wp:effectExtent l="0" t="0" r="6985" b="1905"/>
            <wp:docPr id="819796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9688" name="Picture 15" descr="A screenshot of a computer&#10;&#10;Description automatically generated"/>
                    <pic:cNvPicPr/>
                  </pic:nvPicPr>
                  <pic:blipFill rotWithShape="1">
                    <a:blip r:embed="rId190" cstate="print">
                      <a:extLst>
                        <a:ext uri="{28A0092B-C50C-407E-A947-70E740481C1C}">
                          <a14:useLocalDpi xmlns:a14="http://schemas.microsoft.com/office/drawing/2010/main" val="0"/>
                        </a:ext>
                      </a:extLst>
                    </a:blip>
                    <a:srcRect l="8574" t="10219" r="4613" b="11125"/>
                    <a:stretch/>
                  </pic:blipFill>
                  <pic:spPr bwMode="auto">
                    <a:xfrm>
                      <a:off x="0" y="0"/>
                      <a:ext cx="5157081" cy="2628164"/>
                    </a:xfrm>
                    <a:prstGeom prst="rect">
                      <a:avLst/>
                    </a:prstGeom>
                    <a:ln>
                      <a:noFill/>
                    </a:ln>
                    <a:extLst>
                      <a:ext uri="{53640926-AAD7-44D8-BBD7-CCE9431645EC}">
                        <a14:shadowObscured xmlns:a14="http://schemas.microsoft.com/office/drawing/2010/main"/>
                      </a:ext>
                    </a:extLst>
                  </pic:spPr>
                </pic:pic>
              </a:graphicData>
            </a:graphic>
          </wp:inline>
        </w:drawing>
      </w:r>
    </w:p>
    <w:p w14:paraId="1613BA83" w14:textId="6DBDC0FB" w:rsidR="00AE7019" w:rsidRDefault="0023743B" w:rsidP="0023743B">
      <w:pPr>
        <w:pStyle w:val="Caption"/>
      </w:pPr>
      <w:bookmarkStart w:id="608" w:name="_Toc179881284"/>
      <w:r>
        <w:t xml:space="preserve">Hình </w:t>
      </w:r>
      <w:fldSimple w:instr=" STYLEREF 1 \s ">
        <w:r w:rsidR="000C09B3">
          <w:rPr>
            <w:noProof/>
          </w:rPr>
          <w:t>4</w:t>
        </w:r>
      </w:fldSimple>
      <w:r w:rsidR="00922610">
        <w:t>.</w:t>
      </w:r>
      <w:fldSimple w:instr=" SEQ Hình \* ARABIC \s 1 ">
        <w:r w:rsidR="000C09B3">
          <w:rPr>
            <w:noProof/>
          </w:rPr>
          <w:t>106</w:t>
        </w:r>
      </w:fldSimple>
      <w:r>
        <w:t xml:space="preserve"> </w:t>
      </w:r>
      <w:r w:rsidR="00AE7019">
        <w:t>Tiến độ hoàn thành trên các phần khóa học</w:t>
      </w:r>
      <w:bookmarkEnd w:id="608"/>
    </w:p>
    <w:p w14:paraId="61E31550" w14:textId="63E21727" w:rsidR="00AE7019" w:rsidRDefault="00AE7019" w:rsidP="00AE7019">
      <w:pPr>
        <w:pStyle w:val="NoSpacing"/>
      </w:pPr>
      <w:r>
        <w:lastRenderedPageBreak/>
        <w:t>Để hoàn thành nội dung các chương, người học phải hoàn thành tất cả các hành động sau:</w:t>
      </w:r>
    </w:p>
    <w:p w14:paraId="4FB46B5D" w14:textId="34E5A2D7" w:rsidR="00AE7019" w:rsidRDefault="00AE7019" w:rsidP="00AE7019">
      <w:pPr>
        <w:pStyle w:val="NoSpacing"/>
        <w:numPr>
          <w:ilvl w:val="0"/>
          <w:numId w:val="82"/>
        </w:numPr>
      </w:pPr>
      <w:r>
        <w:t>Xem tất cả từng video trong Unit.</w:t>
      </w:r>
    </w:p>
    <w:p w14:paraId="0E0029E6" w14:textId="4E61C778" w:rsidR="00AE7019" w:rsidRDefault="00AE7019" w:rsidP="00AE7019">
      <w:pPr>
        <w:pStyle w:val="NoSpacing"/>
        <w:numPr>
          <w:ilvl w:val="0"/>
          <w:numId w:val="82"/>
        </w:numPr>
      </w:pPr>
      <w:r>
        <w:t>Nộp câu trả lời cho tất cả các bài tập, câu hỏi trong Unit.</w:t>
      </w:r>
    </w:p>
    <w:p w14:paraId="12ECCD35" w14:textId="5A0658E9" w:rsidR="00AE7019" w:rsidRDefault="00AE7019" w:rsidP="00AE7019">
      <w:pPr>
        <w:pStyle w:val="NoSpacing"/>
        <w:numPr>
          <w:ilvl w:val="0"/>
          <w:numId w:val="82"/>
        </w:numPr>
      </w:pPr>
      <w:r>
        <w:t>Xem tất cả nội dung HTML trong Unit trong ít nhất năm giây.</w:t>
      </w:r>
    </w:p>
    <w:p w14:paraId="71AE4961" w14:textId="4641F258" w:rsidR="00AE7019" w:rsidRDefault="00AE7019" w:rsidP="00AE7019">
      <w:pPr>
        <w:pStyle w:val="NoSpacing"/>
        <w:ind w:firstLine="540"/>
      </w:pPr>
      <w:r w:rsidRPr="00AE7019">
        <w:t xml:space="preserve">Để xem điểm của từng bài tập được thể hiện dưới dạng biểu đồ và danh sách, cũng như điểm tổng thể hiện tại của khóa học, chọn trang </w:t>
      </w:r>
      <w:r w:rsidRPr="00AE7019">
        <w:rPr>
          <w:b/>
          <w:bCs/>
        </w:rPr>
        <w:t>Progress</w:t>
      </w:r>
      <w:r w:rsidRPr="00AE7019">
        <w:t>.</w:t>
      </w:r>
      <w:r>
        <w:t xml:space="preserve"> Giao diện sẽ như hình sau:</w:t>
      </w:r>
    </w:p>
    <w:p w14:paraId="4D27819F" w14:textId="77777777" w:rsidR="00AE7019" w:rsidRDefault="00AE7019" w:rsidP="00AE7019">
      <w:pPr>
        <w:pStyle w:val="NoSpacing"/>
        <w:keepNext/>
      </w:pPr>
      <w:r>
        <w:rPr>
          <w:noProof/>
        </w:rPr>
        <w:drawing>
          <wp:inline distT="0" distB="0" distL="0" distR="0" wp14:anchorId="1AB08293" wp14:editId="2D5FF3A4">
            <wp:extent cx="5856790" cy="3375551"/>
            <wp:effectExtent l="0" t="0" r="0" b="0"/>
            <wp:docPr id="10725381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116" name="Picture 16" descr="A screenshot of a computer&#10;&#10;Description automatically generated"/>
                    <pic:cNvPicPr/>
                  </pic:nvPicPr>
                  <pic:blipFill rotWithShape="1">
                    <a:blip r:embed="rId191" cstate="print">
                      <a:extLst>
                        <a:ext uri="{28A0092B-C50C-407E-A947-70E740481C1C}">
                          <a14:useLocalDpi xmlns:a14="http://schemas.microsoft.com/office/drawing/2010/main" val="0"/>
                        </a:ext>
                      </a:extLst>
                    </a:blip>
                    <a:srcRect l="9256" t="10739" r="3632"/>
                    <a:stretch/>
                  </pic:blipFill>
                  <pic:spPr bwMode="auto">
                    <a:xfrm>
                      <a:off x="0" y="0"/>
                      <a:ext cx="5871521" cy="3384041"/>
                    </a:xfrm>
                    <a:prstGeom prst="rect">
                      <a:avLst/>
                    </a:prstGeom>
                    <a:ln>
                      <a:noFill/>
                    </a:ln>
                    <a:extLst>
                      <a:ext uri="{53640926-AAD7-44D8-BBD7-CCE9431645EC}">
                        <a14:shadowObscured xmlns:a14="http://schemas.microsoft.com/office/drawing/2010/main"/>
                      </a:ext>
                    </a:extLst>
                  </pic:spPr>
                </pic:pic>
              </a:graphicData>
            </a:graphic>
          </wp:inline>
        </w:drawing>
      </w:r>
    </w:p>
    <w:p w14:paraId="0C28D794" w14:textId="6AFAAA30" w:rsidR="0023743B" w:rsidRDefault="0023743B" w:rsidP="0023743B">
      <w:pPr>
        <w:pStyle w:val="Caption"/>
      </w:pPr>
      <w:bookmarkStart w:id="609" w:name="_Toc179881285"/>
      <w:r>
        <w:t xml:space="preserve">Hình </w:t>
      </w:r>
      <w:fldSimple w:instr=" STYLEREF 1 \s ">
        <w:r w:rsidR="000C09B3">
          <w:rPr>
            <w:noProof/>
          </w:rPr>
          <w:t>4</w:t>
        </w:r>
      </w:fldSimple>
      <w:r w:rsidR="00922610">
        <w:t>.</w:t>
      </w:r>
      <w:fldSimple w:instr=" SEQ Hình \* ARABIC \s 1 ">
        <w:r w:rsidR="000C09B3">
          <w:rPr>
            <w:noProof/>
          </w:rPr>
          <w:t>107</w:t>
        </w:r>
      </w:fldSimple>
      <w:r w:rsidRPr="0023743B">
        <w:t xml:space="preserve"> </w:t>
      </w:r>
      <w:r>
        <w:t>Trang tiến trình học của người học trong khóa học</w:t>
      </w:r>
      <w:bookmarkEnd w:id="609"/>
    </w:p>
    <w:p w14:paraId="3CBA4E38" w14:textId="45539CEC" w:rsidR="00AE7019" w:rsidRPr="00AE7019" w:rsidRDefault="00AE7019" w:rsidP="002D4CBC">
      <w:pPr>
        <w:pStyle w:val="NoSpacing"/>
        <w:ind w:firstLine="720"/>
      </w:pPr>
      <w:r w:rsidRPr="00AE7019">
        <w:t>Các biểu đổ và thông số thống kê cho biết người học đã hoàn thành bao nhiêu phần trăm khóa học và đã tham gia bao nhiêu bài kiểm tra, trả lời đúng sai bao nhiêu lần và đạt bao nhiêu điểm cho từng phần học, giúp người dùng theo dõi tiến trình học của mình.</w:t>
      </w:r>
    </w:p>
    <w:p w14:paraId="6F92B6EF" w14:textId="77777777" w:rsidR="00AE7019" w:rsidRDefault="00AE7019" w:rsidP="00AE7019">
      <w:pPr>
        <w:pStyle w:val="NoSpacing"/>
        <w:ind w:firstLine="540"/>
      </w:pPr>
    </w:p>
    <w:p w14:paraId="52D05A99" w14:textId="77777777" w:rsidR="00BB7F2A" w:rsidRDefault="00BB7F2A" w:rsidP="00AE7019">
      <w:pPr>
        <w:pStyle w:val="NoSpacing"/>
        <w:ind w:firstLine="540"/>
      </w:pPr>
    </w:p>
    <w:p w14:paraId="433666D9" w14:textId="77777777" w:rsidR="00BB7F2A" w:rsidRDefault="00BB7F2A" w:rsidP="00AE7019">
      <w:pPr>
        <w:pStyle w:val="NoSpacing"/>
        <w:ind w:firstLine="540"/>
      </w:pPr>
    </w:p>
    <w:p w14:paraId="2AB44F8F" w14:textId="77777777" w:rsidR="00BB7F2A" w:rsidRDefault="00BB7F2A" w:rsidP="00AE7019">
      <w:pPr>
        <w:pStyle w:val="NoSpacing"/>
        <w:ind w:firstLine="540"/>
      </w:pPr>
    </w:p>
    <w:p w14:paraId="5D9F4765" w14:textId="77777777" w:rsidR="00BB7F2A" w:rsidRDefault="00BB7F2A" w:rsidP="00AE7019">
      <w:pPr>
        <w:pStyle w:val="NoSpacing"/>
        <w:ind w:firstLine="540"/>
      </w:pPr>
    </w:p>
    <w:p w14:paraId="38CF4BF5" w14:textId="77777777" w:rsidR="00BB7F2A" w:rsidRPr="00AE7019" w:rsidRDefault="00BB7F2A" w:rsidP="00AE7019">
      <w:pPr>
        <w:pStyle w:val="NoSpacing"/>
        <w:ind w:firstLine="540"/>
      </w:pPr>
    </w:p>
    <w:p w14:paraId="3C3CFFEA" w14:textId="77777777" w:rsidR="00AF4014" w:rsidRPr="00AA0BCA" w:rsidRDefault="00AF4014" w:rsidP="00AD6368">
      <w:pPr>
        <w:pStyle w:val="Heading1"/>
        <w:numPr>
          <w:ilvl w:val="0"/>
          <w:numId w:val="2"/>
        </w:numPr>
        <w:spacing w:before="120" w:after="120" w:line="360" w:lineRule="auto"/>
      </w:pPr>
      <w:bookmarkStart w:id="610" w:name="_Toc181215594"/>
      <w:r w:rsidRPr="00AA0BCA">
        <w:lastRenderedPageBreak/>
        <w:t>KẾT LUẬN VÀ HƯỚNG PHÁT TRIỂN</w:t>
      </w:r>
      <w:bookmarkEnd w:id="610"/>
    </w:p>
    <w:p w14:paraId="0B327E44" w14:textId="77777777" w:rsidR="00AF4014" w:rsidRPr="00AA0BCA" w:rsidRDefault="00AF4014" w:rsidP="00794D58">
      <w:pPr>
        <w:pStyle w:val="Heading2"/>
        <w:numPr>
          <w:ilvl w:val="1"/>
          <w:numId w:val="2"/>
        </w:numPr>
      </w:pPr>
      <w:bookmarkStart w:id="611" w:name="_Toc181215595"/>
      <w:r w:rsidRPr="00AA0BCA">
        <w:t>Kết luận</w:t>
      </w:r>
      <w:bookmarkEnd w:id="611"/>
    </w:p>
    <w:p w14:paraId="7D8B4506" w14:textId="34995B1A" w:rsidR="00E2120D" w:rsidRDefault="00E2120D" w:rsidP="00262B07">
      <w:pPr>
        <w:pStyle w:val="NoSpacing"/>
        <w:numPr>
          <w:ilvl w:val="0"/>
          <w:numId w:val="90"/>
        </w:numPr>
      </w:pPr>
      <w:r>
        <w:t xml:space="preserve">Tùy chỉnh các </w:t>
      </w:r>
      <w:r w:rsidR="00AD6368">
        <w:t xml:space="preserve">giao diện </w:t>
      </w:r>
      <w:r>
        <w:t xml:space="preserve">trang chủ </w:t>
      </w:r>
      <w:r w:rsidR="00AD6368">
        <w:t xml:space="preserve">của OpenedX </w:t>
      </w:r>
      <w:r>
        <w:t>đáp ứng các yêu cầu cơ bản cho người dùng, giao diện rõ ràng, bố cục đơn giản</w:t>
      </w:r>
      <w:r w:rsidR="00AD6368">
        <w:t xml:space="preserve">. </w:t>
      </w:r>
    </w:p>
    <w:p w14:paraId="4C0B30EE" w14:textId="76D379F5" w:rsidR="00E2120D" w:rsidRDefault="00E2120D" w:rsidP="00262B07">
      <w:pPr>
        <w:pStyle w:val="NoSpacing"/>
        <w:numPr>
          <w:ilvl w:val="0"/>
          <w:numId w:val="90"/>
        </w:numPr>
      </w:pPr>
      <w:r>
        <w:t xml:space="preserve">Hiểu </w:t>
      </w:r>
      <w:r w:rsidR="00262B07">
        <w:t>rõ</w:t>
      </w:r>
      <w:r>
        <w:t xml:space="preserve"> về</w:t>
      </w:r>
      <w:r w:rsidR="00262B07">
        <w:t xml:space="preserve"> </w:t>
      </w:r>
      <w:r>
        <w:t xml:space="preserve">cách tạo các câu hỏi, </w:t>
      </w:r>
      <w:r w:rsidR="00EE5511">
        <w:t>câu hỏi</w:t>
      </w:r>
      <w:r>
        <w:t xml:space="preserve"> và các dạng bài tập đa dạng cho người học.</w:t>
      </w:r>
    </w:p>
    <w:p w14:paraId="16D62627" w14:textId="3B205ECE" w:rsidR="00AD6368" w:rsidRDefault="00AD6368" w:rsidP="00262B07">
      <w:pPr>
        <w:pStyle w:val="NoSpacing"/>
        <w:numPr>
          <w:ilvl w:val="0"/>
          <w:numId w:val="90"/>
        </w:numPr>
      </w:pPr>
      <w:r>
        <w:t>Tạo được tài liệu hướng dẫn sử dụng nền tảng</w:t>
      </w:r>
      <w:r w:rsidR="00262B07">
        <w:t xml:space="preserve"> cơ bản cho người học và </w:t>
      </w:r>
      <w:r w:rsidR="00DE2286">
        <w:t>người quản lý khóa học</w:t>
      </w:r>
      <w:r>
        <w:t xml:space="preserve">. </w:t>
      </w:r>
    </w:p>
    <w:p w14:paraId="6E1011E8" w14:textId="4D6AE92D" w:rsidR="00E2120D" w:rsidRDefault="00E2120D" w:rsidP="00AD6368">
      <w:pPr>
        <w:pStyle w:val="NoSpacing"/>
        <w:numPr>
          <w:ilvl w:val="0"/>
          <w:numId w:val="90"/>
        </w:numPr>
      </w:pPr>
      <w:r>
        <w:t>Cài đặt, triển khai thành công hệ thống trên hệ điều hành Ubuntu Desktop.</w:t>
      </w:r>
    </w:p>
    <w:p w14:paraId="42E55252" w14:textId="0A5609AD" w:rsidR="00262B07" w:rsidRPr="00AA0BCA" w:rsidRDefault="00262B07" w:rsidP="00AD6368">
      <w:pPr>
        <w:pStyle w:val="NoSpacing"/>
        <w:numPr>
          <w:ilvl w:val="0"/>
          <w:numId w:val="90"/>
        </w:numPr>
      </w:pPr>
      <w:r>
        <w:t>Về kinh nghiệm bản thân, hiểu biết về ngôn ngữ Python, các nền tảng eLearning MOOC</w:t>
      </w:r>
      <w:r w:rsidR="001C26BE">
        <w:t>s</w:t>
      </w:r>
      <w:r>
        <w:t xml:space="preserve">, biết cách triển khai hệ thống </w:t>
      </w:r>
      <w:r w:rsidR="00F05C3B">
        <w:t>OpenedX</w:t>
      </w:r>
      <w:r>
        <w:t>, thay đổi các cấu hình, cài đặt, giao diện phù hợp với nhu cầu. Học hỏi thêm nhiều kiến thức mới về các nền tảng mã nguồn mở, kỹ thuật lập trình phần mềm ORM.</w:t>
      </w:r>
    </w:p>
    <w:p w14:paraId="6BF017FE" w14:textId="2DFCA9F2" w:rsidR="00AF4014" w:rsidRDefault="00AF4014" w:rsidP="00794D58">
      <w:pPr>
        <w:pStyle w:val="Heading2"/>
        <w:numPr>
          <w:ilvl w:val="1"/>
          <w:numId w:val="2"/>
        </w:numPr>
      </w:pPr>
      <w:bookmarkStart w:id="612" w:name="_Toc181215596"/>
      <w:r w:rsidRPr="00AA0BCA">
        <w:t>Hướng phát triển</w:t>
      </w:r>
      <w:bookmarkEnd w:id="612"/>
    </w:p>
    <w:p w14:paraId="07BB5AEA" w14:textId="432A41FF" w:rsidR="00262B07" w:rsidRPr="00262B07" w:rsidRDefault="00262B07" w:rsidP="00262B07">
      <w:pPr>
        <w:pStyle w:val="ListParagraph"/>
        <w:numPr>
          <w:ilvl w:val="0"/>
          <w:numId w:val="91"/>
        </w:numPr>
        <w:spacing w:line="360" w:lineRule="auto"/>
      </w:pPr>
      <w:bookmarkStart w:id="613" w:name="_Toc126865593"/>
      <w:bookmarkStart w:id="614" w:name="_Toc127730524"/>
      <w:bookmarkEnd w:id="442"/>
      <w:bookmarkEnd w:id="443"/>
      <w:r w:rsidRPr="00262B07">
        <w:t>Nghiên cứu sâu về các tính năng hỗ trợ người học và phân tích dữ liệu học tập (learning analytics) trong OpenedX để nâng cao trải nghiệm học tập.</w:t>
      </w:r>
    </w:p>
    <w:p w14:paraId="389D6F1C" w14:textId="0A30A785" w:rsidR="00AF4014" w:rsidRPr="00AA0BCA" w:rsidRDefault="00262B07" w:rsidP="00262B07">
      <w:pPr>
        <w:pStyle w:val="ListParagraph"/>
        <w:numPr>
          <w:ilvl w:val="0"/>
          <w:numId w:val="91"/>
        </w:numPr>
        <w:spacing w:line="360" w:lineRule="auto"/>
      </w:pPr>
      <w:r w:rsidRPr="00262B07">
        <w:t>Triển khai hệ thống trên máy chủ, đảm bảo tính ổn định và hiệu suất cho người dùng.</w:t>
      </w:r>
      <w:r w:rsidR="00AF4014" w:rsidRPr="00AA0BCA">
        <w:br w:type="page"/>
      </w:r>
      <w:bookmarkEnd w:id="613"/>
      <w:bookmarkEnd w:id="614"/>
    </w:p>
    <w:p w14:paraId="0ABC4670" w14:textId="77777777" w:rsidR="00AF4014" w:rsidRPr="00AA0BCA" w:rsidRDefault="00AF4014" w:rsidP="00AF4014">
      <w:pPr>
        <w:spacing w:after="160" w:line="259" w:lineRule="auto"/>
        <w:jc w:val="center"/>
        <w:outlineLvl w:val="0"/>
        <w:rPr>
          <w:bCs/>
          <w:szCs w:val="26"/>
        </w:rPr>
      </w:pPr>
      <w:bookmarkStart w:id="615" w:name="_Toc181215597"/>
      <w:r w:rsidRPr="00AA0BCA">
        <w:rPr>
          <w:b/>
          <w:sz w:val="28"/>
          <w:szCs w:val="28"/>
        </w:rPr>
        <w:lastRenderedPageBreak/>
        <w:t>DANH MỤC TÀI LIỆU THAM KHẢO</w:t>
      </w:r>
      <w:bookmarkEnd w:id="615"/>
    </w:p>
    <w:p w14:paraId="130B24B2" w14:textId="11FA377F" w:rsidR="00E673C1" w:rsidRPr="00E673C1" w:rsidRDefault="00E673C1" w:rsidP="00E673C1">
      <w:pPr>
        <w:tabs>
          <w:tab w:val="left" w:pos="284"/>
          <w:tab w:val="right" w:leader="dot" w:pos="9356"/>
        </w:tabs>
        <w:spacing w:before="120" w:after="120" w:line="360" w:lineRule="auto"/>
        <w:jc w:val="both"/>
        <w:rPr>
          <w:szCs w:val="26"/>
        </w:rPr>
      </w:pPr>
      <w:r>
        <w:rPr>
          <w:szCs w:val="26"/>
        </w:rPr>
        <w:tab/>
        <w:t xml:space="preserve">[1] </w:t>
      </w:r>
      <w:r w:rsidRPr="00E673C1">
        <w:rPr>
          <w:szCs w:val="26"/>
        </w:rPr>
        <w:t xml:space="preserve">Khalil, Mohammad, và Gleb Belokrys. "OXALIC: an </w:t>
      </w:r>
      <w:r w:rsidR="00F05C3B">
        <w:rPr>
          <w:szCs w:val="26"/>
        </w:rPr>
        <w:t>OpenedX</w:t>
      </w:r>
      <w:r w:rsidRPr="00E673C1">
        <w:rPr>
          <w:szCs w:val="26"/>
        </w:rPr>
        <w:t xml:space="preserve"> Advanced Learning Analytics Tool." Trong 2020 IEEE Learning With MOOCS (LWMOOCS). IEEE, 2020.</w:t>
      </w:r>
    </w:p>
    <w:p w14:paraId="6D82E039" w14:textId="0BABA027" w:rsidR="00E673C1" w:rsidRPr="00E673C1" w:rsidRDefault="00E673C1" w:rsidP="00E673C1">
      <w:pPr>
        <w:tabs>
          <w:tab w:val="left" w:pos="284"/>
          <w:tab w:val="right" w:leader="dot" w:pos="9356"/>
        </w:tabs>
        <w:spacing w:before="120" w:after="120" w:line="360" w:lineRule="auto"/>
        <w:jc w:val="both"/>
        <w:rPr>
          <w:szCs w:val="26"/>
        </w:rPr>
      </w:pPr>
      <w:r>
        <w:rPr>
          <w:szCs w:val="26"/>
        </w:rPr>
        <w:tab/>
        <w:t xml:space="preserve">[2] </w:t>
      </w:r>
      <w:r w:rsidRPr="00E673C1">
        <w:rPr>
          <w:szCs w:val="26"/>
        </w:rPr>
        <w:t xml:space="preserve">Ruipérez-Valiente, José A., và các đồng tác giả. "Evaluation of a learning analytics application for </w:t>
      </w:r>
      <w:r w:rsidR="00F05C3B">
        <w:rPr>
          <w:szCs w:val="26"/>
        </w:rPr>
        <w:t>OpenedX</w:t>
      </w:r>
      <w:r w:rsidRPr="00E673C1">
        <w:rPr>
          <w:szCs w:val="26"/>
        </w:rPr>
        <w:t xml:space="preserve"> platform." Computer Science &amp; Information Systems, tập 14, số 1, 2017.</w:t>
      </w:r>
    </w:p>
    <w:p w14:paraId="120CB315" w14:textId="77777777" w:rsidR="00E673C1" w:rsidRDefault="00E673C1" w:rsidP="00E673C1">
      <w:pPr>
        <w:tabs>
          <w:tab w:val="left" w:pos="284"/>
          <w:tab w:val="right" w:leader="dot" w:pos="9356"/>
        </w:tabs>
        <w:spacing w:before="120" w:after="120" w:line="360" w:lineRule="auto"/>
        <w:jc w:val="both"/>
        <w:rPr>
          <w:szCs w:val="26"/>
        </w:rPr>
      </w:pPr>
      <w:r>
        <w:rPr>
          <w:szCs w:val="26"/>
        </w:rPr>
        <w:tab/>
        <w:t xml:space="preserve">[3] </w:t>
      </w:r>
      <w:r w:rsidRPr="00E673C1">
        <w:rPr>
          <w:szCs w:val="26"/>
        </w:rPr>
        <w:t>Crosslin, Matt. Creating Online Learning Experiences. 2018.</w:t>
      </w:r>
    </w:p>
    <w:p w14:paraId="0ECEE460" w14:textId="6F6A95DD" w:rsidR="00E673C1" w:rsidRPr="00E673C1" w:rsidRDefault="00E673C1" w:rsidP="00E673C1">
      <w:pPr>
        <w:tabs>
          <w:tab w:val="left" w:pos="284"/>
          <w:tab w:val="right" w:leader="dot" w:pos="9356"/>
        </w:tabs>
        <w:spacing w:before="120" w:after="120" w:line="360" w:lineRule="auto"/>
        <w:jc w:val="both"/>
        <w:rPr>
          <w:szCs w:val="26"/>
        </w:rPr>
      </w:pPr>
      <w:r>
        <w:rPr>
          <w:szCs w:val="26"/>
        </w:rPr>
        <w:tab/>
        <w:t xml:space="preserve">[4] </w:t>
      </w:r>
      <w:r w:rsidRPr="00E673C1">
        <w:rPr>
          <w:szCs w:val="26"/>
        </w:rPr>
        <w:t xml:space="preserve">"Tutor: the Docker-based </w:t>
      </w:r>
      <w:r w:rsidR="00F05C3B">
        <w:rPr>
          <w:szCs w:val="26"/>
        </w:rPr>
        <w:t>OpenedX</w:t>
      </w:r>
      <w:r w:rsidRPr="00E673C1">
        <w:rPr>
          <w:szCs w:val="26"/>
        </w:rPr>
        <w:t xml:space="preserve"> distribution designed for peace of mind" - OpenedX. Truy cập từ: https://docs.tutor.edly.io/. Truy cập ngày 15/10/2024.</w:t>
      </w:r>
    </w:p>
    <w:p w14:paraId="76AC3153" w14:textId="3C9F6122" w:rsidR="00E673C1" w:rsidRPr="00E673C1" w:rsidRDefault="00E673C1" w:rsidP="00E673C1">
      <w:pPr>
        <w:tabs>
          <w:tab w:val="left" w:pos="284"/>
          <w:tab w:val="right" w:leader="dot" w:pos="9356"/>
        </w:tabs>
        <w:spacing w:before="120" w:after="120" w:line="360" w:lineRule="auto"/>
        <w:jc w:val="both"/>
        <w:rPr>
          <w:szCs w:val="26"/>
        </w:rPr>
      </w:pPr>
      <w:r>
        <w:rPr>
          <w:szCs w:val="26"/>
        </w:rPr>
        <w:tab/>
        <w:t xml:space="preserve">[5] </w:t>
      </w:r>
      <w:r w:rsidRPr="00E673C1">
        <w:rPr>
          <w:szCs w:val="26"/>
        </w:rPr>
        <w:t xml:space="preserve">Khoi, Kieu Hoang. A massive open online courses platform based on OpenedX. </w:t>
      </w:r>
      <w:r w:rsidR="002D4CBC">
        <w:rPr>
          <w:szCs w:val="26"/>
        </w:rPr>
        <w:t>Đồ án tốt nghiệp</w:t>
      </w:r>
      <w:r w:rsidRPr="00E673C1">
        <w:rPr>
          <w:szCs w:val="26"/>
        </w:rPr>
        <w:t>, 2023.</w:t>
      </w:r>
    </w:p>
    <w:p w14:paraId="1788501A" w14:textId="4976B8BD" w:rsidR="00E673C1" w:rsidRPr="00E673C1" w:rsidRDefault="00E673C1" w:rsidP="00E673C1">
      <w:pPr>
        <w:tabs>
          <w:tab w:val="left" w:pos="284"/>
          <w:tab w:val="right" w:leader="dot" w:pos="9356"/>
        </w:tabs>
        <w:spacing w:before="120" w:after="120" w:line="360" w:lineRule="auto"/>
        <w:rPr>
          <w:szCs w:val="26"/>
        </w:rPr>
      </w:pPr>
      <w:r>
        <w:rPr>
          <w:szCs w:val="26"/>
        </w:rPr>
        <w:tab/>
        <w:t xml:space="preserve">[6] </w:t>
      </w:r>
      <w:r w:rsidRPr="00E673C1">
        <w:rPr>
          <w:szCs w:val="26"/>
        </w:rPr>
        <w:t>"Building and Running an edX Course." Truy cập từ https://edx.readthedocs.io/projects/edx-partner-course-staff/en/latest/index.html. Truy cập ngày 05/09/2024.</w:t>
      </w:r>
    </w:p>
    <w:p w14:paraId="6375A09A" w14:textId="25303C55" w:rsidR="00E673C1" w:rsidRPr="00E673C1" w:rsidRDefault="00E673C1" w:rsidP="00E673C1">
      <w:pPr>
        <w:tabs>
          <w:tab w:val="left" w:pos="284"/>
          <w:tab w:val="right" w:leader="dot" w:pos="9356"/>
        </w:tabs>
        <w:spacing w:before="120" w:after="120" w:line="360" w:lineRule="auto"/>
        <w:rPr>
          <w:szCs w:val="26"/>
        </w:rPr>
      </w:pPr>
      <w:r>
        <w:rPr>
          <w:szCs w:val="26"/>
        </w:rPr>
        <w:tab/>
        <w:t xml:space="preserve">[7] </w:t>
      </w:r>
      <w:r w:rsidRPr="00E673C1">
        <w:rPr>
          <w:szCs w:val="26"/>
        </w:rPr>
        <w:t xml:space="preserve">"Adding H5P interactive activities to </w:t>
      </w:r>
      <w:r w:rsidR="00F05C3B">
        <w:rPr>
          <w:szCs w:val="26"/>
        </w:rPr>
        <w:t>OpenedX</w:t>
      </w:r>
      <w:r w:rsidRPr="00E673C1">
        <w:rPr>
          <w:szCs w:val="26"/>
        </w:rPr>
        <w:t xml:space="preserve"> courses." Truy cập từ https://help.appsembler.com/article/411-adding-h5p-interactive-activities-to-open-edx-courses. Truy cập ngày 10/09/2024.</w:t>
      </w:r>
    </w:p>
    <w:p w14:paraId="0FDF21B5" w14:textId="52C91FAE" w:rsidR="00E673C1" w:rsidRPr="00E673C1" w:rsidRDefault="00E673C1" w:rsidP="00E673C1">
      <w:pPr>
        <w:tabs>
          <w:tab w:val="left" w:pos="284"/>
          <w:tab w:val="right" w:leader="dot" w:pos="9356"/>
        </w:tabs>
        <w:spacing w:before="120" w:after="120" w:line="360" w:lineRule="auto"/>
        <w:rPr>
          <w:szCs w:val="26"/>
        </w:rPr>
      </w:pPr>
      <w:r>
        <w:rPr>
          <w:szCs w:val="26"/>
        </w:rPr>
        <w:tab/>
        <w:t xml:space="preserve">[8] </w:t>
      </w:r>
      <w:r w:rsidRPr="00E673C1">
        <w:rPr>
          <w:szCs w:val="26"/>
        </w:rPr>
        <w:t xml:space="preserve">"Quick Start: First </w:t>
      </w:r>
      <w:r w:rsidR="00F05C3B">
        <w:rPr>
          <w:szCs w:val="26"/>
        </w:rPr>
        <w:t>OpenedX</w:t>
      </w:r>
      <w:r w:rsidRPr="00E673C1">
        <w:rPr>
          <w:szCs w:val="26"/>
        </w:rPr>
        <w:t xml:space="preserve"> Pull Request." Truy cập từ https://docs.openedx.org/en/latest/developers/quickstarts/first_openedx_pr.html. Truy cập ngày 01/09/2024.</w:t>
      </w:r>
    </w:p>
    <w:p w14:paraId="25D3AF4F" w14:textId="5ABA19FE" w:rsidR="00482B94" w:rsidRPr="00AA0BCA" w:rsidRDefault="00E673C1" w:rsidP="00E673C1">
      <w:pPr>
        <w:pStyle w:val="ListParagraph"/>
        <w:tabs>
          <w:tab w:val="left" w:pos="284"/>
          <w:tab w:val="right" w:leader="dot" w:pos="9356"/>
        </w:tabs>
        <w:spacing w:before="120" w:after="120" w:line="360" w:lineRule="auto"/>
        <w:ind w:left="0"/>
      </w:pPr>
      <w:r>
        <w:rPr>
          <w:szCs w:val="26"/>
        </w:rPr>
        <w:tab/>
        <w:t xml:space="preserve">[9] </w:t>
      </w:r>
      <w:r w:rsidRPr="00E673C1">
        <w:rPr>
          <w:szCs w:val="26"/>
        </w:rPr>
        <w:t>"Documentation." Truy cập từ https://openedx.org/community/documentation/. Truy cập ngày 25/08/2024.</w:t>
      </w:r>
    </w:p>
    <w:sectPr w:rsidR="00482B94" w:rsidRPr="00AA0BCA" w:rsidSect="006D33F5">
      <w:footerReference w:type="default" r:id="rId192"/>
      <w:pgSz w:w="11907" w:h="16840" w:code="9"/>
      <w:pgMar w:top="1134" w:right="1134" w:bottom="1134" w:left="141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9" w:author="Bao An Nguyen" w:date="2024-10-14T16:30:00Z" w:initials="BN">
    <w:p w14:paraId="22CD7244" w14:textId="088A3918" w:rsidR="00E60EEF" w:rsidRDefault="00E60EEF">
      <w:pPr>
        <w:pStyle w:val="CommentText"/>
      </w:pPr>
      <w:r>
        <w:t xml:space="preserve">Đọc như tiếng nước ngoài. </w:t>
      </w:r>
      <w:r>
        <w:rPr>
          <w:rStyle w:val="CommentReference"/>
        </w:rPr>
        <w:annotationRef/>
      </w:r>
      <w:r>
        <w:t>Viết lại cho giống tiếng Việt.</w:t>
      </w:r>
    </w:p>
  </w:comment>
  <w:comment w:id="282" w:author="Bao An Nguyen" w:date="2024-10-14T16:35:00Z" w:initials="BN">
    <w:p w14:paraId="0B31B46D" w14:textId="77777777" w:rsidR="00E60EEF" w:rsidRDefault="00E60EEF">
      <w:pPr>
        <w:pStyle w:val="CommentText"/>
      </w:pPr>
      <w:r>
        <w:rPr>
          <w:rStyle w:val="CommentReference"/>
        </w:rPr>
        <w:annotationRef/>
      </w:r>
      <w:r>
        <w:t>Cần phải bổ sung hình ảnh cho từng mục bên dưới.</w:t>
      </w:r>
    </w:p>
    <w:p w14:paraId="0ECC272B" w14:textId="77777777" w:rsidR="00E60EEF" w:rsidRDefault="00E60EEF">
      <w:pPr>
        <w:pStyle w:val="CommentText"/>
      </w:pPr>
      <w:r>
        <w:t>Không có hình ảnh người đọc rất khó tưởng tượng.</w:t>
      </w:r>
    </w:p>
    <w:p w14:paraId="3947E931" w14:textId="67860146" w:rsidR="00E60EEF" w:rsidRDefault="00E60EEF">
      <w:pPr>
        <w:pStyle w:val="CommentText"/>
      </w:pPr>
    </w:p>
  </w:comment>
  <w:comment w:id="535" w:author="Bao An Nguyen" w:date="2024-10-14T16:38:00Z" w:initials="BN">
    <w:p w14:paraId="71BF7E2E" w14:textId="12B2CEED" w:rsidR="00E60EEF" w:rsidRDefault="00E60EEF">
      <w:pPr>
        <w:pStyle w:val="CommentText"/>
      </w:pPr>
      <w:r>
        <w:rPr>
          <w:rStyle w:val="CommentReference"/>
        </w:rPr>
        <w:annotationRef/>
      </w:r>
      <w:r>
        <w:t>Ảnh Video phải nghiêm chỉnh chứ</w:t>
      </w:r>
    </w:p>
    <w:p w14:paraId="503F4378" w14:textId="77AE5D67" w:rsidR="00E60EEF" w:rsidRDefault="00E60EEF">
      <w:pPr>
        <w:pStyle w:val="CommentText"/>
      </w:pPr>
    </w:p>
  </w:comment>
  <w:comment w:id="574" w:author="Bao An Nguyen" w:date="2024-10-14T16:39:00Z" w:initials="BN">
    <w:p w14:paraId="7C322A7D" w14:textId="4BA23AB0" w:rsidR="00C870B9" w:rsidRDefault="00C870B9">
      <w:pPr>
        <w:pStyle w:val="CommentText"/>
      </w:pPr>
      <w:r>
        <w:rPr>
          <w:rStyle w:val="CommentReference"/>
        </w:rPr>
        <w:annotationRef/>
      </w:r>
      <w:r>
        <w:t>???</w:t>
      </w:r>
    </w:p>
  </w:comment>
  <w:comment w:id="584" w:author="Bao An Nguyen" w:date="2024-10-14T16:39:00Z" w:initials="BN">
    <w:p w14:paraId="662AAB92" w14:textId="77777777" w:rsidR="00C870B9" w:rsidRDefault="00C870B9">
      <w:pPr>
        <w:pStyle w:val="CommentText"/>
      </w:pPr>
      <w:r>
        <w:rPr>
          <w:rStyle w:val="CommentReference"/>
        </w:rPr>
        <w:annotationRef/>
      </w:r>
      <w:r>
        <w:t>Viết lại cho suôn sẻ chứ?!</w:t>
      </w:r>
    </w:p>
    <w:p w14:paraId="1D228699" w14:textId="2E4B104F" w:rsidR="00C870B9" w:rsidRDefault="00C870B9">
      <w:pPr>
        <w:pStyle w:val="CommentText"/>
      </w:pPr>
    </w:p>
  </w:comment>
  <w:comment w:id="586" w:author="Bao An Nguyen" w:date="2024-10-14T16:40:00Z" w:initials="BN">
    <w:p w14:paraId="3673F92C" w14:textId="35F724ED" w:rsidR="00C870B9" w:rsidRDefault="00C870B9">
      <w:pPr>
        <w:pStyle w:val="CommentText"/>
      </w:pPr>
      <w:r>
        <w:rPr>
          <w:rStyle w:val="CommentReference"/>
        </w:rPr>
        <w:annotationRef/>
      </w:r>
      <w:r>
        <w:t>Phải nói import để làm gì, có thể import từ đâu chứ?</w:t>
      </w:r>
    </w:p>
  </w:comment>
  <w:comment w:id="594" w:author="Bao An Nguyen" w:date="2024-10-14T16:40:00Z" w:initials="BN">
    <w:p w14:paraId="6C68F3C3" w14:textId="42A4DC58" w:rsidR="00C870B9" w:rsidRDefault="00C870B9">
      <w:pPr>
        <w:pStyle w:val="CommentText"/>
      </w:pPr>
      <w:r>
        <w:rPr>
          <w:rStyle w:val="CommentReference"/>
        </w:rPr>
        <w:annotationRef/>
      </w:r>
      <w:r>
        <w:t>Sao định dạng cấp 4 lại to hơn cấp 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2CD7244" w15:done="1"/>
  <w15:commentEx w15:paraId="3947E931" w15:done="0"/>
  <w15:commentEx w15:paraId="503F4378" w15:done="1"/>
  <w15:commentEx w15:paraId="7C322A7D" w15:done="1"/>
  <w15:commentEx w15:paraId="1D228699" w15:done="1"/>
  <w15:commentEx w15:paraId="3673F92C" w15:done="1"/>
  <w15:commentEx w15:paraId="6C68F3C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B7C5A7" w16cex:dateUtc="2024-10-14T09:30:00Z"/>
  <w16cex:commentExtensible w16cex:durableId="2AB7C6BB" w16cex:dateUtc="2024-10-14T09:35:00Z"/>
  <w16cex:commentExtensible w16cex:durableId="2AB7C76B" w16cex:dateUtc="2024-10-14T09:38:00Z"/>
  <w16cex:commentExtensible w16cex:durableId="2AB7C7AC" w16cex:dateUtc="2024-10-14T09:39:00Z"/>
  <w16cex:commentExtensible w16cex:durableId="2AB7C7CB" w16cex:dateUtc="2024-10-14T09:39:00Z"/>
  <w16cex:commentExtensible w16cex:durableId="2AB7C7E8" w16cex:dateUtc="2024-10-14T09:40:00Z"/>
  <w16cex:commentExtensible w16cex:durableId="2AB7C80C" w16cex:dateUtc="2024-10-14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2CD7244" w16cid:durableId="2AB7C5A7"/>
  <w16cid:commentId w16cid:paraId="3947E931" w16cid:durableId="2AB7C6BB"/>
  <w16cid:commentId w16cid:paraId="503F4378" w16cid:durableId="2AB7C76B"/>
  <w16cid:commentId w16cid:paraId="7C322A7D" w16cid:durableId="2AB7C7AC"/>
  <w16cid:commentId w16cid:paraId="1D228699" w16cid:durableId="2AB7C7CB"/>
  <w16cid:commentId w16cid:paraId="3673F92C" w16cid:durableId="2AB7C7E8"/>
  <w16cid:commentId w16cid:paraId="6C68F3C3" w16cid:durableId="2AB7C8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DBAE00" w14:textId="77777777" w:rsidR="00A71CF2" w:rsidRDefault="00A71CF2" w:rsidP="002A2A70">
      <w:r>
        <w:separator/>
      </w:r>
    </w:p>
  </w:endnote>
  <w:endnote w:type="continuationSeparator" w:id="0">
    <w:p w14:paraId="0FCC1621" w14:textId="77777777" w:rsidR="00A71CF2" w:rsidRDefault="00A71CF2"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9C293" w14:textId="77777777" w:rsidR="00F26458" w:rsidRDefault="00F26458">
    <w:pPr>
      <w:pStyle w:val="Footer"/>
      <w:jc w:val="center"/>
    </w:pPr>
  </w:p>
  <w:p w14:paraId="336A4A9C"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FAF03"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92F4D"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B40E8"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96EDEBE"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2D640BBF"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0700F6" w14:textId="77777777" w:rsidR="00A71CF2" w:rsidRDefault="00A71CF2" w:rsidP="002A2A70">
      <w:r>
        <w:separator/>
      </w:r>
    </w:p>
  </w:footnote>
  <w:footnote w:type="continuationSeparator" w:id="0">
    <w:p w14:paraId="3B368030" w14:textId="77777777" w:rsidR="00A71CF2" w:rsidRDefault="00A71CF2"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522D3"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3FA65"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761E7"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70AC180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56" w:hanging="56"/>
      </w:pPr>
      <w:rPr>
        <w:rFonts w:ascii="Times New Roman" w:hAnsi="Times New Roman" w:hint="default"/>
        <w:i w:val="0"/>
        <w:iCs w:val="0"/>
        <w:color w:val="000000"/>
        <w:sz w:val="26"/>
      </w:rPr>
    </w:lvl>
    <w:lvl w:ilvl="3">
      <w:start w:val="1"/>
      <w:numFmt w:val="bullet"/>
      <w:lvlText w:val=""/>
      <w:lvlJc w:val="left"/>
      <w:pPr>
        <w:ind w:left="1211" w:hanging="360"/>
      </w:pPr>
      <w:rPr>
        <w:rFonts w:ascii="Wingdings" w:hAnsi="Wingding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D97E90"/>
    <w:multiLevelType w:val="multilevel"/>
    <w:tmpl w:val="5BEA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20201"/>
    <w:multiLevelType w:val="multilevel"/>
    <w:tmpl w:val="7B84E964"/>
    <w:lvl w:ilvl="0">
      <w:start w:val="1"/>
      <w:numFmt w:val="decimal"/>
      <w:lvlText w:val="Bước %1:"/>
      <w:lvlJc w:val="left"/>
      <w:pPr>
        <w:tabs>
          <w:tab w:val="num" w:pos="720"/>
        </w:tabs>
        <w:ind w:left="0" w:firstLine="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8F0BFB"/>
    <w:multiLevelType w:val="hybridMultilevel"/>
    <w:tmpl w:val="03D44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B6768D"/>
    <w:multiLevelType w:val="multilevel"/>
    <w:tmpl w:val="5A4C88F8"/>
    <w:lvl w:ilvl="0">
      <w:start w:val="1"/>
      <w:numFmt w:val="decimal"/>
      <w:lvlText w:val="Bước %1: "/>
      <w:lvlJc w:val="left"/>
      <w:pPr>
        <w:tabs>
          <w:tab w:val="num" w:pos="720"/>
        </w:tabs>
        <w:ind w:left="0" w:firstLine="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04F14AC0"/>
    <w:multiLevelType w:val="multilevel"/>
    <w:tmpl w:val="9684E5A6"/>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686" w:hanging="56"/>
      </w:pPr>
      <w:rPr>
        <w:rFonts w:ascii="Times New Roman" w:hAnsi="Times New Roman" w:hint="default"/>
        <w:i/>
        <w:color w:val="000000"/>
        <w:sz w:val="26"/>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07876D02"/>
    <w:multiLevelType w:val="multilevel"/>
    <w:tmpl w:val="BF745B7A"/>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9A57BE"/>
    <w:multiLevelType w:val="hybridMultilevel"/>
    <w:tmpl w:val="A5C053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E16A81"/>
    <w:multiLevelType w:val="hybridMultilevel"/>
    <w:tmpl w:val="FCDABE2A"/>
    <w:lvl w:ilvl="0" w:tplc="56C05D24">
      <w:start w:val="1"/>
      <w:numFmt w:val="decimal"/>
      <w:lvlText w:val="Bước %1: "/>
      <w:lvlJc w:val="left"/>
      <w:pPr>
        <w:ind w:left="144" w:firstLine="216"/>
      </w:pPr>
      <w:rPr>
        <w:rFonts w:hint="default"/>
      </w:rPr>
    </w:lvl>
    <w:lvl w:ilvl="1" w:tplc="FFFFFFFF">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10" w15:restartNumberingAfterBreak="0">
    <w:nsid w:val="0DE37D2F"/>
    <w:multiLevelType w:val="hybridMultilevel"/>
    <w:tmpl w:val="7444F516"/>
    <w:lvl w:ilvl="0" w:tplc="4F4C7036">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1" w15:restartNumberingAfterBreak="0">
    <w:nsid w:val="0FE567FF"/>
    <w:multiLevelType w:val="hybridMultilevel"/>
    <w:tmpl w:val="0942A87C"/>
    <w:lvl w:ilvl="0" w:tplc="04090003">
      <w:start w:val="1"/>
      <w:numFmt w:val="bullet"/>
      <w:lvlText w:val="o"/>
      <w:lvlJc w:val="left"/>
      <w:pPr>
        <w:ind w:left="1510" w:hanging="360"/>
      </w:pPr>
      <w:rPr>
        <w:rFonts w:ascii="Courier New" w:hAnsi="Courier New" w:cs="Courier New"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12" w15:restartNumberingAfterBreak="0">
    <w:nsid w:val="103C01A7"/>
    <w:multiLevelType w:val="hybridMultilevel"/>
    <w:tmpl w:val="3BA0CABA"/>
    <w:lvl w:ilvl="0" w:tplc="480ECFD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10938F1"/>
    <w:multiLevelType w:val="hybridMultilevel"/>
    <w:tmpl w:val="B1D020A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15:restartNumberingAfterBreak="0">
    <w:nsid w:val="13BB30DB"/>
    <w:multiLevelType w:val="multilevel"/>
    <w:tmpl w:val="006EE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AB08EE"/>
    <w:multiLevelType w:val="hybridMultilevel"/>
    <w:tmpl w:val="709EF0C2"/>
    <w:lvl w:ilvl="0" w:tplc="480ECFD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64A4A72"/>
    <w:multiLevelType w:val="multilevel"/>
    <w:tmpl w:val="6E16E2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741336"/>
    <w:multiLevelType w:val="hybridMultilevel"/>
    <w:tmpl w:val="1B946484"/>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8" w15:restartNumberingAfterBreak="0">
    <w:nsid w:val="16840C93"/>
    <w:multiLevelType w:val="hybridMultilevel"/>
    <w:tmpl w:val="464674D0"/>
    <w:lvl w:ilvl="0" w:tplc="480ECF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A563A7"/>
    <w:multiLevelType w:val="hybridMultilevel"/>
    <w:tmpl w:val="013219FA"/>
    <w:lvl w:ilvl="0" w:tplc="546ADA46">
      <w:start w:val="1"/>
      <w:numFmt w:val="decimal"/>
      <w:lvlText w:val="Bước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EE69C0"/>
    <w:multiLevelType w:val="hybridMultilevel"/>
    <w:tmpl w:val="98FA1824"/>
    <w:lvl w:ilvl="0" w:tplc="4F4C7036">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16FD0D37"/>
    <w:multiLevelType w:val="hybridMultilevel"/>
    <w:tmpl w:val="0CCAE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FA6326"/>
    <w:multiLevelType w:val="multilevel"/>
    <w:tmpl w:val="C99ABF96"/>
    <w:lvl w:ilvl="0">
      <w:start w:val="1"/>
      <w:numFmt w:val="decimal"/>
      <w:lvlText w:val="Bước %1: "/>
      <w:lvlJc w:val="left"/>
      <w:pPr>
        <w:tabs>
          <w:tab w:val="num" w:pos="810"/>
        </w:tabs>
        <w:ind w:left="0" w:firstLine="450"/>
      </w:pPr>
      <w:rPr>
        <w:rFonts w:hint="default"/>
      </w:rPr>
    </w:lvl>
    <w:lvl w:ilvl="1">
      <w:start w:val="1"/>
      <w:numFmt w:val="decimal"/>
      <w:lvlText w:val="%2."/>
      <w:lvlJc w:val="left"/>
      <w:pPr>
        <w:tabs>
          <w:tab w:val="num" w:pos="1530"/>
        </w:tabs>
        <w:ind w:left="1530" w:hanging="360"/>
      </w:pPr>
      <w:rPr>
        <w:rFonts w:hint="default"/>
      </w:rPr>
    </w:lvl>
    <w:lvl w:ilvl="2">
      <w:start w:val="1"/>
      <w:numFmt w:val="decimal"/>
      <w:lvlText w:val="%3."/>
      <w:lvlJc w:val="left"/>
      <w:pPr>
        <w:tabs>
          <w:tab w:val="num" w:pos="2250"/>
        </w:tabs>
        <w:ind w:left="2250" w:hanging="360"/>
      </w:pPr>
      <w:rPr>
        <w:rFonts w:hint="default"/>
      </w:rPr>
    </w:lvl>
    <w:lvl w:ilvl="3">
      <w:start w:val="1"/>
      <w:numFmt w:val="decimal"/>
      <w:lvlText w:val="%4."/>
      <w:lvlJc w:val="left"/>
      <w:pPr>
        <w:tabs>
          <w:tab w:val="num" w:pos="2970"/>
        </w:tabs>
        <w:ind w:left="2970" w:hanging="360"/>
      </w:pPr>
      <w:rPr>
        <w:rFonts w:hint="default"/>
      </w:rPr>
    </w:lvl>
    <w:lvl w:ilvl="4">
      <w:start w:val="1"/>
      <w:numFmt w:val="decimal"/>
      <w:lvlText w:val="%5."/>
      <w:lvlJc w:val="left"/>
      <w:pPr>
        <w:tabs>
          <w:tab w:val="num" w:pos="3690"/>
        </w:tabs>
        <w:ind w:left="3690" w:hanging="360"/>
      </w:pPr>
      <w:rPr>
        <w:rFonts w:hint="default"/>
      </w:rPr>
    </w:lvl>
    <w:lvl w:ilvl="5">
      <w:start w:val="1"/>
      <w:numFmt w:val="decimal"/>
      <w:lvlText w:val="%6."/>
      <w:lvlJc w:val="left"/>
      <w:pPr>
        <w:tabs>
          <w:tab w:val="num" w:pos="4410"/>
        </w:tabs>
        <w:ind w:left="4410" w:hanging="360"/>
      </w:pPr>
      <w:rPr>
        <w:rFonts w:hint="default"/>
      </w:rPr>
    </w:lvl>
    <w:lvl w:ilvl="6">
      <w:start w:val="1"/>
      <w:numFmt w:val="decimal"/>
      <w:lvlText w:val="%7."/>
      <w:lvlJc w:val="left"/>
      <w:pPr>
        <w:tabs>
          <w:tab w:val="num" w:pos="5130"/>
        </w:tabs>
        <w:ind w:left="5130" w:hanging="360"/>
      </w:pPr>
      <w:rPr>
        <w:rFonts w:hint="default"/>
      </w:rPr>
    </w:lvl>
    <w:lvl w:ilvl="7">
      <w:start w:val="1"/>
      <w:numFmt w:val="decimal"/>
      <w:lvlText w:val="%8."/>
      <w:lvlJc w:val="left"/>
      <w:pPr>
        <w:tabs>
          <w:tab w:val="num" w:pos="5850"/>
        </w:tabs>
        <w:ind w:left="5850" w:hanging="360"/>
      </w:pPr>
      <w:rPr>
        <w:rFonts w:hint="default"/>
      </w:rPr>
    </w:lvl>
    <w:lvl w:ilvl="8">
      <w:start w:val="1"/>
      <w:numFmt w:val="decimal"/>
      <w:lvlText w:val="%9."/>
      <w:lvlJc w:val="left"/>
      <w:pPr>
        <w:tabs>
          <w:tab w:val="num" w:pos="6570"/>
        </w:tabs>
        <w:ind w:left="6570" w:hanging="360"/>
      </w:pPr>
      <w:rPr>
        <w:rFonts w:hint="default"/>
      </w:rPr>
    </w:lvl>
  </w:abstractNum>
  <w:abstractNum w:abstractNumId="23" w15:restartNumberingAfterBreak="0">
    <w:nsid w:val="19B313CE"/>
    <w:multiLevelType w:val="multilevel"/>
    <w:tmpl w:val="1E2A7E5E"/>
    <w:lvl w:ilvl="0">
      <w:start w:val="1"/>
      <w:numFmt w:val="decimal"/>
      <w:lvlText w:val="Bước %1: "/>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8E788E"/>
    <w:multiLevelType w:val="hybridMultilevel"/>
    <w:tmpl w:val="C8669A66"/>
    <w:lvl w:ilvl="0" w:tplc="546ADA46">
      <w:start w:val="1"/>
      <w:numFmt w:val="decimal"/>
      <w:lvlText w:val="Bước %1: "/>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5" w15:restartNumberingAfterBreak="0">
    <w:nsid w:val="1DFA3732"/>
    <w:multiLevelType w:val="multilevel"/>
    <w:tmpl w:val="4856832E"/>
    <w:lvl w:ilvl="0">
      <w:start w:val="1"/>
      <w:numFmt w:val="decimal"/>
      <w:lvlText w:val="Bước %1: "/>
      <w:lvlJc w:val="left"/>
      <w:pPr>
        <w:tabs>
          <w:tab w:val="num" w:pos="720"/>
        </w:tabs>
        <w:ind w:left="720" w:hanging="360"/>
      </w:pPr>
      <w:rPr>
        <w:rFonts w:hint="default"/>
      </w:rPr>
    </w:lvl>
    <w:lvl w:ilvl="1">
      <w:start w:val="1"/>
      <w:numFmt w:val="decimal"/>
      <w:lvlText w:val="Bước %2: "/>
      <w:lvlJc w:val="left"/>
      <w:pPr>
        <w:ind w:left="810" w:hanging="360"/>
      </w:pPr>
      <w:rPr>
        <w:rFonts w:hint="default"/>
        <w:b w:val="0"/>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726AEE"/>
    <w:multiLevelType w:val="multilevel"/>
    <w:tmpl w:val="F5AC6B34"/>
    <w:lvl w:ilvl="0">
      <w:start w:val="1"/>
      <w:numFmt w:val="decimal"/>
      <w:lvlText w:val="Bước %1: "/>
      <w:lvlJc w:val="left"/>
      <w:pPr>
        <w:tabs>
          <w:tab w:val="num" w:pos="720"/>
        </w:tabs>
        <w:ind w:left="720" w:hanging="360"/>
      </w:pPr>
      <w:rPr>
        <w:rFonts w:hint="default"/>
      </w:rPr>
    </w:lvl>
    <w:lvl w:ilvl="1">
      <w:start w:val="1"/>
      <w:numFmt w:val="decimal"/>
      <w:lvlText w:val="Bước %2: "/>
      <w:lvlJc w:val="left"/>
      <w:pPr>
        <w:ind w:left="81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872BE1"/>
    <w:multiLevelType w:val="multilevel"/>
    <w:tmpl w:val="297E54A8"/>
    <w:lvl w:ilvl="0">
      <w:start w:val="1"/>
      <w:numFmt w:val="decimal"/>
      <w:lvlText w:val="Bước %1: "/>
      <w:lvlJc w:val="left"/>
      <w:pPr>
        <w:tabs>
          <w:tab w:val="num" w:pos="720"/>
        </w:tabs>
        <w:ind w:left="720" w:hanging="360"/>
      </w:pPr>
      <w:rPr>
        <w:rFonts w:hint="default"/>
      </w:rPr>
    </w:lvl>
    <w:lvl w:ilvl="1">
      <w:start w:val="1"/>
      <w:numFmt w:val="decimal"/>
      <w:lvlText w:val="Bước %2: "/>
      <w:lvlJc w:val="left"/>
      <w:pPr>
        <w:ind w:left="72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7E380A"/>
    <w:multiLevelType w:val="multilevel"/>
    <w:tmpl w:val="FDDEF9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EF4E95"/>
    <w:multiLevelType w:val="multilevel"/>
    <w:tmpl w:val="C37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0E31EA"/>
    <w:multiLevelType w:val="hybridMultilevel"/>
    <w:tmpl w:val="12048BF4"/>
    <w:lvl w:ilvl="0" w:tplc="4F4C70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2E0EAB"/>
    <w:multiLevelType w:val="multilevel"/>
    <w:tmpl w:val="3124A6DC"/>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2" w15:restartNumberingAfterBreak="0">
    <w:nsid w:val="2CDB0B95"/>
    <w:multiLevelType w:val="hybridMultilevel"/>
    <w:tmpl w:val="A01A7730"/>
    <w:lvl w:ilvl="0" w:tplc="04090001">
      <w:start w:val="1"/>
      <w:numFmt w:val="bullet"/>
      <w:lvlText w:val=""/>
      <w:lvlJc w:val="left"/>
      <w:pPr>
        <w:ind w:left="1150" w:hanging="360"/>
      </w:pPr>
      <w:rPr>
        <w:rFonts w:ascii="Symbol" w:hAnsi="Symbol" w:hint="default"/>
      </w:rPr>
    </w:lvl>
    <w:lvl w:ilvl="1" w:tplc="FFFFFFFF" w:tentative="1">
      <w:start w:val="1"/>
      <w:numFmt w:val="bullet"/>
      <w:lvlText w:val="o"/>
      <w:lvlJc w:val="left"/>
      <w:pPr>
        <w:ind w:left="1870" w:hanging="360"/>
      </w:pPr>
      <w:rPr>
        <w:rFonts w:ascii="Courier New" w:hAnsi="Courier New" w:cs="Courier New" w:hint="default"/>
      </w:rPr>
    </w:lvl>
    <w:lvl w:ilvl="2" w:tplc="FFFFFFFF" w:tentative="1">
      <w:start w:val="1"/>
      <w:numFmt w:val="bullet"/>
      <w:lvlText w:val=""/>
      <w:lvlJc w:val="left"/>
      <w:pPr>
        <w:ind w:left="2590" w:hanging="360"/>
      </w:pPr>
      <w:rPr>
        <w:rFonts w:ascii="Wingdings" w:hAnsi="Wingdings" w:hint="default"/>
      </w:rPr>
    </w:lvl>
    <w:lvl w:ilvl="3" w:tplc="FFFFFFFF" w:tentative="1">
      <w:start w:val="1"/>
      <w:numFmt w:val="bullet"/>
      <w:lvlText w:val=""/>
      <w:lvlJc w:val="left"/>
      <w:pPr>
        <w:ind w:left="3310" w:hanging="360"/>
      </w:pPr>
      <w:rPr>
        <w:rFonts w:ascii="Symbol" w:hAnsi="Symbol" w:hint="default"/>
      </w:rPr>
    </w:lvl>
    <w:lvl w:ilvl="4" w:tplc="FFFFFFFF" w:tentative="1">
      <w:start w:val="1"/>
      <w:numFmt w:val="bullet"/>
      <w:lvlText w:val="o"/>
      <w:lvlJc w:val="left"/>
      <w:pPr>
        <w:ind w:left="4030" w:hanging="360"/>
      </w:pPr>
      <w:rPr>
        <w:rFonts w:ascii="Courier New" w:hAnsi="Courier New" w:cs="Courier New" w:hint="default"/>
      </w:rPr>
    </w:lvl>
    <w:lvl w:ilvl="5" w:tplc="FFFFFFFF" w:tentative="1">
      <w:start w:val="1"/>
      <w:numFmt w:val="bullet"/>
      <w:lvlText w:val=""/>
      <w:lvlJc w:val="left"/>
      <w:pPr>
        <w:ind w:left="4750" w:hanging="360"/>
      </w:pPr>
      <w:rPr>
        <w:rFonts w:ascii="Wingdings" w:hAnsi="Wingdings" w:hint="default"/>
      </w:rPr>
    </w:lvl>
    <w:lvl w:ilvl="6" w:tplc="FFFFFFFF" w:tentative="1">
      <w:start w:val="1"/>
      <w:numFmt w:val="bullet"/>
      <w:lvlText w:val=""/>
      <w:lvlJc w:val="left"/>
      <w:pPr>
        <w:ind w:left="5470" w:hanging="360"/>
      </w:pPr>
      <w:rPr>
        <w:rFonts w:ascii="Symbol" w:hAnsi="Symbol" w:hint="default"/>
      </w:rPr>
    </w:lvl>
    <w:lvl w:ilvl="7" w:tplc="FFFFFFFF" w:tentative="1">
      <w:start w:val="1"/>
      <w:numFmt w:val="bullet"/>
      <w:lvlText w:val="o"/>
      <w:lvlJc w:val="left"/>
      <w:pPr>
        <w:ind w:left="6190" w:hanging="360"/>
      </w:pPr>
      <w:rPr>
        <w:rFonts w:ascii="Courier New" w:hAnsi="Courier New" w:cs="Courier New" w:hint="default"/>
      </w:rPr>
    </w:lvl>
    <w:lvl w:ilvl="8" w:tplc="FFFFFFFF" w:tentative="1">
      <w:start w:val="1"/>
      <w:numFmt w:val="bullet"/>
      <w:lvlText w:val=""/>
      <w:lvlJc w:val="left"/>
      <w:pPr>
        <w:ind w:left="6910" w:hanging="360"/>
      </w:pPr>
      <w:rPr>
        <w:rFonts w:ascii="Wingdings" w:hAnsi="Wingdings" w:hint="default"/>
      </w:rPr>
    </w:lvl>
  </w:abstractNum>
  <w:abstractNum w:abstractNumId="33" w15:restartNumberingAfterBreak="0">
    <w:nsid w:val="2DF42868"/>
    <w:multiLevelType w:val="multilevel"/>
    <w:tmpl w:val="BE7C2AA6"/>
    <w:lvl w:ilvl="0">
      <w:start w:val="1"/>
      <w:numFmt w:val="decimal"/>
      <w:lvlText w:val="Bước %1: "/>
      <w:lvlJc w:val="left"/>
      <w:pPr>
        <w:ind w:left="0" w:firstLine="360"/>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1422" w:hanging="792"/>
      </w:pPr>
      <w:rPr>
        <w:rFonts w:hint="default"/>
        <w:b/>
        <w:bCs/>
        <w:i w:val="0"/>
        <w:iCs w:val="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4" w15:restartNumberingAfterBreak="0">
    <w:nsid w:val="2F1316C2"/>
    <w:multiLevelType w:val="multilevel"/>
    <w:tmpl w:val="3ED626B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062" w:hanging="792"/>
      </w:pPr>
      <w:rPr>
        <w:rFonts w:hint="default"/>
        <w:b/>
        <w:bCs/>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2F580971"/>
    <w:multiLevelType w:val="multilevel"/>
    <w:tmpl w:val="AC442B48"/>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B6031E"/>
    <w:multiLevelType w:val="hybridMultilevel"/>
    <w:tmpl w:val="6E94B21E"/>
    <w:lvl w:ilvl="0" w:tplc="480ECF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AA2D11"/>
    <w:multiLevelType w:val="hybridMultilevel"/>
    <w:tmpl w:val="ADCABE9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34F26CAB"/>
    <w:multiLevelType w:val="multilevel"/>
    <w:tmpl w:val="E58A75B8"/>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0A0515"/>
    <w:multiLevelType w:val="hybridMultilevel"/>
    <w:tmpl w:val="D65E4EF4"/>
    <w:lvl w:ilvl="0" w:tplc="480ECFD8">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0" w15:restartNumberingAfterBreak="0">
    <w:nsid w:val="354003C1"/>
    <w:multiLevelType w:val="hybridMultilevel"/>
    <w:tmpl w:val="A49226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86945B7"/>
    <w:multiLevelType w:val="hybridMultilevel"/>
    <w:tmpl w:val="D2B60D64"/>
    <w:lvl w:ilvl="0" w:tplc="546ADA46">
      <w:start w:val="1"/>
      <w:numFmt w:val="decimal"/>
      <w:lvlText w:val="Bước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9275877"/>
    <w:multiLevelType w:val="hybridMultilevel"/>
    <w:tmpl w:val="7C60DDB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0457EA"/>
    <w:multiLevelType w:val="hybridMultilevel"/>
    <w:tmpl w:val="08A85796"/>
    <w:lvl w:ilvl="0" w:tplc="2C4CEA84">
      <w:start w:val="1"/>
      <w:numFmt w:val="bullet"/>
      <w:lvlText w:val=""/>
      <w:lvlJc w:val="left"/>
      <w:pPr>
        <w:ind w:left="0" w:firstLine="45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8A52BA"/>
    <w:multiLevelType w:val="multilevel"/>
    <w:tmpl w:val="D08AD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CCE675B"/>
    <w:multiLevelType w:val="multilevel"/>
    <w:tmpl w:val="668C7478"/>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6" w15:restartNumberingAfterBreak="0">
    <w:nsid w:val="3F69512B"/>
    <w:multiLevelType w:val="hybridMultilevel"/>
    <w:tmpl w:val="A54A9FD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7" w15:restartNumberingAfterBreak="0">
    <w:nsid w:val="40233FD4"/>
    <w:multiLevelType w:val="multilevel"/>
    <w:tmpl w:val="96B40AD0"/>
    <w:lvl w:ilvl="0">
      <w:start w:val="1"/>
      <w:numFmt w:val="decimal"/>
      <w:lvlText w:val="Bước %1: "/>
      <w:lvlJc w:val="left"/>
      <w:pPr>
        <w:tabs>
          <w:tab w:val="num" w:pos="720"/>
        </w:tabs>
        <w:ind w:left="0" w:firstLine="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41017DD7"/>
    <w:multiLevelType w:val="multilevel"/>
    <w:tmpl w:val="0D6C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1200CA"/>
    <w:multiLevelType w:val="hybridMultilevel"/>
    <w:tmpl w:val="6C162AD0"/>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50" w15:restartNumberingAfterBreak="0">
    <w:nsid w:val="412E3852"/>
    <w:multiLevelType w:val="hybridMultilevel"/>
    <w:tmpl w:val="BF06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7C6FC1"/>
    <w:multiLevelType w:val="multilevel"/>
    <w:tmpl w:val="1952C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1D961E0"/>
    <w:multiLevelType w:val="hybridMultilevel"/>
    <w:tmpl w:val="2D463380"/>
    <w:lvl w:ilvl="0" w:tplc="546ADA46">
      <w:start w:val="1"/>
      <w:numFmt w:val="decimal"/>
      <w:lvlText w:val="Bước %1: "/>
      <w:lvlJc w:val="left"/>
      <w:pPr>
        <w:ind w:left="75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2C66A38"/>
    <w:multiLevelType w:val="hybridMultilevel"/>
    <w:tmpl w:val="6F22F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279B4"/>
    <w:multiLevelType w:val="multilevel"/>
    <w:tmpl w:val="FDDEF9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B24B03"/>
    <w:multiLevelType w:val="hybridMultilevel"/>
    <w:tmpl w:val="8DB62774"/>
    <w:lvl w:ilvl="0" w:tplc="04090001">
      <w:start w:val="1"/>
      <w:numFmt w:val="bullet"/>
      <w:lvlText w:val=""/>
      <w:lvlJc w:val="left"/>
      <w:pPr>
        <w:ind w:left="984" w:hanging="360"/>
      </w:pPr>
      <w:rPr>
        <w:rFonts w:ascii="Symbol" w:hAnsi="Symbol"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56" w15:restartNumberingAfterBreak="0">
    <w:nsid w:val="48245247"/>
    <w:multiLevelType w:val="multilevel"/>
    <w:tmpl w:val="5FA0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7A3EA8"/>
    <w:multiLevelType w:val="hybridMultilevel"/>
    <w:tmpl w:val="716A4DE0"/>
    <w:lvl w:ilvl="0" w:tplc="D0165418">
      <w:start w:val="1"/>
      <w:numFmt w:val="decimal"/>
      <w:lvlText w:val="Bước %1: "/>
      <w:lvlJc w:val="left"/>
      <w:pPr>
        <w:ind w:left="0" w:firstLine="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B6110CB"/>
    <w:multiLevelType w:val="multilevel"/>
    <w:tmpl w:val="EC48175E"/>
    <w:lvl w:ilvl="0">
      <w:start w:val="1"/>
      <w:numFmt w:val="decimal"/>
      <w:lvlText w:val="Bước %1: "/>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BC63C70"/>
    <w:multiLevelType w:val="multilevel"/>
    <w:tmpl w:val="A6881B08"/>
    <w:lvl w:ilvl="0">
      <w:start w:val="1"/>
      <w:numFmt w:val="decimal"/>
      <w:lvlText w:val="Bước %1: "/>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E4863C6"/>
    <w:multiLevelType w:val="hybridMultilevel"/>
    <w:tmpl w:val="A02C4A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455157B"/>
    <w:multiLevelType w:val="multilevel"/>
    <w:tmpl w:val="8FB21BB6"/>
    <w:lvl w:ilvl="0">
      <w:start w:val="1"/>
      <w:numFmt w:val="decimal"/>
      <w:lvlText w:val="Bước %1:"/>
      <w:lvlJc w:val="left"/>
      <w:pPr>
        <w:tabs>
          <w:tab w:val="num" w:pos="720"/>
        </w:tabs>
        <w:ind w:left="0" w:firstLine="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2" w15:restartNumberingAfterBreak="0">
    <w:nsid w:val="55EB626F"/>
    <w:multiLevelType w:val="multilevel"/>
    <w:tmpl w:val="EF34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C556D0"/>
    <w:multiLevelType w:val="multilevel"/>
    <w:tmpl w:val="B754913E"/>
    <w:lvl w:ilvl="0">
      <w:start w:val="1"/>
      <w:numFmt w:val="decimal"/>
      <w:lvlText w:val="Bước %1:"/>
      <w:lvlJc w:val="left"/>
      <w:pPr>
        <w:tabs>
          <w:tab w:val="num" w:pos="720"/>
        </w:tabs>
        <w:ind w:left="0" w:firstLine="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5BC30E0A"/>
    <w:multiLevelType w:val="multilevel"/>
    <w:tmpl w:val="4AFE7B4E"/>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BF93680"/>
    <w:multiLevelType w:val="multilevel"/>
    <w:tmpl w:val="30C68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F8719A9"/>
    <w:multiLevelType w:val="multilevel"/>
    <w:tmpl w:val="2D9079EA"/>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06B389C"/>
    <w:multiLevelType w:val="multilevel"/>
    <w:tmpl w:val="2A4C1F30"/>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34B008F"/>
    <w:multiLevelType w:val="multilevel"/>
    <w:tmpl w:val="561A7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34F1441"/>
    <w:multiLevelType w:val="multilevel"/>
    <w:tmpl w:val="A01263BC"/>
    <w:lvl w:ilvl="0">
      <w:start w:val="1"/>
      <w:numFmt w:val="decimal"/>
      <w:lvlText w:val="Bước %1: "/>
      <w:lvlJc w:val="left"/>
      <w:pPr>
        <w:tabs>
          <w:tab w:val="num" w:pos="810"/>
        </w:tabs>
        <w:ind w:left="0" w:firstLine="450"/>
      </w:pPr>
      <w:rPr>
        <w:rFonts w:hint="default"/>
      </w:rPr>
    </w:lvl>
    <w:lvl w:ilvl="1">
      <w:start w:val="1"/>
      <w:numFmt w:val="decimal"/>
      <w:lvlText w:val="%2."/>
      <w:lvlJc w:val="left"/>
      <w:pPr>
        <w:tabs>
          <w:tab w:val="num" w:pos="1530"/>
        </w:tabs>
        <w:ind w:left="1530" w:hanging="360"/>
      </w:pPr>
      <w:rPr>
        <w:rFonts w:hint="default"/>
      </w:rPr>
    </w:lvl>
    <w:lvl w:ilvl="2">
      <w:start w:val="1"/>
      <w:numFmt w:val="decimal"/>
      <w:lvlText w:val="%3."/>
      <w:lvlJc w:val="left"/>
      <w:pPr>
        <w:tabs>
          <w:tab w:val="num" w:pos="2250"/>
        </w:tabs>
        <w:ind w:left="2250" w:hanging="360"/>
      </w:pPr>
      <w:rPr>
        <w:rFonts w:hint="default"/>
      </w:rPr>
    </w:lvl>
    <w:lvl w:ilvl="3">
      <w:start w:val="1"/>
      <w:numFmt w:val="decimal"/>
      <w:lvlText w:val="%4."/>
      <w:lvlJc w:val="left"/>
      <w:pPr>
        <w:tabs>
          <w:tab w:val="num" w:pos="2970"/>
        </w:tabs>
        <w:ind w:left="2970" w:hanging="360"/>
      </w:pPr>
      <w:rPr>
        <w:rFonts w:hint="default"/>
      </w:rPr>
    </w:lvl>
    <w:lvl w:ilvl="4">
      <w:start w:val="1"/>
      <w:numFmt w:val="decimal"/>
      <w:lvlText w:val="%5."/>
      <w:lvlJc w:val="left"/>
      <w:pPr>
        <w:tabs>
          <w:tab w:val="num" w:pos="3690"/>
        </w:tabs>
        <w:ind w:left="3690" w:hanging="360"/>
      </w:pPr>
      <w:rPr>
        <w:rFonts w:hint="default"/>
      </w:rPr>
    </w:lvl>
    <w:lvl w:ilvl="5">
      <w:start w:val="1"/>
      <w:numFmt w:val="decimal"/>
      <w:lvlText w:val="%6."/>
      <w:lvlJc w:val="left"/>
      <w:pPr>
        <w:tabs>
          <w:tab w:val="num" w:pos="4410"/>
        </w:tabs>
        <w:ind w:left="4410" w:hanging="360"/>
      </w:pPr>
      <w:rPr>
        <w:rFonts w:hint="default"/>
      </w:rPr>
    </w:lvl>
    <w:lvl w:ilvl="6">
      <w:start w:val="1"/>
      <w:numFmt w:val="decimal"/>
      <w:lvlText w:val="%7."/>
      <w:lvlJc w:val="left"/>
      <w:pPr>
        <w:tabs>
          <w:tab w:val="num" w:pos="5130"/>
        </w:tabs>
        <w:ind w:left="5130" w:hanging="360"/>
      </w:pPr>
      <w:rPr>
        <w:rFonts w:hint="default"/>
      </w:rPr>
    </w:lvl>
    <w:lvl w:ilvl="7">
      <w:start w:val="1"/>
      <w:numFmt w:val="decimal"/>
      <w:lvlText w:val="%8."/>
      <w:lvlJc w:val="left"/>
      <w:pPr>
        <w:tabs>
          <w:tab w:val="num" w:pos="5850"/>
        </w:tabs>
        <w:ind w:left="5850" w:hanging="360"/>
      </w:pPr>
      <w:rPr>
        <w:rFonts w:hint="default"/>
      </w:rPr>
    </w:lvl>
    <w:lvl w:ilvl="8">
      <w:start w:val="1"/>
      <w:numFmt w:val="decimal"/>
      <w:lvlText w:val="%9."/>
      <w:lvlJc w:val="left"/>
      <w:pPr>
        <w:tabs>
          <w:tab w:val="num" w:pos="6570"/>
        </w:tabs>
        <w:ind w:left="6570" w:hanging="360"/>
      </w:pPr>
      <w:rPr>
        <w:rFonts w:hint="default"/>
      </w:rPr>
    </w:lvl>
  </w:abstractNum>
  <w:abstractNum w:abstractNumId="70" w15:restartNumberingAfterBreak="0">
    <w:nsid w:val="64BF3F64"/>
    <w:multiLevelType w:val="hybridMultilevel"/>
    <w:tmpl w:val="001A20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526243E"/>
    <w:multiLevelType w:val="hybridMultilevel"/>
    <w:tmpl w:val="599AF6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75039D1"/>
    <w:multiLevelType w:val="multilevel"/>
    <w:tmpl w:val="939C4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8CC28B2"/>
    <w:multiLevelType w:val="hybridMultilevel"/>
    <w:tmpl w:val="D398F0E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A603316"/>
    <w:multiLevelType w:val="multilevel"/>
    <w:tmpl w:val="8F16C7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6DD55D33"/>
    <w:multiLevelType w:val="hybridMultilevel"/>
    <w:tmpl w:val="09CC5C14"/>
    <w:lvl w:ilvl="0" w:tplc="2C4CEA84">
      <w:start w:val="1"/>
      <w:numFmt w:val="bullet"/>
      <w:lvlText w:val=""/>
      <w:lvlJc w:val="left"/>
      <w:pPr>
        <w:ind w:left="0" w:firstLine="45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F3754C7"/>
    <w:multiLevelType w:val="hybridMultilevel"/>
    <w:tmpl w:val="2CA8A84C"/>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F763F15"/>
    <w:multiLevelType w:val="hybridMultilevel"/>
    <w:tmpl w:val="1E6C92E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8" w15:restartNumberingAfterBreak="0">
    <w:nsid w:val="70636476"/>
    <w:multiLevelType w:val="hybridMultilevel"/>
    <w:tmpl w:val="E1366D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79" w15:restartNumberingAfterBreak="0">
    <w:nsid w:val="70954AC0"/>
    <w:multiLevelType w:val="multilevel"/>
    <w:tmpl w:val="B4BC4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3E38D4"/>
    <w:multiLevelType w:val="multilevel"/>
    <w:tmpl w:val="FDDEF9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197056"/>
    <w:multiLevelType w:val="multilevel"/>
    <w:tmpl w:val="BE262C92"/>
    <w:lvl w:ilvl="0">
      <w:start w:val="1"/>
      <w:numFmt w:val="decimal"/>
      <w:lvlText w:val="Bước %1: "/>
      <w:lvlJc w:val="left"/>
      <w:pPr>
        <w:tabs>
          <w:tab w:val="num" w:pos="720"/>
        </w:tabs>
        <w:ind w:left="720" w:hanging="360"/>
      </w:pPr>
      <w:rPr>
        <w:rFonts w:hint="default"/>
      </w:rPr>
    </w:lvl>
    <w:lvl w:ilvl="1">
      <w:start w:val="1"/>
      <w:numFmt w:val="decimal"/>
      <w:lvlText w:val="Bước %2: "/>
      <w:lvlJc w:val="left"/>
      <w:pPr>
        <w:ind w:left="0" w:firstLine="54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7325113C"/>
    <w:multiLevelType w:val="hybridMultilevel"/>
    <w:tmpl w:val="6D4C8E40"/>
    <w:lvl w:ilvl="0" w:tplc="94F051F4">
      <w:start w:val="1"/>
      <w:numFmt w:val="decimal"/>
      <w:lvlText w:val="Bước %1: "/>
      <w:lvlJc w:val="left"/>
      <w:pPr>
        <w:ind w:left="0" w:firstLine="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3" w15:restartNumberingAfterBreak="0">
    <w:nsid w:val="73E618EB"/>
    <w:multiLevelType w:val="multilevel"/>
    <w:tmpl w:val="B70AAA44"/>
    <w:lvl w:ilvl="0">
      <w:start w:val="1"/>
      <w:numFmt w:val="decimal"/>
      <w:lvlText w:val="Bước %1: "/>
      <w:lvlJc w:val="left"/>
      <w:pPr>
        <w:tabs>
          <w:tab w:val="num" w:pos="810"/>
        </w:tabs>
        <w:ind w:left="0" w:firstLine="450"/>
      </w:pPr>
      <w:rPr>
        <w:rFonts w:hint="default"/>
      </w:rPr>
    </w:lvl>
    <w:lvl w:ilvl="1">
      <w:start w:val="1"/>
      <w:numFmt w:val="decimal"/>
      <w:lvlText w:val="%2."/>
      <w:lvlJc w:val="left"/>
      <w:pPr>
        <w:tabs>
          <w:tab w:val="num" w:pos="1530"/>
        </w:tabs>
        <w:ind w:left="1530" w:hanging="360"/>
      </w:pPr>
      <w:rPr>
        <w:rFonts w:hint="default"/>
      </w:rPr>
    </w:lvl>
    <w:lvl w:ilvl="2">
      <w:start w:val="1"/>
      <w:numFmt w:val="decimal"/>
      <w:lvlText w:val="%3."/>
      <w:lvlJc w:val="left"/>
      <w:pPr>
        <w:tabs>
          <w:tab w:val="num" w:pos="2250"/>
        </w:tabs>
        <w:ind w:left="2250" w:hanging="360"/>
      </w:pPr>
      <w:rPr>
        <w:rFonts w:hint="default"/>
      </w:rPr>
    </w:lvl>
    <w:lvl w:ilvl="3">
      <w:start w:val="1"/>
      <w:numFmt w:val="decimal"/>
      <w:lvlText w:val="%4."/>
      <w:lvlJc w:val="left"/>
      <w:pPr>
        <w:tabs>
          <w:tab w:val="num" w:pos="2970"/>
        </w:tabs>
        <w:ind w:left="2970" w:hanging="360"/>
      </w:pPr>
      <w:rPr>
        <w:rFonts w:hint="default"/>
      </w:rPr>
    </w:lvl>
    <w:lvl w:ilvl="4">
      <w:start w:val="1"/>
      <w:numFmt w:val="decimal"/>
      <w:lvlText w:val="%5."/>
      <w:lvlJc w:val="left"/>
      <w:pPr>
        <w:tabs>
          <w:tab w:val="num" w:pos="3690"/>
        </w:tabs>
        <w:ind w:left="3690" w:hanging="360"/>
      </w:pPr>
      <w:rPr>
        <w:rFonts w:hint="default"/>
      </w:rPr>
    </w:lvl>
    <w:lvl w:ilvl="5">
      <w:start w:val="1"/>
      <w:numFmt w:val="decimal"/>
      <w:lvlText w:val="%6."/>
      <w:lvlJc w:val="left"/>
      <w:pPr>
        <w:tabs>
          <w:tab w:val="num" w:pos="4410"/>
        </w:tabs>
        <w:ind w:left="4410" w:hanging="360"/>
      </w:pPr>
      <w:rPr>
        <w:rFonts w:hint="default"/>
      </w:rPr>
    </w:lvl>
    <w:lvl w:ilvl="6">
      <w:start w:val="1"/>
      <w:numFmt w:val="decimal"/>
      <w:lvlText w:val="%7."/>
      <w:lvlJc w:val="left"/>
      <w:pPr>
        <w:tabs>
          <w:tab w:val="num" w:pos="5130"/>
        </w:tabs>
        <w:ind w:left="5130" w:hanging="360"/>
      </w:pPr>
      <w:rPr>
        <w:rFonts w:hint="default"/>
      </w:rPr>
    </w:lvl>
    <w:lvl w:ilvl="7">
      <w:start w:val="1"/>
      <w:numFmt w:val="decimal"/>
      <w:lvlText w:val="%8."/>
      <w:lvlJc w:val="left"/>
      <w:pPr>
        <w:tabs>
          <w:tab w:val="num" w:pos="5850"/>
        </w:tabs>
        <w:ind w:left="5850" w:hanging="360"/>
      </w:pPr>
      <w:rPr>
        <w:rFonts w:hint="default"/>
      </w:rPr>
    </w:lvl>
    <w:lvl w:ilvl="8">
      <w:start w:val="1"/>
      <w:numFmt w:val="decimal"/>
      <w:lvlText w:val="%9."/>
      <w:lvlJc w:val="left"/>
      <w:pPr>
        <w:tabs>
          <w:tab w:val="num" w:pos="6570"/>
        </w:tabs>
        <w:ind w:left="6570" w:hanging="360"/>
      </w:pPr>
      <w:rPr>
        <w:rFonts w:hint="default"/>
      </w:rPr>
    </w:lvl>
  </w:abstractNum>
  <w:abstractNum w:abstractNumId="84" w15:restartNumberingAfterBreak="0">
    <w:nsid w:val="754D58C3"/>
    <w:multiLevelType w:val="hybridMultilevel"/>
    <w:tmpl w:val="28DE5A6A"/>
    <w:lvl w:ilvl="0" w:tplc="480ECFD8">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85" w15:restartNumberingAfterBreak="0">
    <w:nsid w:val="76101A3A"/>
    <w:multiLevelType w:val="multilevel"/>
    <w:tmpl w:val="A08CC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75433B5"/>
    <w:multiLevelType w:val="multilevel"/>
    <w:tmpl w:val="A9B64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7D02D80"/>
    <w:multiLevelType w:val="hybridMultilevel"/>
    <w:tmpl w:val="C5F2833C"/>
    <w:lvl w:ilvl="0" w:tplc="480ECFD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DA15FB"/>
    <w:multiLevelType w:val="hybridMultilevel"/>
    <w:tmpl w:val="843A185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9" w15:restartNumberingAfterBreak="0">
    <w:nsid w:val="7A27077B"/>
    <w:multiLevelType w:val="hybridMultilevel"/>
    <w:tmpl w:val="6890C2AA"/>
    <w:lvl w:ilvl="0" w:tplc="04090001">
      <w:start w:val="1"/>
      <w:numFmt w:val="bullet"/>
      <w:lvlText w:val=""/>
      <w:lvlJc w:val="left"/>
      <w:pPr>
        <w:ind w:left="990" w:hanging="360"/>
      </w:pPr>
      <w:rPr>
        <w:rFonts w:ascii="Symbol" w:hAnsi="Symbol" w:hint="default"/>
      </w:rPr>
    </w:lvl>
    <w:lvl w:ilvl="1" w:tplc="FFFFFFFF" w:tentative="1">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90" w15:restartNumberingAfterBreak="0">
    <w:nsid w:val="7D270E77"/>
    <w:multiLevelType w:val="multilevel"/>
    <w:tmpl w:val="2AE8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2D793A"/>
    <w:multiLevelType w:val="hybridMultilevel"/>
    <w:tmpl w:val="6B7498D8"/>
    <w:lvl w:ilvl="0" w:tplc="4F4C70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484967"/>
    <w:multiLevelType w:val="multilevel"/>
    <w:tmpl w:val="5094C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58026610">
    <w:abstractNumId w:val="31"/>
  </w:num>
  <w:num w:numId="2" w16cid:durableId="339049152">
    <w:abstractNumId w:val="1"/>
  </w:num>
  <w:num w:numId="3" w16cid:durableId="1460496357">
    <w:abstractNumId w:val="0"/>
  </w:num>
  <w:num w:numId="4" w16cid:durableId="1649162111">
    <w:abstractNumId w:val="63"/>
  </w:num>
  <w:num w:numId="5" w16cid:durableId="793987761">
    <w:abstractNumId w:val="59"/>
  </w:num>
  <w:num w:numId="6" w16cid:durableId="1306932726">
    <w:abstractNumId w:val="58"/>
  </w:num>
  <w:num w:numId="7" w16cid:durableId="2007898487">
    <w:abstractNumId w:val="7"/>
  </w:num>
  <w:num w:numId="8" w16cid:durableId="329137992">
    <w:abstractNumId w:val="26"/>
  </w:num>
  <w:num w:numId="9" w16cid:durableId="562327241">
    <w:abstractNumId w:val="35"/>
  </w:num>
  <w:num w:numId="10" w16cid:durableId="1862546101">
    <w:abstractNumId w:val="27"/>
  </w:num>
  <w:num w:numId="11" w16cid:durableId="56517874">
    <w:abstractNumId w:val="68"/>
  </w:num>
  <w:num w:numId="12" w16cid:durableId="184246020">
    <w:abstractNumId w:val="38"/>
  </w:num>
  <w:num w:numId="13" w16cid:durableId="1047755608">
    <w:abstractNumId w:val="66"/>
  </w:num>
  <w:num w:numId="14" w16cid:durableId="1372026259">
    <w:abstractNumId w:val="3"/>
  </w:num>
  <w:num w:numId="15" w16cid:durableId="642124023">
    <w:abstractNumId w:val="61"/>
  </w:num>
  <w:num w:numId="16" w16cid:durableId="1038050282">
    <w:abstractNumId w:val="67"/>
  </w:num>
  <w:num w:numId="17" w16cid:durableId="357587750">
    <w:abstractNumId w:val="85"/>
  </w:num>
  <w:num w:numId="18" w16cid:durableId="951590312">
    <w:abstractNumId w:val="79"/>
  </w:num>
  <w:num w:numId="19" w16cid:durableId="1102729048">
    <w:abstractNumId w:val="72"/>
  </w:num>
  <w:num w:numId="20" w16cid:durableId="2126733914">
    <w:abstractNumId w:val="65"/>
  </w:num>
  <w:num w:numId="21" w16cid:durableId="2051681702">
    <w:abstractNumId w:val="86"/>
  </w:num>
  <w:num w:numId="22" w16cid:durableId="514342736">
    <w:abstractNumId w:val="92"/>
  </w:num>
  <w:num w:numId="23" w16cid:durableId="258686500">
    <w:abstractNumId w:val="90"/>
  </w:num>
  <w:num w:numId="24" w16cid:durableId="1738701866">
    <w:abstractNumId w:val="51"/>
  </w:num>
  <w:num w:numId="25" w16cid:durableId="528302304">
    <w:abstractNumId w:val="74"/>
  </w:num>
  <w:num w:numId="26" w16cid:durableId="1014115280">
    <w:abstractNumId w:val="17"/>
  </w:num>
  <w:num w:numId="27" w16cid:durableId="1170098498">
    <w:abstractNumId w:val="37"/>
  </w:num>
  <w:num w:numId="28" w16cid:durableId="198234126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4332493">
    <w:abstractNumId w:val="71"/>
  </w:num>
  <w:num w:numId="30" w16cid:durableId="1770731950">
    <w:abstractNumId w:val="6"/>
  </w:num>
  <w:num w:numId="31" w16cid:durableId="9939205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8451642">
    <w:abstractNumId w:val="73"/>
  </w:num>
  <w:num w:numId="33" w16cid:durableId="713505183">
    <w:abstractNumId w:val="49"/>
  </w:num>
  <w:num w:numId="34" w16cid:durableId="86579380">
    <w:abstractNumId w:val="84"/>
  </w:num>
  <w:num w:numId="35" w16cid:durableId="118569887">
    <w:abstractNumId w:val="78"/>
  </w:num>
  <w:num w:numId="36" w16cid:durableId="517233429">
    <w:abstractNumId w:val="39"/>
  </w:num>
  <w:num w:numId="37" w16cid:durableId="199754333">
    <w:abstractNumId w:val="32"/>
  </w:num>
  <w:num w:numId="38" w16cid:durableId="1228347693">
    <w:abstractNumId w:val="87"/>
  </w:num>
  <w:num w:numId="39" w16cid:durableId="2141023505">
    <w:abstractNumId w:val="76"/>
  </w:num>
  <w:num w:numId="40" w16cid:durableId="1787701767">
    <w:abstractNumId w:val="18"/>
  </w:num>
  <w:num w:numId="41" w16cid:durableId="1536843202">
    <w:abstractNumId w:val="36"/>
  </w:num>
  <w:num w:numId="42" w16cid:durableId="788277017">
    <w:abstractNumId w:val="34"/>
  </w:num>
  <w:num w:numId="43" w16cid:durableId="1695183360">
    <w:abstractNumId w:val="52"/>
  </w:num>
  <w:num w:numId="44" w16cid:durableId="1306009980">
    <w:abstractNumId w:val="41"/>
  </w:num>
  <w:num w:numId="45" w16cid:durableId="1763985359">
    <w:abstractNumId w:val="45"/>
  </w:num>
  <w:num w:numId="46" w16cid:durableId="543836418">
    <w:abstractNumId w:val="12"/>
  </w:num>
  <w:num w:numId="47" w16cid:durableId="608318088">
    <w:abstractNumId w:val="40"/>
  </w:num>
  <w:num w:numId="48" w16cid:durableId="1115560184">
    <w:abstractNumId w:val="83"/>
  </w:num>
  <w:num w:numId="49" w16cid:durableId="19792063">
    <w:abstractNumId w:val="22"/>
  </w:num>
  <w:num w:numId="50" w16cid:durableId="692343485">
    <w:abstractNumId w:val="69"/>
  </w:num>
  <w:num w:numId="51" w16cid:durableId="1870946699">
    <w:abstractNumId w:val="5"/>
  </w:num>
  <w:num w:numId="52" w16cid:durableId="1265114984">
    <w:abstractNumId w:val="23"/>
  </w:num>
  <w:num w:numId="53" w16cid:durableId="277374728">
    <w:abstractNumId w:val="70"/>
  </w:num>
  <w:num w:numId="54" w16cid:durableId="1592853851">
    <w:abstractNumId w:val="47"/>
  </w:num>
  <w:num w:numId="55" w16cid:durableId="1567380172">
    <w:abstractNumId w:val="13"/>
  </w:num>
  <w:num w:numId="56" w16cid:durableId="1581910906">
    <w:abstractNumId w:val="77"/>
  </w:num>
  <w:num w:numId="57" w16cid:durableId="1639649688">
    <w:abstractNumId w:val="44"/>
  </w:num>
  <w:num w:numId="58" w16cid:durableId="419259536">
    <w:abstractNumId w:val="33"/>
  </w:num>
  <w:num w:numId="59" w16cid:durableId="1016616982">
    <w:abstractNumId w:val="62"/>
  </w:num>
  <w:num w:numId="60" w16cid:durableId="615403257">
    <w:abstractNumId w:val="9"/>
  </w:num>
  <w:num w:numId="61" w16cid:durableId="1920942214">
    <w:abstractNumId w:val="14"/>
  </w:num>
  <w:num w:numId="62" w16cid:durableId="1452939326">
    <w:abstractNumId w:val="82"/>
  </w:num>
  <w:num w:numId="63" w16cid:durableId="1567648182">
    <w:abstractNumId w:val="53"/>
  </w:num>
  <w:num w:numId="64" w16cid:durableId="1757901679">
    <w:abstractNumId w:val="81"/>
  </w:num>
  <w:num w:numId="65" w16cid:durableId="754203187">
    <w:abstractNumId w:val="24"/>
  </w:num>
  <w:num w:numId="66" w16cid:durableId="1289629351">
    <w:abstractNumId w:val="54"/>
  </w:num>
  <w:num w:numId="67" w16cid:durableId="1374117024">
    <w:abstractNumId w:val="80"/>
  </w:num>
  <w:num w:numId="68" w16cid:durableId="661352309">
    <w:abstractNumId w:val="28"/>
  </w:num>
  <w:num w:numId="69" w16cid:durableId="189299639">
    <w:abstractNumId w:val="4"/>
  </w:num>
  <w:num w:numId="70" w16cid:durableId="1388993234">
    <w:abstractNumId w:val="19"/>
  </w:num>
  <w:num w:numId="71" w16cid:durableId="1145045473">
    <w:abstractNumId w:val="55"/>
  </w:num>
  <w:num w:numId="72" w16cid:durableId="129134419">
    <w:abstractNumId w:val="29"/>
  </w:num>
  <w:num w:numId="73" w16cid:durableId="254291116">
    <w:abstractNumId w:val="2"/>
  </w:num>
  <w:num w:numId="74" w16cid:durableId="1358504251">
    <w:abstractNumId w:val="56"/>
  </w:num>
  <w:num w:numId="75" w16cid:durableId="1212109730">
    <w:abstractNumId w:val="48"/>
  </w:num>
  <w:num w:numId="76" w16cid:durableId="1244218216">
    <w:abstractNumId w:val="64"/>
  </w:num>
  <w:num w:numId="77" w16cid:durableId="11298631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221208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467434772">
    <w:abstractNumId w:val="57"/>
  </w:num>
  <w:num w:numId="80" w16cid:durableId="13980698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382557792">
    <w:abstractNumId w:val="60"/>
  </w:num>
  <w:num w:numId="82" w16cid:durableId="824392669">
    <w:abstractNumId w:val="46"/>
  </w:num>
  <w:num w:numId="83" w16cid:durableId="210045284">
    <w:abstractNumId w:val="88"/>
  </w:num>
  <w:num w:numId="84" w16cid:durableId="86971486">
    <w:abstractNumId w:val="21"/>
  </w:num>
  <w:num w:numId="85" w16cid:durableId="1596010647">
    <w:abstractNumId w:val="34"/>
  </w:num>
  <w:num w:numId="86" w16cid:durableId="1231237164">
    <w:abstractNumId w:val="34"/>
  </w:num>
  <w:num w:numId="87" w16cid:durableId="1811900803">
    <w:abstractNumId w:val="11"/>
  </w:num>
  <w:num w:numId="88" w16cid:durableId="1796750840">
    <w:abstractNumId w:val="8"/>
  </w:num>
  <w:num w:numId="89" w16cid:durableId="9451193">
    <w:abstractNumId w:val="15"/>
  </w:num>
  <w:num w:numId="90" w16cid:durableId="1398700901">
    <w:abstractNumId w:val="20"/>
  </w:num>
  <w:num w:numId="91" w16cid:durableId="654720734">
    <w:abstractNumId w:val="10"/>
  </w:num>
  <w:num w:numId="92" w16cid:durableId="659163275">
    <w:abstractNumId w:val="16"/>
  </w:num>
  <w:num w:numId="93" w16cid:durableId="919872193">
    <w:abstractNumId w:val="91"/>
  </w:num>
  <w:num w:numId="94" w16cid:durableId="1625769662">
    <w:abstractNumId w:val="30"/>
  </w:num>
  <w:num w:numId="95" w16cid:durableId="893783789">
    <w:abstractNumId w:val="50"/>
  </w:num>
  <w:num w:numId="96" w16cid:durableId="892472631">
    <w:abstractNumId w:val="42"/>
  </w:num>
  <w:num w:numId="97" w16cid:durableId="223025512">
    <w:abstractNumId w:val="42"/>
  </w:num>
  <w:num w:numId="98" w16cid:durableId="959649854">
    <w:abstractNumId w:val="89"/>
  </w:num>
  <w:num w:numId="99" w16cid:durableId="988905396">
    <w:abstractNumId w:val="75"/>
  </w:num>
  <w:num w:numId="100" w16cid:durableId="1130367884">
    <w:abstractNumId w:val="25"/>
  </w:num>
  <w:num w:numId="101" w16cid:durableId="90471867">
    <w:abstractNumId w:val="43"/>
  </w:num>
  <w:numIdMacAtCleanup w:val="10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ao An Nguyen">
    <w15:presenceInfo w15:providerId="Windows Live" w15:userId="f609c9eb05e8e3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revisionView w:markup="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EF9"/>
    <w:rsid w:val="00000AA5"/>
    <w:rsid w:val="0000141B"/>
    <w:rsid w:val="00003435"/>
    <w:rsid w:val="00004669"/>
    <w:rsid w:val="0000537F"/>
    <w:rsid w:val="00012A4B"/>
    <w:rsid w:val="00013C4C"/>
    <w:rsid w:val="0001680B"/>
    <w:rsid w:val="00020B0D"/>
    <w:rsid w:val="000224BF"/>
    <w:rsid w:val="00035B74"/>
    <w:rsid w:val="00037F3E"/>
    <w:rsid w:val="000415AC"/>
    <w:rsid w:val="00041AE0"/>
    <w:rsid w:val="00043025"/>
    <w:rsid w:val="00054C0D"/>
    <w:rsid w:val="000553ED"/>
    <w:rsid w:val="000631E9"/>
    <w:rsid w:val="0007078F"/>
    <w:rsid w:val="00073008"/>
    <w:rsid w:val="000745CD"/>
    <w:rsid w:val="00085E58"/>
    <w:rsid w:val="00092C84"/>
    <w:rsid w:val="00092F0B"/>
    <w:rsid w:val="0009514F"/>
    <w:rsid w:val="0009734E"/>
    <w:rsid w:val="000A186A"/>
    <w:rsid w:val="000A549E"/>
    <w:rsid w:val="000A6C4A"/>
    <w:rsid w:val="000B08B7"/>
    <w:rsid w:val="000B11C4"/>
    <w:rsid w:val="000B29E4"/>
    <w:rsid w:val="000C0411"/>
    <w:rsid w:val="000C09B3"/>
    <w:rsid w:val="000D1B28"/>
    <w:rsid w:val="000D42F8"/>
    <w:rsid w:val="000D56CD"/>
    <w:rsid w:val="000D7EBD"/>
    <w:rsid w:val="000E0EE9"/>
    <w:rsid w:val="000E57E8"/>
    <w:rsid w:val="000E6AA3"/>
    <w:rsid w:val="000F1D9D"/>
    <w:rsid w:val="000F3072"/>
    <w:rsid w:val="001053AA"/>
    <w:rsid w:val="001057DC"/>
    <w:rsid w:val="00105B31"/>
    <w:rsid w:val="00106318"/>
    <w:rsid w:val="001068C5"/>
    <w:rsid w:val="00106DE0"/>
    <w:rsid w:val="00125C2C"/>
    <w:rsid w:val="00133598"/>
    <w:rsid w:val="001340E1"/>
    <w:rsid w:val="00136271"/>
    <w:rsid w:val="001379FB"/>
    <w:rsid w:val="00140138"/>
    <w:rsid w:val="00144508"/>
    <w:rsid w:val="00147882"/>
    <w:rsid w:val="001501C6"/>
    <w:rsid w:val="001506F1"/>
    <w:rsid w:val="0015184C"/>
    <w:rsid w:val="00151E94"/>
    <w:rsid w:val="00152EB9"/>
    <w:rsid w:val="001530ED"/>
    <w:rsid w:val="00171644"/>
    <w:rsid w:val="001807C3"/>
    <w:rsid w:val="00186681"/>
    <w:rsid w:val="00190330"/>
    <w:rsid w:val="00195EDD"/>
    <w:rsid w:val="0019708C"/>
    <w:rsid w:val="00197BFC"/>
    <w:rsid w:val="001A0CBA"/>
    <w:rsid w:val="001A1587"/>
    <w:rsid w:val="001A3188"/>
    <w:rsid w:val="001A4462"/>
    <w:rsid w:val="001A73C9"/>
    <w:rsid w:val="001B47DF"/>
    <w:rsid w:val="001B65E1"/>
    <w:rsid w:val="001C26BE"/>
    <w:rsid w:val="001D19C7"/>
    <w:rsid w:val="001D3936"/>
    <w:rsid w:val="001D4CF1"/>
    <w:rsid w:val="001D61FF"/>
    <w:rsid w:val="001D70FD"/>
    <w:rsid w:val="001E10CB"/>
    <w:rsid w:val="001E46CF"/>
    <w:rsid w:val="001E7C77"/>
    <w:rsid w:val="001F51AB"/>
    <w:rsid w:val="001F7F8E"/>
    <w:rsid w:val="00206ED1"/>
    <w:rsid w:val="00221BCA"/>
    <w:rsid w:val="002307C6"/>
    <w:rsid w:val="002316FD"/>
    <w:rsid w:val="00234F69"/>
    <w:rsid w:val="002368AC"/>
    <w:rsid w:val="0023743B"/>
    <w:rsid w:val="0023775E"/>
    <w:rsid w:val="002414D5"/>
    <w:rsid w:val="00242D1A"/>
    <w:rsid w:val="00244AF5"/>
    <w:rsid w:val="00250262"/>
    <w:rsid w:val="0025084C"/>
    <w:rsid w:val="00254907"/>
    <w:rsid w:val="002575BA"/>
    <w:rsid w:val="00261337"/>
    <w:rsid w:val="00262B07"/>
    <w:rsid w:val="00264525"/>
    <w:rsid w:val="00265A05"/>
    <w:rsid w:val="00266BEB"/>
    <w:rsid w:val="00266DCB"/>
    <w:rsid w:val="00267401"/>
    <w:rsid w:val="00267B53"/>
    <w:rsid w:val="002740D1"/>
    <w:rsid w:val="00275C58"/>
    <w:rsid w:val="00280751"/>
    <w:rsid w:val="00281B3A"/>
    <w:rsid w:val="00282E85"/>
    <w:rsid w:val="00286AD8"/>
    <w:rsid w:val="0029353D"/>
    <w:rsid w:val="00295673"/>
    <w:rsid w:val="00296245"/>
    <w:rsid w:val="00296A51"/>
    <w:rsid w:val="0029717D"/>
    <w:rsid w:val="00297787"/>
    <w:rsid w:val="002A2A70"/>
    <w:rsid w:val="002A3165"/>
    <w:rsid w:val="002A43A4"/>
    <w:rsid w:val="002A4E97"/>
    <w:rsid w:val="002A51E4"/>
    <w:rsid w:val="002B5571"/>
    <w:rsid w:val="002B5D70"/>
    <w:rsid w:val="002B670B"/>
    <w:rsid w:val="002B6C6D"/>
    <w:rsid w:val="002B74AB"/>
    <w:rsid w:val="002C1D8F"/>
    <w:rsid w:val="002D4CBC"/>
    <w:rsid w:val="002D5B53"/>
    <w:rsid w:val="002E62C1"/>
    <w:rsid w:val="002F0D66"/>
    <w:rsid w:val="002F2C11"/>
    <w:rsid w:val="002F3374"/>
    <w:rsid w:val="002F337E"/>
    <w:rsid w:val="002F3C05"/>
    <w:rsid w:val="002F4589"/>
    <w:rsid w:val="00301009"/>
    <w:rsid w:val="00307136"/>
    <w:rsid w:val="0032060C"/>
    <w:rsid w:val="00320B64"/>
    <w:rsid w:val="003211E0"/>
    <w:rsid w:val="00324D25"/>
    <w:rsid w:val="00324FE1"/>
    <w:rsid w:val="00326E77"/>
    <w:rsid w:val="00330F6E"/>
    <w:rsid w:val="003337BF"/>
    <w:rsid w:val="0033660F"/>
    <w:rsid w:val="00343C12"/>
    <w:rsid w:val="00345163"/>
    <w:rsid w:val="00355E03"/>
    <w:rsid w:val="00356451"/>
    <w:rsid w:val="0036163D"/>
    <w:rsid w:val="003624C6"/>
    <w:rsid w:val="00365156"/>
    <w:rsid w:val="00365E07"/>
    <w:rsid w:val="0036788A"/>
    <w:rsid w:val="003741A9"/>
    <w:rsid w:val="00374F35"/>
    <w:rsid w:val="0038247A"/>
    <w:rsid w:val="00383386"/>
    <w:rsid w:val="00385829"/>
    <w:rsid w:val="00386706"/>
    <w:rsid w:val="00390003"/>
    <w:rsid w:val="00395006"/>
    <w:rsid w:val="003951B8"/>
    <w:rsid w:val="00395221"/>
    <w:rsid w:val="003963AD"/>
    <w:rsid w:val="003A147D"/>
    <w:rsid w:val="003A3218"/>
    <w:rsid w:val="003A67EB"/>
    <w:rsid w:val="003A6EFE"/>
    <w:rsid w:val="003B18BC"/>
    <w:rsid w:val="003B2601"/>
    <w:rsid w:val="003C1028"/>
    <w:rsid w:val="003C3CD9"/>
    <w:rsid w:val="003D1D0A"/>
    <w:rsid w:val="003D5C8C"/>
    <w:rsid w:val="003E00E6"/>
    <w:rsid w:val="003E0E84"/>
    <w:rsid w:val="003E26CD"/>
    <w:rsid w:val="003E3DBD"/>
    <w:rsid w:val="003E70A2"/>
    <w:rsid w:val="003E780F"/>
    <w:rsid w:val="003F0E22"/>
    <w:rsid w:val="003F4A76"/>
    <w:rsid w:val="003F56D3"/>
    <w:rsid w:val="003F730A"/>
    <w:rsid w:val="004033F3"/>
    <w:rsid w:val="00406B66"/>
    <w:rsid w:val="00425740"/>
    <w:rsid w:val="004277B8"/>
    <w:rsid w:val="00432B19"/>
    <w:rsid w:val="00433F04"/>
    <w:rsid w:val="00434793"/>
    <w:rsid w:val="00437D12"/>
    <w:rsid w:val="0044178A"/>
    <w:rsid w:val="0044763A"/>
    <w:rsid w:val="00456695"/>
    <w:rsid w:val="00457646"/>
    <w:rsid w:val="00460EFF"/>
    <w:rsid w:val="004635F3"/>
    <w:rsid w:val="00463EF8"/>
    <w:rsid w:val="00464293"/>
    <w:rsid w:val="004711E8"/>
    <w:rsid w:val="004744F0"/>
    <w:rsid w:val="00476933"/>
    <w:rsid w:val="004774CA"/>
    <w:rsid w:val="00480A7A"/>
    <w:rsid w:val="004817F9"/>
    <w:rsid w:val="00482B94"/>
    <w:rsid w:val="00484BE3"/>
    <w:rsid w:val="00484EE5"/>
    <w:rsid w:val="004A358D"/>
    <w:rsid w:val="004A573B"/>
    <w:rsid w:val="004A612F"/>
    <w:rsid w:val="004A6F6A"/>
    <w:rsid w:val="004B2583"/>
    <w:rsid w:val="004B4343"/>
    <w:rsid w:val="004C6E1E"/>
    <w:rsid w:val="004C73AE"/>
    <w:rsid w:val="004C7521"/>
    <w:rsid w:val="004D0AAB"/>
    <w:rsid w:val="004D3B15"/>
    <w:rsid w:val="004D51C3"/>
    <w:rsid w:val="004E3A14"/>
    <w:rsid w:val="004F3659"/>
    <w:rsid w:val="004F3B92"/>
    <w:rsid w:val="00503A84"/>
    <w:rsid w:val="005047D2"/>
    <w:rsid w:val="005052CD"/>
    <w:rsid w:val="0051253F"/>
    <w:rsid w:val="005261AB"/>
    <w:rsid w:val="005279B6"/>
    <w:rsid w:val="005377A9"/>
    <w:rsid w:val="00537D10"/>
    <w:rsid w:val="00552760"/>
    <w:rsid w:val="00557CBA"/>
    <w:rsid w:val="00566B4A"/>
    <w:rsid w:val="005821E5"/>
    <w:rsid w:val="0058463E"/>
    <w:rsid w:val="005862F5"/>
    <w:rsid w:val="00590213"/>
    <w:rsid w:val="005A50F3"/>
    <w:rsid w:val="005B16F3"/>
    <w:rsid w:val="005B2ADA"/>
    <w:rsid w:val="005B3E61"/>
    <w:rsid w:val="005B5D40"/>
    <w:rsid w:val="005B6105"/>
    <w:rsid w:val="005C1A45"/>
    <w:rsid w:val="005C7F29"/>
    <w:rsid w:val="005D0D07"/>
    <w:rsid w:val="005D5973"/>
    <w:rsid w:val="005D6B36"/>
    <w:rsid w:val="005E7B56"/>
    <w:rsid w:val="005F7A2E"/>
    <w:rsid w:val="00600C34"/>
    <w:rsid w:val="00602F79"/>
    <w:rsid w:val="0061103B"/>
    <w:rsid w:val="0061185B"/>
    <w:rsid w:val="00611C59"/>
    <w:rsid w:val="00630C4A"/>
    <w:rsid w:val="00635FE8"/>
    <w:rsid w:val="00636A63"/>
    <w:rsid w:val="006412F3"/>
    <w:rsid w:val="006437F9"/>
    <w:rsid w:val="00647761"/>
    <w:rsid w:val="00647F50"/>
    <w:rsid w:val="006502F3"/>
    <w:rsid w:val="00650464"/>
    <w:rsid w:val="00657403"/>
    <w:rsid w:val="00661960"/>
    <w:rsid w:val="006630E7"/>
    <w:rsid w:val="006634DC"/>
    <w:rsid w:val="00663961"/>
    <w:rsid w:val="006667DA"/>
    <w:rsid w:val="00667A80"/>
    <w:rsid w:val="0067124D"/>
    <w:rsid w:val="00673F49"/>
    <w:rsid w:val="0068732B"/>
    <w:rsid w:val="006919F7"/>
    <w:rsid w:val="00693AED"/>
    <w:rsid w:val="00694486"/>
    <w:rsid w:val="006962E3"/>
    <w:rsid w:val="006A127E"/>
    <w:rsid w:val="006A1453"/>
    <w:rsid w:val="006A19C0"/>
    <w:rsid w:val="006A387B"/>
    <w:rsid w:val="006A4636"/>
    <w:rsid w:val="006A6446"/>
    <w:rsid w:val="006B02C3"/>
    <w:rsid w:val="006B2D8D"/>
    <w:rsid w:val="006B7CFB"/>
    <w:rsid w:val="006C23EF"/>
    <w:rsid w:val="006C4188"/>
    <w:rsid w:val="006C57F4"/>
    <w:rsid w:val="006D13D3"/>
    <w:rsid w:val="006D1A05"/>
    <w:rsid w:val="006D33F5"/>
    <w:rsid w:val="006D48C8"/>
    <w:rsid w:val="006D5698"/>
    <w:rsid w:val="006E2BCE"/>
    <w:rsid w:val="006E3E89"/>
    <w:rsid w:val="006F1DD2"/>
    <w:rsid w:val="006F3C54"/>
    <w:rsid w:val="006F793F"/>
    <w:rsid w:val="00700366"/>
    <w:rsid w:val="007036FF"/>
    <w:rsid w:val="00706E04"/>
    <w:rsid w:val="00710E85"/>
    <w:rsid w:val="007119B7"/>
    <w:rsid w:val="00715BC1"/>
    <w:rsid w:val="00720AF6"/>
    <w:rsid w:val="007227B4"/>
    <w:rsid w:val="007239F4"/>
    <w:rsid w:val="00730FFB"/>
    <w:rsid w:val="0073155E"/>
    <w:rsid w:val="00734D0F"/>
    <w:rsid w:val="00735040"/>
    <w:rsid w:val="0073792B"/>
    <w:rsid w:val="007427AE"/>
    <w:rsid w:val="00745060"/>
    <w:rsid w:val="007500E7"/>
    <w:rsid w:val="007548E5"/>
    <w:rsid w:val="00757493"/>
    <w:rsid w:val="00760BBB"/>
    <w:rsid w:val="007621BA"/>
    <w:rsid w:val="00766748"/>
    <w:rsid w:val="00771E8D"/>
    <w:rsid w:val="00794D58"/>
    <w:rsid w:val="007B217A"/>
    <w:rsid w:val="007B2F19"/>
    <w:rsid w:val="007B47F4"/>
    <w:rsid w:val="007D1CB2"/>
    <w:rsid w:val="007D4840"/>
    <w:rsid w:val="007D566F"/>
    <w:rsid w:val="007D6062"/>
    <w:rsid w:val="007D7EDE"/>
    <w:rsid w:val="007E5D24"/>
    <w:rsid w:val="007E5DB6"/>
    <w:rsid w:val="007E7724"/>
    <w:rsid w:val="007F15F2"/>
    <w:rsid w:val="007F309C"/>
    <w:rsid w:val="007F393A"/>
    <w:rsid w:val="0080116A"/>
    <w:rsid w:val="008038DB"/>
    <w:rsid w:val="00810F1F"/>
    <w:rsid w:val="00811298"/>
    <w:rsid w:val="00814438"/>
    <w:rsid w:val="00824399"/>
    <w:rsid w:val="008274BF"/>
    <w:rsid w:val="008343BB"/>
    <w:rsid w:val="0083576F"/>
    <w:rsid w:val="00837541"/>
    <w:rsid w:val="008400D1"/>
    <w:rsid w:val="00841319"/>
    <w:rsid w:val="00841B66"/>
    <w:rsid w:val="00843193"/>
    <w:rsid w:val="00844827"/>
    <w:rsid w:val="00847D95"/>
    <w:rsid w:val="00850DBC"/>
    <w:rsid w:val="00854409"/>
    <w:rsid w:val="008553DD"/>
    <w:rsid w:val="00860E8C"/>
    <w:rsid w:val="0086103F"/>
    <w:rsid w:val="00870522"/>
    <w:rsid w:val="00874438"/>
    <w:rsid w:val="00875161"/>
    <w:rsid w:val="008775E1"/>
    <w:rsid w:val="00882251"/>
    <w:rsid w:val="008942D3"/>
    <w:rsid w:val="008A0305"/>
    <w:rsid w:val="008A0604"/>
    <w:rsid w:val="008A0A02"/>
    <w:rsid w:val="008A5A2A"/>
    <w:rsid w:val="008B26CD"/>
    <w:rsid w:val="008B2BF2"/>
    <w:rsid w:val="008B6343"/>
    <w:rsid w:val="008B7903"/>
    <w:rsid w:val="008D7F73"/>
    <w:rsid w:val="008E383C"/>
    <w:rsid w:val="008E4F0B"/>
    <w:rsid w:val="008E5E0B"/>
    <w:rsid w:val="008E668A"/>
    <w:rsid w:val="008E67BA"/>
    <w:rsid w:val="008E684C"/>
    <w:rsid w:val="008F1735"/>
    <w:rsid w:val="008F2BBB"/>
    <w:rsid w:val="0090642E"/>
    <w:rsid w:val="00907014"/>
    <w:rsid w:val="00907901"/>
    <w:rsid w:val="00911B56"/>
    <w:rsid w:val="009127FF"/>
    <w:rsid w:val="00917361"/>
    <w:rsid w:val="00922610"/>
    <w:rsid w:val="009245C5"/>
    <w:rsid w:val="00926FA4"/>
    <w:rsid w:val="00927B67"/>
    <w:rsid w:val="00927FE7"/>
    <w:rsid w:val="00931F29"/>
    <w:rsid w:val="00942A2E"/>
    <w:rsid w:val="0094379C"/>
    <w:rsid w:val="00947DE4"/>
    <w:rsid w:val="00956E64"/>
    <w:rsid w:val="00972928"/>
    <w:rsid w:val="009743D1"/>
    <w:rsid w:val="009759B4"/>
    <w:rsid w:val="0097668C"/>
    <w:rsid w:val="00976AB8"/>
    <w:rsid w:val="00976EB5"/>
    <w:rsid w:val="00977B5A"/>
    <w:rsid w:val="00977D8F"/>
    <w:rsid w:val="00980A7D"/>
    <w:rsid w:val="009845FE"/>
    <w:rsid w:val="0098555D"/>
    <w:rsid w:val="00991C8F"/>
    <w:rsid w:val="00992794"/>
    <w:rsid w:val="009956E0"/>
    <w:rsid w:val="00995F6B"/>
    <w:rsid w:val="00996DE9"/>
    <w:rsid w:val="009A5396"/>
    <w:rsid w:val="009A5411"/>
    <w:rsid w:val="009A6701"/>
    <w:rsid w:val="009B1843"/>
    <w:rsid w:val="009C0D03"/>
    <w:rsid w:val="009C1761"/>
    <w:rsid w:val="009C2392"/>
    <w:rsid w:val="009C46A1"/>
    <w:rsid w:val="009C56EE"/>
    <w:rsid w:val="009D0058"/>
    <w:rsid w:val="009D05AF"/>
    <w:rsid w:val="009D1084"/>
    <w:rsid w:val="009D21D2"/>
    <w:rsid w:val="009D22FB"/>
    <w:rsid w:val="009D46F4"/>
    <w:rsid w:val="009E26CC"/>
    <w:rsid w:val="009E5D32"/>
    <w:rsid w:val="009E5EF9"/>
    <w:rsid w:val="009E7991"/>
    <w:rsid w:val="009F0F5C"/>
    <w:rsid w:val="009F21D0"/>
    <w:rsid w:val="009F5D2D"/>
    <w:rsid w:val="009F70F3"/>
    <w:rsid w:val="009F7EF8"/>
    <w:rsid w:val="00A01F7E"/>
    <w:rsid w:val="00A01F82"/>
    <w:rsid w:val="00A060AF"/>
    <w:rsid w:val="00A07285"/>
    <w:rsid w:val="00A07987"/>
    <w:rsid w:val="00A10A61"/>
    <w:rsid w:val="00A11AC0"/>
    <w:rsid w:val="00A124A9"/>
    <w:rsid w:val="00A14F47"/>
    <w:rsid w:val="00A16326"/>
    <w:rsid w:val="00A17DAE"/>
    <w:rsid w:val="00A21D5D"/>
    <w:rsid w:val="00A23F6D"/>
    <w:rsid w:val="00A25540"/>
    <w:rsid w:val="00A33D81"/>
    <w:rsid w:val="00A34992"/>
    <w:rsid w:val="00A4519A"/>
    <w:rsid w:val="00A4656A"/>
    <w:rsid w:val="00A51E7F"/>
    <w:rsid w:val="00A53E31"/>
    <w:rsid w:val="00A649B3"/>
    <w:rsid w:val="00A65A70"/>
    <w:rsid w:val="00A71CF2"/>
    <w:rsid w:val="00A76D08"/>
    <w:rsid w:val="00A80851"/>
    <w:rsid w:val="00A843D9"/>
    <w:rsid w:val="00A846AE"/>
    <w:rsid w:val="00A91716"/>
    <w:rsid w:val="00A91C75"/>
    <w:rsid w:val="00A94E8D"/>
    <w:rsid w:val="00A968F1"/>
    <w:rsid w:val="00AA0BCA"/>
    <w:rsid w:val="00AA5476"/>
    <w:rsid w:val="00AA7F46"/>
    <w:rsid w:val="00AB0F35"/>
    <w:rsid w:val="00AB2E0B"/>
    <w:rsid w:val="00AB4DD4"/>
    <w:rsid w:val="00AB7AB5"/>
    <w:rsid w:val="00AC12C2"/>
    <w:rsid w:val="00AC6037"/>
    <w:rsid w:val="00AD128D"/>
    <w:rsid w:val="00AD4962"/>
    <w:rsid w:val="00AD6368"/>
    <w:rsid w:val="00AD6EC8"/>
    <w:rsid w:val="00AD78D4"/>
    <w:rsid w:val="00AD79BD"/>
    <w:rsid w:val="00AE4A48"/>
    <w:rsid w:val="00AE7019"/>
    <w:rsid w:val="00AF112D"/>
    <w:rsid w:val="00AF4014"/>
    <w:rsid w:val="00AF53B7"/>
    <w:rsid w:val="00AF6D52"/>
    <w:rsid w:val="00AF7C4F"/>
    <w:rsid w:val="00B00520"/>
    <w:rsid w:val="00B01195"/>
    <w:rsid w:val="00B040D2"/>
    <w:rsid w:val="00B0438A"/>
    <w:rsid w:val="00B065EE"/>
    <w:rsid w:val="00B066DB"/>
    <w:rsid w:val="00B1007B"/>
    <w:rsid w:val="00B13B03"/>
    <w:rsid w:val="00B15F1C"/>
    <w:rsid w:val="00B22E4F"/>
    <w:rsid w:val="00B23CEE"/>
    <w:rsid w:val="00B24416"/>
    <w:rsid w:val="00B24B7A"/>
    <w:rsid w:val="00B25AD9"/>
    <w:rsid w:val="00B31AD3"/>
    <w:rsid w:val="00B34FDE"/>
    <w:rsid w:val="00B417C1"/>
    <w:rsid w:val="00B418CA"/>
    <w:rsid w:val="00B44E6E"/>
    <w:rsid w:val="00B54ACE"/>
    <w:rsid w:val="00B55FA2"/>
    <w:rsid w:val="00B56C1D"/>
    <w:rsid w:val="00B57991"/>
    <w:rsid w:val="00B57B38"/>
    <w:rsid w:val="00B70FE4"/>
    <w:rsid w:val="00B8639E"/>
    <w:rsid w:val="00B9653F"/>
    <w:rsid w:val="00BA24C5"/>
    <w:rsid w:val="00BA2B62"/>
    <w:rsid w:val="00BA5297"/>
    <w:rsid w:val="00BA5368"/>
    <w:rsid w:val="00BA7CBE"/>
    <w:rsid w:val="00BB069B"/>
    <w:rsid w:val="00BB3A04"/>
    <w:rsid w:val="00BB3BCC"/>
    <w:rsid w:val="00BB466E"/>
    <w:rsid w:val="00BB4831"/>
    <w:rsid w:val="00BB5248"/>
    <w:rsid w:val="00BB5869"/>
    <w:rsid w:val="00BB7F2A"/>
    <w:rsid w:val="00BC400C"/>
    <w:rsid w:val="00BC5EC7"/>
    <w:rsid w:val="00BD1D48"/>
    <w:rsid w:val="00BE1185"/>
    <w:rsid w:val="00BE1383"/>
    <w:rsid w:val="00BE4833"/>
    <w:rsid w:val="00BF0C88"/>
    <w:rsid w:val="00BF1491"/>
    <w:rsid w:val="00BF1928"/>
    <w:rsid w:val="00BF3913"/>
    <w:rsid w:val="00BF3E74"/>
    <w:rsid w:val="00BF53BC"/>
    <w:rsid w:val="00BF57B3"/>
    <w:rsid w:val="00C005CF"/>
    <w:rsid w:val="00C0258F"/>
    <w:rsid w:val="00C061ED"/>
    <w:rsid w:val="00C074B8"/>
    <w:rsid w:val="00C0765C"/>
    <w:rsid w:val="00C163E6"/>
    <w:rsid w:val="00C21EFE"/>
    <w:rsid w:val="00C30663"/>
    <w:rsid w:val="00C3316B"/>
    <w:rsid w:val="00C40265"/>
    <w:rsid w:val="00C41973"/>
    <w:rsid w:val="00C47016"/>
    <w:rsid w:val="00C5143D"/>
    <w:rsid w:val="00C527F3"/>
    <w:rsid w:val="00C536D8"/>
    <w:rsid w:val="00C5447B"/>
    <w:rsid w:val="00C613A4"/>
    <w:rsid w:val="00C62B53"/>
    <w:rsid w:val="00C73D9D"/>
    <w:rsid w:val="00C76AFF"/>
    <w:rsid w:val="00C77FEF"/>
    <w:rsid w:val="00C825E4"/>
    <w:rsid w:val="00C870B9"/>
    <w:rsid w:val="00C87DC4"/>
    <w:rsid w:val="00C95274"/>
    <w:rsid w:val="00CA3977"/>
    <w:rsid w:val="00CA5133"/>
    <w:rsid w:val="00CB1158"/>
    <w:rsid w:val="00CB18E3"/>
    <w:rsid w:val="00CB3F1A"/>
    <w:rsid w:val="00CB57BC"/>
    <w:rsid w:val="00CC7B9F"/>
    <w:rsid w:val="00CD0683"/>
    <w:rsid w:val="00CE625A"/>
    <w:rsid w:val="00CE6529"/>
    <w:rsid w:val="00CE7F28"/>
    <w:rsid w:val="00CF01B9"/>
    <w:rsid w:val="00CF39D2"/>
    <w:rsid w:val="00CF7001"/>
    <w:rsid w:val="00CF7209"/>
    <w:rsid w:val="00D00523"/>
    <w:rsid w:val="00D00F7B"/>
    <w:rsid w:val="00D01FEA"/>
    <w:rsid w:val="00D05498"/>
    <w:rsid w:val="00D124C0"/>
    <w:rsid w:val="00D26767"/>
    <w:rsid w:val="00D31005"/>
    <w:rsid w:val="00D318CD"/>
    <w:rsid w:val="00D31985"/>
    <w:rsid w:val="00D32BE8"/>
    <w:rsid w:val="00D37E0B"/>
    <w:rsid w:val="00D4699D"/>
    <w:rsid w:val="00D525A0"/>
    <w:rsid w:val="00D573CF"/>
    <w:rsid w:val="00D64D4C"/>
    <w:rsid w:val="00D65A0C"/>
    <w:rsid w:val="00D660DB"/>
    <w:rsid w:val="00D703F1"/>
    <w:rsid w:val="00D8149C"/>
    <w:rsid w:val="00D90C1B"/>
    <w:rsid w:val="00D91987"/>
    <w:rsid w:val="00D92669"/>
    <w:rsid w:val="00D92BD5"/>
    <w:rsid w:val="00D935A6"/>
    <w:rsid w:val="00D93DC1"/>
    <w:rsid w:val="00DA173D"/>
    <w:rsid w:val="00DA3AAF"/>
    <w:rsid w:val="00DA4DC2"/>
    <w:rsid w:val="00DA663F"/>
    <w:rsid w:val="00DB2276"/>
    <w:rsid w:val="00DB6AAB"/>
    <w:rsid w:val="00DC3262"/>
    <w:rsid w:val="00DC5488"/>
    <w:rsid w:val="00DC59A8"/>
    <w:rsid w:val="00DC75CD"/>
    <w:rsid w:val="00DC793A"/>
    <w:rsid w:val="00DD1A21"/>
    <w:rsid w:val="00DD77F5"/>
    <w:rsid w:val="00DE0CC4"/>
    <w:rsid w:val="00DE1E33"/>
    <w:rsid w:val="00DE2286"/>
    <w:rsid w:val="00DE7C1C"/>
    <w:rsid w:val="00DF774D"/>
    <w:rsid w:val="00E01EB3"/>
    <w:rsid w:val="00E04A4F"/>
    <w:rsid w:val="00E05522"/>
    <w:rsid w:val="00E0636F"/>
    <w:rsid w:val="00E066D4"/>
    <w:rsid w:val="00E1064D"/>
    <w:rsid w:val="00E208C6"/>
    <w:rsid w:val="00E2120D"/>
    <w:rsid w:val="00E2649B"/>
    <w:rsid w:val="00E27939"/>
    <w:rsid w:val="00E301F5"/>
    <w:rsid w:val="00E31318"/>
    <w:rsid w:val="00E31F0A"/>
    <w:rsid w:val="00E32FC7"/>
    <w:rsid w:val="00E3335D"/>
    <w:rsid w:val="00E34D3D"/>
    <w:rsid w:val="00E35CDD"/>
    <w:rsid w:val="00E373B9"/>
    <w:rsid w:val="00E3759C"/>
    <w:rsid w:val="00E42AFF"/>
    <w:rsid w:val="00E46532"/>
    <w:rsid w:val="00E509B6"/>
    <w:rsid w:val="00E53946"/>
    <w:rsid w:val="00E55E58"/>
    <w:rsid w:val="00E60048"/>
    <w:rsid w:val="00E603BC"/>
    <w:rsid w:val="00E60EEF"/>
    <w:rsid w:val="00E656C0"/>
    <w:rsid w:val="00E673C1"/>
    <w:rsid w:val="00E70219"/>
    <w:rsid w:val="00E70246"/>
    <w:rsid w:val="00E7027A"/>
    <w:rsid w:val="00E7062B"/>
    <w:rsid w:val="00E7219E"/>
    <w:rsid w:val="00E77834"/>
    <w:rsid w:val="00E93A35"/>
    <w:rsid w:val="00E967B3"/>
    <w:rsid w:val="00EA29EA"/>
    <w:rsid w:val="00EC0B64"/>
    <w:rsid w:val="00EC6362"/>
    <w:rsid w:val="00EE5511"/>
    <w:rsid w:val="00EE74BA"/>
    <w:rsid w:val="00EF0D82"/>
    <w:rsid w:val="00EF39EF"/>
    <w:rsid w:val="00F05C3B"/>
    <w:rsid w:val="00F07BBD"/>
    <w:rsid w:val="00F22207"/>
    <w:rsid w:val="00F24AED"/>
    <w:rsid w:val="00F250DF"/>
    <w:rsid w:val="00F26458"/>
    <w:rsid w:val="00F30C89"/>
    <w:rsid w:val="00F30CC2"/>
    <w:rsid w:val="00F33CFE"/>
    <w:rsid w:val="00F37029"/>
    <w:rsid w:val="00F3770C"/>
    <w:rsid w:val="00F42209"/>
    <w:rsid w:val="00F45582"/>
    <w:rsid w:val="00F46544"/>
    <w:rsid w:val="00F5190D"/>
    <w:rsid w:val="00F638E6"/>
    <w:rsid w:val="00F71820"/>
    <w:rsid w:val="00F728A3"/>
    <w:rsid w:val="00F75CAA"/>
    <w:rsid w:val="00F76FC3"/>
    <w:rsid w:val="00F80053"/>
    <w:rsid w:val="00F80C4D"/>
    <w:rsid w:val="00F81DD6"/>
    <w:rsid w:val="00F82C9D"/>
    <w:rsid w:val="00F96298"/>
    <w:rsid w:val="00FA2739"/>
    <w:rsid w:val="00FA5EE9"/>
    <w:rsid w:val="00FB2FA0"/>
    <w:rsid w:val="00FB3C2D"/>
    <w:rsid w:val="00FD5754"/>
    <w:rsid w:val="00FE1EB8"/>
    <w:rsid w:val="00FE7CFD"/>
    <w:rsid w:val="00FF291A"/>
    <w:rsid w:val="00FF3EB3"/>
    <w:rsid w:val="00FF4C3A"/>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145D6"/>
  <w15:chartTrackingRefBased/>
  <w15:docId w15:val="{6BCB66C0-ABE9-4E22-805F-FE8CA1785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362"/>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AD6368"/>
    <w:pPr>
      <w:keepNext/>
      <w:numPr>
        <w:numId w:val="42"/>
      </w:numPr>
      <w:jc w:val="center"/>
      <w:outlineLvl w:val="0"/>
    </w:pPr>
    <w:rPr>
      <w:b/>
    </w:rPr>
  </w:style>
  <w:style w:type="paragraph" w:styleId="Heading2">
    <w:name w:val="heading 2"/>
    <w:basedOn w:val="Normal"/>
    <w:next w:val="Normal"/>
    <w:link w:val="Heading2Char"/>
    <w:autoRedefine/>
    <w:unhideWhenUsed/>
    <w:qFormat/>
    <w:rsid w:val="006634DC"/>
    <w:pPr>
      <w:keepNext/>
      <w:numPr>
        <w:ilvl w:val="1"/>
        <w:numId w:val="42"/>
      </w:numPr>
      <w:spacing w:before="120" w:after="120" w:line="360" w:lineRule="auto"/>
      <w:outlineLvl w:val="1"/>
    </w:pPr>
    <w:rPr>
      <w:rFonts w:eastAsia="SimSun"/>
      <w:b/>
    </w:rPr>
  </w:style>
  <w:style w:type="paragraph" w:styleId="Heading3">
    <w:name w:val="heading 3"/>
    <w:basedOn w:val="Normal"/>
    <w:next w:val="Normal"/>
    <w:link w:val="Heading3Char"/>
    <w:uiPriority w:val="9"/>
    <w:unhideWhenUsed/>
    <w:qFormat/>
    <w:rsid w:val="00E2120D"/>
    <w:pPr>
      <w:keepNext/>
      <w:keepLines/>
      <w:numPr>
        <w:ilvl w:val="2"/>
        <w:numId w:val="42"/>
      </w:numPr>
      <w:spacing w:line="360" w:lineRule="auto"/>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E2120D"/>
    <w:pPr>
      <w:keepNext/>
      <w:keepLines/>
      <w:numPr>
        <w:ilvl w:val="3"/>
        <w:numId w:val="42"/>
      </w:numPr>
      <w:spacing w:line="360" w:lineRule="auto"/>
      <w:outlineLvl w:val="3"/>
    </w:pPr>
    <w:rPr>
      <w:rFonts w:eastAsia="SimSun"/>
      <w:b/>
      <w:bCs/>
      <w:i/>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42"/>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42"/>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42"/>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42"/>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42"/>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D6368"/>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6634DC"/>
    <w:rPr>
      <w:rFonts w:ascii="Times New Roman" w:eastAsia="SimSun" w:hAnsi="Times New Roman" w:cs="Times New Roman"/>
      <w:b/>
      <w:sz w:val="26"/>
      <w:szCs w:val="24"/>
    </w:rPr>
  </w:style>
  <w:style w:type="character" w:customStyle="1" w:styleId="Heading3Char">
    <w:name w:val="Heading 3 Char"/>
    <w:basedOn w:val="DefaultParagraphFont"/>
    <w:link w:val="Heading3"/>
    <w:uiPriority w:val="9"/>
    <w:rsid w:val="00E2120D"/>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E2120D"/>
    <w:rPr>
      <w:rFonts w:ascii="Times New Roman" w:eastAsia="SimSun" w:hAnsi="Times New Roman" w:cs="Times New Roman"/>
      <w:b/>
      <w:bCs/>
      <w:i/>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2D4CBC"/>
    <w:pPr>
      <w:tabs>
        <w:tab w:val="left" w:pos="1920"/>
        <w:tab w:val="right" w:leader="dot" w:pos="9062"/>
      </w:tabs>
      <w:spacing w:after="100" w:line="360" w:lineRule="auto"/>
    </w:pPr>
    <w:rPr>
      <w:b/>
      <w:noProof/>
    </w:rPr>
  </w:style>
  <w:style w:type="paragraph" w:styleId="NoSpacing">
    <w:name w:val="No Spacing"/>
    <w:uiPriority w:val="1"/>
    <w:qFormat/>
    <w:rsid w:val="00AD78D4"/>
    <w:pPr>
      <w:spacing w:after="0" w:line="360" w:lineRule="auto"/>
      <w:jc w:val="both"/>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AA0BCA"/>
    <w:rPr>
      <w:color w:val="605E5C"/>
      <w:shd w:val="clear" w:color="auto" w:fill="E1DFDD"/>
    </w:rPr>
  </w:style>
  <w:style w:type="character" w:customStyle="1" w:styleId="guilabel">
    <w:name w:val="guilabel"/>
    <w:basedOn w:val="DefaultParagraphFont"/>
    <w:rsid w:val="001A73C9"/>
  </w:style>
  <w:style w:type="character" w:customStyle="1" w:styleId="std">
    <w:name w:val="std"/>
    <w:basedOn w:val="DefaultParagraphFont"/>
    <w:rsid w:val="00BE1383"/>
  </w:style>
  <w:style w:type="paragraph" w:styleId="Revision">
    <w:name w:val="Revision"/>
    <w:hidden/>
    <w:uiPriority w:val="99"/>
    <w:semiHidden/>
    <w:rsid w:val="004A358D"/>
    <w:pPr>
      <w:spacing w:after="0" w:line="240" w:lineRule="auto"/>
    </w:pPr>
    <w:rPr>
      <w:rFonts w:ascii="Times New Roman" w:eastAsia="Times New Roman" w:hAnsi="Times New Roman" w:cs="Times New Roman"/>
      <w:sz w:val="26"/>
      <w:szCs w:val="24"/>
    </w:rPr>
  </w:style>
  <w:style w:type="character" w:styleId="CommentReference">
    <w:name w:val="annotation reference"/>
    <w:basedOn w:val="DefaultParagraphFont"/>
    <w:uiPriority w:val="99"/>
    <w:semiHidden/>
    <w:unhideWhenUsed/>
    <w:rsid w:val="00E60EEF"/>
    <w:rPr>
      <w:sz w:val="16"/>
      <w:szCs w:val="16"/>
    </w:rPr>
  </w:style>
  <w:style w:type="paragraph" w:styleId="CommentText">
    <w:name w:val="annotation text"/>
    <w:basedOn w:val="Normal"/>
    <w:link w:val="CommentTextChar"/>
    <w:uiPriority w:val="99"/>
    <w:semiHidden/>
    <w:unhideWhenUsed/>
    <w:rsid w:val="00E60EEF"/>
    <w:rPr>
      <w:sz w:val="20"/>
      <w:szCs w:val="20"/>
    </w:rPr>
  </w:style>
  <w:style w:type="character" w:customStyle="1" w:styleId="CommentTextChar">
    <w:name w:val="Comment Text Char"/>
    <w:basedOn w:val="DefaultParagraphFont"/>
    <w:link w:val="CommentText"/>
    <w:uiPriority w:val="99"/>
    <w:semiHidden/>
    <w:rsid w:val="00E60EE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60EEF"/>
    <w:rPr>
      <w:b/>
      <w:bCs/>
    </w:rPr>
  </w:style>
  <w:style w:type="character" w:customStyle="1" w:styleId="CommentSubjectChar">
    <w:name w:val="Comment Subject Char"/>
    <w:basedOn w:val="CommentTextChar"/>
    <w:link w:val="CommentSubject"/>
    <w:uiPriority w:val="99"/>
    <w:semiHidden/>
    <w:rsid w:val="00E60EEF"/>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8366">
      <w:bodyDiv w:val="1"/>
      <w:marLeft w:val="0"/>
      <w:marRight w:val="0"/>
      <w:marTop w:val="0"/>
      <w:marBottom w:val="0"/>
      <w:divBdr>
        <w:top w:val="none" w:sz="0" w:space="0" w:color="auto"/>
        <w:left w:val="none" w:sz="0" w:space="0" w:color="auto"/>
        <w:bottom w:val="none" w:sz="0" w:space="0" w:color="auto"/>
        <w:right w:val="none" w:sz="0" w:space="0" w:color="auto"/>
      </w:divBdr>
    </w:div>
    <w:div w:id="3165395">
      <w:bodyDiv w:val="1"/>
      <w:marLeft w:val="0"/>
      <w:marRight w:val="0"/>
      <w:marTop w:val="0"/>
      <w:marBottom w:val="0"/>
      <w:divBdr>
        <w:top w:val="none" w:sz="0" w:space="0" w:color="auto"/>
        <w:left w:val="none" w:sz="0" w:space="0" w:color="auto"/>
        <w:bottom w:val="none" w:sz="0" w:space="0" w:color="auto"/>
        <w:right w:val="none" w:sz="0" w:space="0" w:color="auto"/>
      </w:divBdr>
    </w:div>
    <w:div w:id="12733264">
      <w:bodyDiv w:val="1"/>
      <w:marLeft w:val="0"/>
      <w:marRight w:val="0"/>
      <w:marTop w:val="0"/>
      <w:marBottom w:val="0"/>
      <w:divBdr>
        <w:top w:val="none" w:sz="0" w:space="0" w:color="auto"/>
        <w:left w:val="none" w:sz="0" w:space="0" w:color="auto"/>
        <w:bottom w:val="none" w:sz="0" w:space="0" w:color="auto"/>
        <w:right w:val="none" w:sz="0" w:space="0" w:color="auto"/>
      </w:divBdr>
      <w:divsChild>
        <w:div w:id="124008468">
          <w:marLeft w:val="0"/>
          <w:marRight w:val="0"/>
          <w:marTop w:val="0"/>
          <w:marBottom w:val="0"/>
          <w:divBdr>
            <w:top w:val="none" w:sz="0" w:space="0" w:color="auto"/>
            <w:left w:val="none" w:sz="0" w:space="0" w:color="auto"/>
            <w:bottom w:val="none" w:sz="0" w:space="0" w:color="auto"/>
            <w:right w:val="none" w:sz="0" w:space="0" w:color="auto"/>
          </w:divBdr>
        </w:div>
        <w:div w:id="176698353">
          <w:marLeft w:val="0"/>
          <w:marRight w:val="0"/>
          <w:marTop w:val="0"/>
          <w:marBottom w:val="0"/>
          <w:divBdr>
            <w:top w:val="none" w:sz="0" w:space="0" w:color="auto"/>
            <w:left w:val="none" w:sz="0" w:space="0" w:color="auto"/>
            <w:bottom w:val="none" w:sz="0" w:space="0" w:color="auto"/>
            <w:right w:val="none" w:sz="0" w:space="0" w:color="auto"/>
          </w:divBdr>
        </w:div>
        <w:div w:id="180239736">
          <w:marLeft w:val="0"/>
          <w:marRight w:val="0"/>
          <w:marTop w:val="0"/>
          <w:marBottom w:val="0"/>
          <w:divBdr>
            <w:top w:val="none" w:sz="0" w:space="0" w:color="auto"/>
            <w:left w:val="none" w:sz="0" w:space="0" w:color="auto"/>
            <w:bottom w:val="none" w:sz="0" w:space="0" w:color="auto"/>
            <w:right w:val="none" w:sz="0" w:space="0" w:color="auto"/>
          </w:divBdr>
        </w:div>
        <w:div w:id="373315203">
          <w:blockQuote w:val="1"/>
          <w:marLeft w:val="0"/>
          <w:marRight w:val="0"/>
          <w:marTop w:val="0"/>
          <w:marBottom w:val="100"/>
          <w:divBdr>
            <w:top w:val="none" w:sz="0" w:space="0" w:color="auto"/>
            <w:left w:val="none" w:sz="0" w:space="0" w:color="auto"/>
            <w:bottom w:val="none" w:sz="0" w:space="0" w:color="auto"/>
            <w:right w:val="none" w:sz="0" w:space="0" w:color="auto"/>
          </w:divBdr>
        </w:div>
        <w:div w:id="428933652">
          <w:blockQuote w:val="1"/>
          <w:marLeft w:val="0"/>
          <w:marRight w:val="0"/>
          <w:marTop w:val="0"/>
          <w:marBottom w:val="100"/>
          <w:divBdr>
            <w:top w:val="none" w:sz="0" w:space="0" w:color="auto"/>
            <w:left w:val="none" w:sz="0" w:space="0" w:color="auto"/>
            <w:bottom w:val="none" w:sz="0" w:space="0" w:color="auto"/>
            <w:right w:val="none" w:sz="0" w:space="0" w:color="auto"/>
          </w:divBdr>
        </w:div>
        <w:div w:id="671295351">
          <w:blockQuote w:val="1"/>
          <w:marLeft w:val="0"/>
          <w:marRight w:val="0"/>
          <w:marTop w:val="0"/>
          <w:marBottom w:val="100"/>
          <w:divBdr>
            <w:top w:val="none" w:sz="0" w:space="0" w:color="auto"/>
            <w:left w:val="none" w:sz="0" w:space="0" w:color="auto"/>
            <w:bottom w:val="none" w:sz="0" w:space="0" w:color="auto"/>
            <w:right w:val="none" w:sz="0" w:space="0" w:color="auto"/>
          </w:divBdr>
        </w:div>
        <w:div w:id="683677220">
          <w:marLeft w:val="0"/>
          <w:marRight w:val="0"/>
          <w:marTop w:val="0"/>
          <w:marBottom w:val="0"/>
          <w:divBdr>
            <w:top w:val="none" w:sz="0" w:space="0" w:color="auto"/>
            <w:left w:val="none" w:sz="0" w:space="0" w:color="auto"/>
            <w:bottom w:val="none" w:sz="0" w:space="0" w:color="auto"/>
            <w:right w:val="none" w:sz="0" w:space="0" w:color="auto"/>
          </w:divBdr>
        </w:div>
        <w:div w:id="799421735">
          <w:marLeft w:val="0"/>
          <w:marRight w:val="0"/>
          <w:marTop w:val="0"/>
          <w:marBottom w:val="0"/>
          <w:divBdr>
            <w:top w:val="none" w:sz="0" w:space="0" w:color="auto"/>
            <w:left w:val="none" w:sz="0" w:space="0" w:color="auto"/>
            <w:bottom w:val="none" w:sz="0" w:space="0" w:color="auto"/>
            <w:right w:val="none" w:sz="0" w:space="0" w:color="auto"/>
          </w:divBdr>
        </w:div>
        <w:div w:id="811289798">
          <w:marLeft w:val="0"/>
          <w:marRight w:val="0"/>
          <w:marTop w:val="0"/>
          <w:marBottom w:val="0"/>
          <w:divBdr>
            <w:top w:val="none" w:sz="0" w:space="0" w:color="auto"/>
            <w:left w:val="none" w:sz="0" w:space="0" w:color="auto"/>
            <w:bottom w:val="none" w:sz="0" w:space="0" w:color="auto"/>
            <w:right w:val="none" w:sz="0" w:space="0" w:color="auto"/>
          </w:divBdr>
        </w:div>
        <w:div w:id="818110264">
          <w:marLeft w:val="0"/>
          <w:marRight w:val="0"/>
          <w:marTop w:val="0"/>
          <w:marBottom w:val="0"/>
          <w:divBdr>
            <w:top w:val="none" w:sz="0" w:space="0" w:color="auto"/>
            <w:left w:val="none" w:sz="0" w:space="0" w:color="auto"/>
            <w:bottom w:val="none" w:sz="0" w:space="0" w:color="auto"/>
            <w:right w:val="none" w:sz="0" w:space="0" w:color="auto"/>
          </w:divBdr>
        </w:div>
        <w:div w:id="840895666">
          <w:marLeft w:val="0"/>
          <w:marRight w:val="0"/>
          <w:marTop w:val="0"/>
          <w:marBottom w:val="0"/>
          <w:divBdr>
            <w:top w:val="none" w:sz="0" w:space="0" w:color="auto"/>
            <w:left w:val="none" w:sz="0" w:space="0" w:color="auto"/>
            <w:bottom w:val="none" w:sz="0" w:space="0" w:color="auto"/>
            <w:right w:val="none" w:sz="0" w:space="0" w:color="auto"/>
          </w:divBdr>
        </w:div>
        <w:div w:id="999771120">
          <w:blockQuote w:val="1"/>
          <w:marLeft w:val="0"/>
          <w:marRight w:val="0"/>
          <w:marTop w:val="0"/>
          <w:marBottom w:val="100"/>
          <w:divBdr>
            <w:top w:val="none" w:sz="0" w:space="0" w:color="auto"/>
            <w:left w:val="none" w:sz="0" w:space="0" w:color="auto"/>
            <w:bottom w:val="none" w:sz="0" w:space="0" w:color="auto"/>
            <w:right w:val="none" w:sz="0" w:space="0" w:color="auto"/>
          </w:divBdr>
        </w:div>
        <w:div w:id="1067071176">
          <w:blockQuote w:val="1"/>
          <w:marLeft w:val="0"/>
          <w:marRight w:val="0"/>
          <w:marTop w:val="0"/>
          <w:marBottom w:val="100"/>
          <w:divBdr>
            <w:top w:val="none" w:sz="0" w:space="0" w:color="auto"/>
            <w:left w:val="none" w:sz="0" w:space="0" w:color="auto"/>
            <w:bottom w:val="none" w:sz="0" w:space="0" w:color="auto"/>
            <w:right w:val="none" w:sz="0" w:space="0" w:color="auto"/>
          </w:divBdr>
        </w:div>
        <w:div w:id="1245607660">
          <w:blockQuote w:val="1"/>
          <w:marLeft w:val="0"/>
          <w:marRight w:val="0"/>
          <w:marTop w:val="0"/>
          <w:marBottom w:val="100"/>
          <w:divBdr>
            <w:top w:val="none" w:sz="0" w:space="0" w:color="auto"/>
            <w:left w:val="none" w:sz="0" w:space="0" w:color="auto"/>
            <w:bottom w:val="none" w:sz="0" w:space="0" w:color="auto"/>
            <w:right w:val="none" w:sz="0" w:space="0" w:color="auto"/>
          </w:divBdr>
        </w:div>
        <w:div w:id="1303384306">
          <w:marLeft w:val="0"/>
          <w:marRight w:val="0"/>
          <w:marTop w:val="0"/>
          <w:marBottom w:val="0"/>
          <w:divBdr>
            <w:top w:val="none" w:sz="0" w:space="0" w:color="auto"/>
            <w:left w:val="none" w:sz="0" w:space="0" w:color="auto"/>
            <w:bottom w:val="none" w:sz="0" w:space="0" w:color="auto"/>
            <w:right w:val="none" w:sz="0" w:space="0" w:color="auto"/>
          </w:divBdr>
        </w:div>
        <w:div w:id="1495297844">
          <w:marLeft w:val="0"/>
          <w:marRight w:val="0"/>
          <w:marTop w:val="0"/>
          <w:marBottom w:val="0"/>
          <w:divBdr>
            <w:top w:val="none" w:sz="0" w:space="0" w:color="auto"/>
            <w:left w:val="none" w:sz="0" w:space="0" w:color="auto"/>
            <w:bottom w:val="none" w:sz="0" w:space="0" w:color="auto"/>
            <w:right w:val="none" w:sz="0" w:space="0" w:color="auto"/>
          </w:divBdr>
        </w:div>
        <w:div w:id="1497961655">
          <w:marLeft w:val="0"/>
          <w:marRight w:val="0"/>
          <w:marTop w:val="0"/>
          <w:marBottom w:val="0"/>
          <w:divBdr>
            <w:top w:val="none" w:sz="0" w:space="0" w:color="auto"/>
            <w:left w:val="none" w:sz="0" w:space="0" w:color="auto"/>
            <w:bottom w:val="none" w:sz="0" w:space="0" w:color="auto"/>
            <w:right w:val="none" w:sz="0" w:space="0" w:color="auto"/>
          </w:divBdr>
        </w:div>
        <w:div w:id="1515653385">
          <w:blockQuote w:val="1"/>
          <w:marLeft w:val="0"/>
          <w:marRight w:val="0"/>
          <w:marTop w:val="0"/>
          <w:marBottom w:val="100"/>
          <w:divBdr>
            <w:top w:val="none" w:sz="0" w:space="0" w:color="auto"/>
            <w:left w:val="none" w:sz="0" w:space="0" w:color="auto"/>
            <w:bottom w:val="none" w:sz="0" w:space="0" w:color="auto"/>
            <w:right w:val="none" w:sz="0" w:space="0" w:color="auto"/>
          </w:divBdr>
        </w:div>
        <w:div w:id="1937397437">
          <w:blockQuote w:val="1"/>
          <w:marLeft w:val="0"/>
          <w:marRight w:val="0"/>
          <w:marTop w:val="0"/>
          <w:marBottom w:val="100"/>
          <w:divBdr>
            <w:top w:val="none" w:sz="0" w:space="0" w:color="auto"/>
            <w:left w:val="none" w:sz="0" w:space="0" w:color="auto"/>
            <w:bottom w:val="none" w:sz="0" w:space="0" w:color="auto"/>
            <w:right w:val="none" w:sz="0" w:space="0" w:color="auto"/>
          </w:divBdr>
        </w:div>
        <w:div w:id="209574213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0519539">
      <w:bodyDiv w:val="1"/>
      <w:marLeft w:val="0"/>
      <w:marRight w:val="0"/>
      <w:marTop w:val="0"/>
      <w:marBottom w:val="0"/>
      <w:divBdr>
        <w:top w:val="none" w:sz="0" w:space="0" w:color="auto"/>
        <w:left w:val="none" w:sz="0" w:space="0" w:color="auto"/>
        <w:bottom w:val="none" w:sz="0" w:space="0" w:color="auto"/>
        <w:right w:val="none" w:sz="0" w:space="0" w:color="auto"/>
      </w:divBdr>
      <w:divsChild>
        <w:div w:id="214464412">
          <w:blockQuote w:val="1"/>
          <w:marLeft w:val="0"/>
          <w:marRight w:val="0"/>
          <w:marTop w:val="0"/>
          <w:marBottom w:val="100"/>
          <w:divBdr>
            <w:top w:val="none" w:sz="0" w:space="0" w:color="auto"/>
            <w:left w:val="none" w:sz="0" w:space="0" w:color="auto"/>
            <w:bottom w:val="none" w:sz="0" w:space="0" w:color="auto"/>
            <w:right w:val="none" w:sz="0" w:space="0" w:color="auto"/>
          </w:divBdr>
        </w:div>
        <w:div w:id="1150635348">
          <w:marLeft w:val="0"/>
          <w:marRight w:val="0"/>
          <w:marTop w:val="0"/>
          <w:marBottom w:val="0"/>
          <w:divBdr>
            <w:top w:val="none" w:sz="0" w:space="0" w:color="auto"/>
            <w:left w:val="none" w:sz="0" w:space="0" w:color="auto"/>
            <w:bottom w:val="none" w:sz="0" w:space="0" w:color="auto"/>
            <w:right w:val="none" w:sz="0" w:space="0" w:color="auto"/>
          </w:divBdr>
        </w:div>
      </w:divsChild>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6873722">
      <w:bodyDiv w:val="1"/>
      <w:marLeft w:val="0"/>
      <w:marRight w:val="0"/>
      <w:marTop w:val="0"/>
      <w:marBottom w:val="0"/>
      <w:divBdr>
        <w:top w:val="none" w:sz="0" w:space="0" w:color="auto"/>
        <w:left w:val="none" w:sz="0" w:space="0" w:color="auto"/>
        <w:bottom w:val="none" w:sz="0" w:space="0" w:color="auto"/>
        <w:right w:val="none" w:sz="0" w:space="0" w:color="auto"/>
      </w:divBdr>
      <w:divsChild>
        <w:div w:id="1720938006">
          <w:marLeft w:val="0"/>
          <w:marRight w:val="0"/>
          <w:marTop w:val="0"/>
          <w:marBottom w:val="0"/>
          <w:divBdr>
            <w:top w:val="none" w:sz="0" w:space="0" w:color="auto"/>
            <w:left w:val="none" w:sz="0" w:space="0" w:color="auto"/>
            <w:bottom w:val="none" w:sz="0" w:space="0" w:color="auto"/>
            <w:right w:val="none" w:sz="0" w:space="0" w:color="auto"/>
          </w:divBdr>
        </w:div>
        <w:div w:id="1736008218">
          <w:marLeft w:val="0"/>
          <w:marRight w:val="0"/>
          <w:marTop w:val="0"/>
          <w:marBottom w:val="0"/>
          <w:divBdr>
            <w:top w:val="none" w:sz="0" w:space="0" w:color="auto"/>
            <w:left w:val="none" w:sz="0" w:space="0" w:color="auto"/>
            <w:bottom w:val="none" w:sz="0" w:space="0" w:color="auto"/>
            <w:right w:val="none" w:sz="0" w:space="0" w:color="auto"/>
          </w:divBdr>
        </w:div>
        <w:div w:id="2091392205">
          <w:marLeft w:val="0"/>
          <w:marRight w:val="0"/>
          <w:marTop w:val="0"/>
          <w:marBottom w:val="0"/>
          <w:divBdr>
            <w:top w:val="none" w:sz="0" w:space="0" w:color="auto"/>
            <w:left w:val="none" w:sz="0" w:space="0" w:color="auto"/>
            <w:bottom w:val="none" w:sz="0" w:space="0" w:color="auto"/>
            <w:right w:val="none" w:sz="0" w:space="0" w:color="auto"/>
          </w:divBdr>
        </w:div>
      </w:divsChild>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3991418">
      <w:bodyDiv w:val="1"/>
      <w:marLeft w:val="0"/>
      <w:marRight w:val="0"/>
      <w:marTop w:val="0"/>
      <w:marBottom w:val="0"/>
      <w:divBdr>
        <w:top w:val="none" w:sz="0" w:space="0" w:color="auto"/>
        <w:left w:val="none" w:sz="0" w:space="0" w:color="auto"/>
        <w:bottom w:val="none" w:sz="0" w:space="0" w:color="auto"/>
        <w:right w:val="none" w:sz="0" w:space="0" w:color="auto"/>
      </w:divBdr>
    </w:div>
    <w:div w:id="51737563">
      <w:bodyDiv w:val="1"/>
      <w:marLeft w:val="0"/>
      <w:marRight w:val="0"/>
      <w:marTop w:val="0"/>
      <w:marBottom w:val="0"/>
      <w:divBdr>
        <w:top w:val="none" w:sz="0" w:space="0" w:color="auto"/>
        <w:left w:val="none" w:sz="0" w:space="0" w:color="auto"/>
        <w:bottom w:val="none" w:sz="0" w:space="0" w:color="auto"/>
        <w:right w:val="none" w:sz="0" w:space="0" w:color="auto"/>
      </w:divBdr>
    </w:div>
    <w:div w:id="73285517">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9684962">
      <w:bodyDiv w:val="1"/>
      <w:marLeft w:val="0"/>
      <w:marRight w:val="0"/>
      <w:marTop w:val="0"/>
      <w:marBottom w:val="0"/>
      <w:divBdr>
        <w:top w:val="none" w:sz="0" w:space="0" w:color="auto"/>
        <w:left w:val="none" w:sz="0" w:space="0" w:color="auto"/>
        <w:bottom w:val="none" w:sz="0" w:space="0" w:color="auto"/>
        <w:right w:val="none" w:sz="0" w:space="0" w:color="auto"/>
      </w:divBdr>
    </w:div>
    <w:div w:id="109202358">
      <w:bodyDiv w:val="1"/>
      <w:marLeft w:val="0"/>
      <w:marRight w:val="0"/>
      <w:marTop w:val="0"/>
      <w:marBottom w:val="0"/>
      <w:divBdr>
        <w:top w:val="none" w:sz="0" w:space="0" w:color="auto"/>
        <w:left w:val="none" w:sz="0" w:space="0" w:color="auto"/>
        <w:bottom w:val="none" w:sz="0" w:space="0" w:color="auto"/>
        <w:right w:val="none" w:sz="0" w:space="0" w:color="auto"/>
      </w:divBdr>
    </w:div>
    <w:div w:id="115955039">
      <w:bodyDiv w:val="1"/>
      <w:marLeft w:val="0"/>
      <w:marRight w:val="0"/>
      <w:marTop w:val="0"/>
      <w:marBottom w:val="0"/>
      <w:divBdr>
        <w:top w:val="none" w:sz="0" w:space="0" w:color="auto"/>
        <w:left w:val="none" w:sz="0" w:space="0" w:color="auto"/>
        <w:bottom w:val="none" w:sz="0" w:space="0" w:color="auto"/>
        <w:right w:val="none" w:sz="0" w:space="0" w:color="auto"/>
      </w:divBdr>
    </w:div>
    <w:div w:id="119885852">
      <w:bodyDiv w:val="1"/>
      <w:marLeft w:val="0"/>
      <w:marRight w:val="0"/>
      <w:marTop w:val="0"/>
      <w:marBottom w:val="0"/>
      <w:divBdr>
        <w:top w:val="none" w:sz="0" w:space="0" w:color="auto"/>
        <w:left w:val="none" w:sz="0" w:space="0" w:color="auto"/>
        <w:bottom w:val="none" w:sz="0" w:space="0" w:color="auto"/>
        <w:right w:val="none" w:sz="0" w:space="0" w:color="auto"/>
      </w:divBdr>
    </w:div>
    <w:div w:id="130634024">
      <w:bodyDiv w:val="1"/>
      <w:marLeft w:val="0"/>
      <w:marRight w:val="0"/>
      <w:marTop w:val="0"/>
      <w:marBottom w:val="0"/>
      <w:divBdr>
        <w:top w:val="none" w:sz="0" w:space="0" w:color="auto"/>
        <w:left w:val="none" w:sz="0" w:space="0" w:color="auto"/>
        <w:bottom w:val="none" w:sz="0" w:space="0" w:color="auto"/>
        <w:right w:val="none" w:sz="0" w:space="0" w:color="auto"/>
      </w:divBdr>
    </w:div>
    <w:div w:id="13395723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60463226">
      <w:bodyDiv w:val="1"/>
      <w:marLeft w:val="0"/>
      <w:marRight w:val="0"/>
      <w:marTop w:val="0"/>
      <w:marBottom w:val="0"/>
      <w:divBdr>
        <w:top w:val="none" w:sz="0" w:space="0" w:color="auto"/>
        <w:left w:val="none" w:sz="0" w:space="0" w:color="auto"/>
        <w:bottom w:val="none" w:sz="0" w:space="0" w:color="auto"/>
        <w:right w:val="none" w:sz="0" w:space="0" w:color="auto"/>
      </w:divBdr>
      <w:divsChild>
        <w:div w:id="954098909">
          <w:blockQuote w:val="1"/>
          <w:marLeft w:val="0"/>
          <w:marRight w:val="0"/>
          <w:marTop w:val="0"/>
          <w:marBottom w:val="100"/>
          <w:divBdr>
            <w:top w:val="none" w:sz="0" w:space="0" w:color="auto"/>
            <w:left w:val="none" w:sz="0" w:space="0" w:color="auto"/>
            <w:bottom w:val="none" w:sz="0" w:space="0" w:color="auto"/>
            <w:right w:val="none" w:sz="0" w:space="0" w:color="auto"/>
          </w:divBdr>
        </w:div>
        <w:div w:id="1033657728">
          <w:marLeft w:val="0"/>
          <w:marRight w:val="0"/>
          <w:marTop w:val="0"/>
          <w:marBottom w:val="0"/>
          <w:divBdr>
            <w:top w:val="none" w:sz="0" w:space="0" w:color="auto"/>
            <w:left w:val="none" w:sz="0" w:space="0" w:color="auto"/>
            <w:bottom w:val="none" w:sz="0" w:space="0" w:color="auto"/>
            <w:right w:val="none" w:sz="0" w:space="0" w:color="auto"/>
          </w:divBdr>
        </w:div>
      </w:divsChild>
    </w:div>
    <w:div w:id="163203942">
      <w:bodyDiv w:val="1"/>
      <w:marLeft w:val="0"/>
      <w:marRight w:val="0"/>
      <w:marTop w:val="0"/>
      <w:marBottom w:val="0"/>
      <w:divBdr>
        <w:top w:val="none" w:sz="0" w:space="0" w:color="auto"/>
        <w:left w:val="none" w:sz="0" w:space="0" w:color="auto"/>
        <w:bottom w:val="none" w:sz="0" w:space="0" w:color="auto"/>
        <w:right w:val="none" w:sz="0" w:space="0" w:color="auto"/>
      </w:divBdr>
    </w:div>
    <w:div w:id="166020848">
      <w:bodyDiv w:val="1"/>
      <w:marLeft w:val="0"/>
      <w:marRight w:val="0"/>
      <w:marTop w:val="0"/>
      <w:marBottom w:val="0"/>
      <w:divBdr>
        <w:top w:val="none" w:sz="0" w:space="0" w:color="auto"/>
        <w:left w:val="none" w:sz="0" w:space="0" w:color="auto"/>
        <w:bottom w:val="none" w:sz="0" w:space="0" w:color="auto"/>
        <w:right w:val="none" w:sz="0" w:space="0" w:color="auto"/>
      </w:divBdr>
    </w:div>
    <w:div w:id="166138097">
      <w:bodyDiv w:val="1"/>
      <w:marLeft w:val="0"/>
      <w:marRight w:val="0"/>
      <w:marTop w:val="0"/>
      <w:marBottom w:val="0"/>
      <w:divBdr>
        <w:top w:val="none" w:sz="0" w:space="0" w:color="auto"/>
        <w:left w:val="none" w:sz="0" w:space="0" w:color="auto"/>
        <w:bottom w:val="none" w:sz="0" w:space="0" w:color="auto"/>
        <w:right w:val="none" w:sz="0" w:space="0" w:color="auto"/>
      </w:divBdr>
      <w:divsChild>
        <w:div w:id="659042037">
          <w:marLeft w:val="0"/>
          <w:marRight w:val="0"/>
          <w:marTop w:val="0"/>
          <w:marBottom w:val="0"/>
          <w:divBdr>
            <w:top w:val="none" w:sz="0" w:space="0" w:color="auto"/>
            <w:left w:val="none" w:sz="0" w:space="0" w:color="auto"/>
            <w:bottom w:val="none" w:sz="0" w:space="0" w:color="auto"/>
            <w:right w:val="none" w:sz="0" w:space="0" w:color="auto"/>
          </w:divBdr>
        </w:div>
      </w:divsChild>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6406226">
      <w:bodyDiv w:val="1"/>
      <w:marLeft w:val="0"/>
      <w:marRight w:val="0"/>
      <w:marTop w:val="0"/>
      <w:marBottom w:val="0"/>
      <w:divBdr>
        <w:top w:val="none" w:sz="0" w:space="0" w:color="auto"/>
        <w:left w:val="none" w:sz="0" w:space="0" w:color="auto"/>
        <w:bottom w:val="none" w:sz="0" w:space="0" w:color="auto"/>
        <w:right w:val="none" w:sz="0" w:space="0" w:color="auto"/>
      </w:divBdr>
    </w:div>
    <w:div w:id="186989709">
      <w:bodyDiv w:val="1"/>
      <w:marLeft w:val="0"/>
      <w:marRight w:val="0"/>
      <w:marTop w:val="0"/>
      <w:marBottom w:val="0"/>
      <w:divBdr>
        <w:top w:val="none" w:sz="0" w:space="0" w:color="auto"/>
        <w:left w:val="none" w:sz="0" w:space="0" w:color="auto"/>
        <w:bottom w:val="none" w:sz="0" w:space="0" w:color="auto"/>
        <w:right w:val="none" w:sz="0" w:space="0" w:color="auto"/>
      </w:divBdr>
    </w:div>
    <w:div w:id="194853195">
      <w:bodyDiv w:val="1"/>
      <w:marLeft w:val="0"/>
      <w:marRight w:val="0"/>
      <w:marTop w:val="0"/>
      <w:marBottom w:val="0"/>
      <w:divBdr>
        <w:top w:val="none" w:sz="0" w:space="0" w:color="auto"/>
        <w:left w:val="none" w:sz="0" w:space="0" w:color="auto"/>
        <w:bottom w:val="none" w:sz="0" w:space="0" w:color="auto"/>
        <w:right w:val="none" w:sz="0" w:space="0" w:color="auto"/>
      </w:divBdr>
    </w:div>
    <w:div w:id="196625996">
      <w:bodyDiv w:val="1"/>
      <w:marLeft w:val="0"/>
      <w:marRight w:val="0"/>
      <w:marTop w:val="0"/>
      <w:marBottom w:val="0"/>
      <w:divBdr>
        <w:top w:val="none" w:sz="0" w:space="0" w:color="auto"/>
        <w:left w:val="none" w:sz="0" w:space="0" w:color="auto"/>
        <w:bottom w:val="none" w:sz="0" w:space="0" w:color="auto"/>
        <w:right w:val="none" w:sz="0" w:space="0" w:color="auto"/>
      </w:divBdr>
    </w:div>
    <w:div w:id="198588599">
      <w:bodyDiv w:val="1"/>
      <w:marLeft w:val="0"/>
      <w:marRight w:val="0"/>
      <w:marTop w:val="0"/>
      <w:marBottom w:val="0"/>
      <w:divBdr>
        <w:top w:val="none" w:sz="0" w:space="0" w:color="auto"/>
        <w:left w:val="none" w:sz="0" w:space="0" w:color="auto"/>
        <w:bottom w:val="none" w:sz="0" w:space="0" w:color="auto"/>
        <w:right w:val="none" w:sz="0" w:space="0" w:color="auto"/>
      </w:divBdr>
      <w:divsChild>
        <w:div w:id="73359734">
          <w:marLeft w:val="0"/>
          <w:marRight w:val="0"/>
          <w:marTop w:val="600"/>
          <w:marBottom w:val="45"/>
          <w:divBdr>
            <w:top w:val="none" w:sz="0" w:space="0" w:color="auto"/>
            <w:left w:val="none" w:sz="0" w:space="0" w:color="auto"/>
            <w:bottom w:val="none" w:sz="0" w:space="0" w:color="auto"/>
            <w:right w:val="none" w:sz="0" w:space="0" w:color="auto"/>
          </w:divBdr>
        </w:div>
      </w:divsChild>
    </w:div>
    <w:div w:id="209193326">
      <w:bodyDiv w:val="1"/>
      <w:marLeft w:val="0"/>
      <w:marRight w:val="0"/>
      <w:marTop w:val="0"/>
      <w:marBottom w:val="0"/>
      <w:divBdr>
        <w:top w:val="none" w:sz="0" w:space="0" w:color="auto"/>
        <w:left w:val="none" w:sz="0" w:space="0" w:color="auto"/>
        <w:bottom w:val="none" w:sz="0" w:space="0" w:color="auto"/>
        <w:right w:val="none" w:sz="0" w:space="0" w:color="auto"/>
      </w:divBdr>
    </w:div>
    <w:div w:id="218634523">
      <w:bodyDiv w:val="1"/>
      <w:marLeft w:val="0"/>
      <w:marRight w:val="0"/>
      <w:marTop w:val="0"/>
      <w:marBottom w:val="0"/>
      <w:divBdr>
        <w:top w:val="none" w:sz="0" w:space="0" w:color="auto"/>
        <w:left w:val="none" w:sz="0" w:space="0" w:color="auto"/>
        <w:bottom w:val="none" w:sz="0" w:space="0" w:color="auto"/>
        <w:right w:val="none" w:sz="0" w:space="0" w:color="auto"/>
      </w:divBdr>
    </w:div>
    <w:div w:id="220793766">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6939815">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8974863">
      <w:bodyDiv w:val="1"/>
      <w:marLeft w:val="0"/>
      <w:marRight w:val="0"/>
      <w:marTop w:val="0"/>
      <w:marBottom w:val="0"/>
      <w:divBdr>
        <w:top w:val="none" w:sz="0" w:space="0" w:color="auto"/>
        <w:left w:val="none" w:sz="0" w:space="0" w:color="auto"/>
        <w:bottom w:val="none" w:sz="0" w:space="0" w:color="auto"/>
        <w:right w:val="none" w:sz="0" w:space="0" w:color="auto"/>
      </w:divBdr>
      <w:divsChild>
        <w:div w:id="47462107">
          <w:marLeft w:val="0"/>
          <w:marRight w:val="0"/>
          <w:marTop w:val="240"/>
          <w:marBottom w:val="240"/>
          <w:divBdr>
            <w:top w:val="none" w:sz="0" w:space="0" w:color="auto"/>
            <w:left w:val="none" w:sz="0" w:space="0" w:color="auto"/>
            <w:bottom w:val="none" w:sz="0" w:space="0" w:color="auto"/>
            <w:right w:val="none" w:sz="0" w:space="0" w:color="auto"/>
          </w:divBdr>
          <w:divsChild>
            <w:div w:id="42246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7505">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63274010">
      <w:bodyDiv w:val="1"/>
      <w:marLeft w:val="0"/>
      <w:marRight w:val="0"/>
      <w:marTop w:val="0"/>
      <w:marBottom w:val="0"/>
      <w:divBdr>
        <w:top w:val="none" w:sz="0" w:space="0" w:color="auto"/>
        <w:left w:val="none" w:sz="0" w:space="0" w:color="auto"/>
        <w:bottom w:val="none" w:sz="0" w:space="0" w:color="auto"/>
        <w:right w:val="none" w:sz="0" w:space="0" w:color="auto"/>
      </w:divBdr>
      <w:divsChild>
        <w:div w:id="341276744">
          <w:marLeft w:val="0"/>
          <w:marRight w:val="0"/>
          <w:marTop w:val="0"/>
          <w:marBottom w:val="0"/>
          <w:divBdr>
            <w:top w:val="none" w:sz="0" w:space="0" w:color="auto"/>
            <w:left w:val="none" w:sz="0" w:space="0" w:color="auto"/>
            <w:bottom w:val="none" w:sz="0" w:space="0" w:color="auto"/>
            <w:right w:val="none" w:sz="0" w:space="0" w:color="auto"/>
          </w:divBdr>
        </w:div>
        <w:div w:id="405684993">
          <w:marLeft w:val="0"/>
          <w:marRight w:val="0"/>
          <w:marTop w:val="0"/>
          <w:marBottom w:val="0"/>
          <w:divBdr>
            <w:top w:val="none" w:sz="0" w:space="0" w:color="auto"/>
            <w:left w:val="none" w:sz="0" w:space="0" w:color="auto"/>
            <w:bottom w:val="none" w:sz="0" w:space="0" w:color="auto"/>
            <w:right w:val="none" w:sz="0" w:space="0" w:color="auto"/>
          </w:divBdr>
        </w:div>
        <w:div w:id="480194135">
          <w:marLeft w:val="0"/>
          <w:marRight w:val="0"/>
          <w:marTop w:val="0"/>
          <w:marBottom w:val="0"/>
          <w:divBdr>
            <w:top w:val="none" w:sz="0" w:space="0" w:color="auto"/>
            <w:left w:val="none" w:sz="0" w:space="0" w:color="auto"/>
            <w:bottom w:val="none" w:sz="0" w:space="0" w:color="auto"/>
            <w:right w:val="none" w:sz="0" w:space="0" w:color="auto"/>
          </w:divBdr>
        </w:div>
      </w:divsChild>
    </w:div>
    <w:div w:id="283467947">
      <w:bodyDiv w:val="1"/>
      <w:marLeft w:val="0"/>
      <w:marRight w:val="0"/>
      <w:marTop w:val="0"/>
      <w:marBottom w:val="0"/>
      <w:divBdr>
        <w:top w:val="none" w:sz="0" w:space="0" w:color="auto"/>
        <w:left w:val="none" w:sz="0" w:space="0" w:color="auto"/>
        <w:bottom w:val="none" w:sz="0" w:space="0" w:color="auto"/>
        <w:right w:val="none" w:sz="0" w:space="0" w:color="auto"/>
      </w:divBdr>
      <w:divsChild>
        <w:div w:id="1438721581">
          <w:marLeft w:val="0"/>
          <w:marRight w:val="0"/>
          <w:marTop w:val="0"/>
          <w:marBottom w:val="0"/>
          <w:divBdr>
            <w:top w:val="none" w:sz="0" w:space="0" w:color="auto"/>
            <w:left w:val="none" w:sz="0" w:space="0" w:color="auto"/>
            <w:bottom w:val="none" w:sz="0" w:space="0" w:color="auto"/>
            <w:right w:val="none" w:sz="0" w:space="0" w:color="auto"/>
          </w:divBdr>
          <w:divsChild>
            <w:div w:id="20478935">
              <w:marLeft w:val="0"/>
              <w:marRight w:val="0"/>
              <w:marTop w:val="0"/>
              <w:marBottom w:val="0"/>
              <w:divBdr>
                <w:top w:val="none" w:sz="0" w:space="0" w:color="auto"/>
                <w:left w:val="none" w:sz="0" w:space="0" w:color="auto"/>
                <w:bottom w:val="none" w:sz="0" w:space="0" w:color="auto"/>
                <w:right w:val="none" w:sz="0" w:space="0" w:color="auto"/>
              </w:divBdr>
            </w:div>
            <w:div w:id="56365328">
              <w:marLeft w:val="0"/>
              <w:marRight w:val="0"/>
              <w:marTop w:val="0"/>
              <w:marBottom w:val="0"/>
              <w:divBdr>
                <w:top w:val="none" w:sz="0" w:space="0" w:color="auto"/>
                <w:left w:val="none" w:sz="0" w:space="0" w:color="auto"/>
                <w:bottom w:val="none" w:sz="0" w:space="0" w:color="auto"/>
                <w:right w:val="none" w:sz="0" w:space="0" w:color="auto"/>
              </w:divBdr>
            </w:div>
            <w:div w:id="186070301">
              <w:marLeft w:val="0"/>
              <w:marRight w:val="0"/>
              <w:marTop w:val="0"/>
              <w:marBottom w:val="0"/>
              <w:divBdr>
                <w:top w:val="none" w:sz="0" w:space="0" w:color="auto"/>
                <w:left w:val="none" w:sz="0" w:space="0" w:color="auto"/>
                <w:bottom w:val="none" w:sz="0" w:space="0" w:color="auto"/>
                <w:right w:val="none" w:sz="0" w:space="0" w:color="auto"/>
              </w:divBdr>
            </w:div>
            <w:div w:id="229536365">
              <w:marLeft w:val="0"/>
              <w:marRight w:val="0"/>
              <w:marTop w:val="0"/>
              <w:marBottom w:val="0"/>
              <w:divBdr>
                <w:top w:val="none" w:sz="0" w:space="0" w:color="auto"/>
                <w:left w:val="none" w:sz="0" w:space="0" w:color="auto"/>
                <w:bottom w:val="none" w:sz="0" w:space="0" w:color="auto"/>
                <w:right w:val="none" w:sz="0" w:space="0" w:color="auto"/>
              </w:divBdr>
            </w:div>
            <w:div w:id="266885647">
              <w:marLeft w:val="0"/>
              <w:marRight w:val="0"/>
              <w:marTop w:val="0"/>
              <w:marBottom w:val="0"/>
              <w:divBdr>
                <w:top w:val="none" w:sz="0" w:space="0" w:color="auto"/>
                <w:left w:val="none" w:sz="0" w:space="0" w:color="auto"/>
                <w:bottom w:val="none" w:sz="0" w:space="0" w:color="auto"/>
                <w:right w:val="none" w:sz="0" w:space="0" w:color="auto"/>
              </w:divBdr>
            </w:div>
            <w:div w:id="363481508">
              <w:marLeft w:val="0"/>
              <w:marRight w:val="0"/>
              <w:marTop w:val="0"/>
              <w:marBottom w:val="0"/>
              <w:divBdr>
                <w:top w:val="none" w:sz="0" w:space="0" w:color="auto"/>
                <w:left w:val="none" w:sz="0" w:space="0" w:color="auto"/>
                <w:bottom w:val="none" w:sz="0" w:space="0" w:color="auto"/>
                <w:right w:val="none" w:sz="0" w:space="0" w:color="auto"/>
              </w:divBdr>
            </w:div>
            <w:div w:id="428547378">
              <w:marLeft w:val="0"/>
              <w:marRight w:val="0"/>
              <w:marTop w:val="0"/>
              <w:marBottom w:val="0"/>
              <w:divBdr>
                <w:top w:val="none" w:sz="0" w:space="0" w:color="auto"/>
                <w:left w:val="none" w:sz="0" w:space="0" w:color="auto"/>
                <w:bottom w:val="none" w:sz="0" w:space="0" w:color="auto"/>
                <w:right w:val="none" w:sz="0" w:space="0" w:color="auto"/>
              </w:divBdr>
            </w:div>
            <w:div w:id="429355008">
              <w:marLeft w:val="0"/>
              <w:marRight w:val="0"/>
              <w:marTop w:val="0"/>
              <w:marBottom w:val="0"/>
              <w:divBdr>
                <w:top w:val="none" w:sz="0" w:space="0" w:color="auto"/>
                <w:left w:val="none" w:sz="0" w:space="0" w:color="auto"/>
                <w:bottom w:val="none" w:sz="0" w:space="0" w:color="auto"/>
                <w:right w:val="none" w:sz="0" w:space="0" w:color="auto"/>
              </w:divBdr>
            </w:div>
            <w:div w:id="459346082">
              <w:marLeft w:val="0"/>
              <w:marRight w:val="0"/>
              <w:marTop w:val="0"/>
              <w:marBottom w:val="0"/>
              <w:divBdr>
                <w:top w:val="none" w:sz="0" w:space="0" w:color="auto"/>
                <w:left w:val="none" w:sz="0" w:space="0" w:color="auto"/>
                <w:bottom w:val="none" w:sz="0" w:space="0" w:color="auto"/>
                <w:right w:val="none" w:sz="0" w:space="0" w:color="auto"/>
              </w:divBdr>
            </w:div>
            <w:div w:id="540484629">
              <w:marLeft w:val="0"/>
              <w:marRight w:val="0"/>
              <w:marTop w:val="0"/>
              <w:marBottom w:val="0"/>
              <w:divBdr>
                <w:top w:val="none" w:sz="0" w:space="0" w:color="auto"/>
                <w:left w:val="none" w:sz="0" w:space="0" w:color="auto"/>
                <w:bottom w:val="none" w:sz="0" w:space="0" w:color="auto"/>
                <w:right w:val="none" w:sz="0" w:space="0" w:color="auto"/>
              </w:divBdr>
            </w:div>
            <w:div w:id="564146493">
              <w:marLeft w:val="0"/>
              <w:marRight w:val="0"/>
              <w:marTop w:val="0"/>
              <w:marBottom w:val="0"/>
              <w:divBdr>
                <w:top w:val="none" w:sz="0" w:space="0" w:color="auto"/>
                <w:left w:val="none" w:sz="0" w:space="0" w:color="auto"/>
                <w:bottom w:val="none" w:sz="0" w:space="0" w:color="auto"/>
                <w:right w:val="none" w:sz="0" w:space="0" w:color="auto"/>
              </w:divBdr>
            </w:div>
            <w:div w:id="572618260">
              <w:marLeft w:val="0"/>
              <w:marRight w:val="0"/>
              <w:marTop w:val="0"/>
              <w:marBottom w:val="0"/>
              <w:divBdr>
                <w:top w:val="none" w:sz="0" w:space="0" w:color="auto"/>
                <w:left w:val="none" w:sz="0" w:space="0" w:color="auto"/>
                <w:bottom w:val="none" w:sz="0" w:space="0" w:color="auto"/>
                <w:right w:val="none" w:sz="0" w:space="0" w:color="auto"/>
              </w:divBdr>
            </w:div>
            <w:div w:id="644549870">
              <w:marLeft w:val="0"/>
              <w:marRight w:val="0"/>
              <w:marTop w:val="0"/>
              <w:marBottom w:val="0"/>
              <w:divBdr>
                <w:top w:val="none" w:sz="0" w:space="0" w:color="auto"/>
                <w:left w:val="none" w:sz="0" w:space="0" w:color="auto"/>
                <w:bottom w:val="none" w:sz="0" w:space="0" w:color="auto"/>
                <w:right w:val="none" w:sz="0" w:space="0" w:color="auto"/>
              </w:divBdr>
            </w:div>
            <w:div w:id="661084908">
              <w:marLeft w:val="0"/>
              <w:marRight w:val="0"/>
              <w:marTop w:val="0"/>
              <w:marBottom w:val="0"/>
              <w:divBdr>
                <w:top w:val="none" w:sz="0" w:space="0" w:color="auto"/>
                <w:left w:val="none" w:sz="0" w:space="0" w:color="auto"/>
                <w:bottom w:val="none" w:sz="0" w:space="0" w:color="auto"/>
                <w:right w:val="none" w:sz="0" w:space="0" w:color="auto"/>
              </w:divBdr>
            </w:div>
            <w:div w:id="672495009">
              <w:marLeft w:val="0"/>
              <w:marRight w:val="0"/>
              <w:marTop w:val="0"/>
              <w:marBottom w:val="0"/>
              <w:divBdr>
                <w:top w:val="none" w:sz="0" w:space="0" w:color="auto"/>
                <w:left w:val="none" w:sz="0" w:space="0" w:color="auto"/>
                <w:bottom w:val="none" w:sz="0" w:space="0" w:color="auto"/>
                <w:right w:val="none" w:sz="0" w:space="0" w:color="auto"/>
              </w:divBdr>
            </w:div>
            <w:div w:id="673728533">
              <w:marLeft w:val="0"/>
              <w:marRight w:val="0"/>
              <w:marTop w:val="0"/>
              <w:marBottom w:val="0"/>
              <w:divBdr>
                <w:top w:val="none" w:sz="0" w:space="0" w:color="auto"/>
                <w:left w:val="none" w:sz="0" w:space="0" w:color="auto"/>
                <w:bottom w:val="none" w:sz="0" w:space="0" w:color="auto"/>
                <w:right w:val="none" w:sz="0" w:space="0" w:color="auto"/>
              </w:divBdr>
            </w:div>
            <w:div w:id="682249313">
              <w:marLeft w:val="0"/>
              <w:marRight w:val="0"/>
              <w:marTop w:val="0"/>
              <w:marBottom w:val="0"/>
              <w:divBdr>
                <w:top w:val="none" w:sz="0" w:space="0" w:color="auto"/>
                <w:left w:val="none" w:sz="0" w:space="0" w:color="auto"/>
                <w:bottom w:val="none" w:sz="0" w:space="0" w:color="auto"/>
                <w:right w:val="none" w:sz="0" w:space="0" w:color="auto"/>
              </w:divBdr>
            </w:div>
            <w:div w:id="698510001">
              <w:marLeft w:val="0"/>
              <w:marRight w:val="0"/>
              <w:marTop w:val="0"/>
              <w:marBottom w:val="0"/>
              <w:divBdr>
                <w:top w:val="none" w:sz="0" w:space="0" w:color="auto"/>
                <w:left w:val="none" w:sz="0" w:space="0" w:color="auto"/>
                <w:bottom w:val="none" w:sz="0" w:space="0" w:color="auto"/>
                <w:right w:val="none" w:sz="0" w:space="0" w:color="auto"/>
              </w:divBdr>
            </w:div>
            <w:div w:id="725185913">
              <w:marLeft w:val="0"/>
              <w:marRight w:val="0"/>
              <w:marTop w:val="0"/>
              <w:marBottom w:val="0"/>
              <w:divBdr>
                <w:top w:val="none" w:sz="0" w:space="0" w:color="auto"/>
                <w:left w:val="none" w:sz="0" w:space="0" w:color="auto"/>
                <w:bottom w:val="none" w:sz="0" w:space="0" w:color="auto"/>
                <w:right w:val="none" w:sz="0" w:space="0" w:color="auto"/>
              </w:divBdr>
            </w:div>
            <w:div w:id="842936817">
              <w:marLeft w:val="0"/>
              <w:marRight w:val="0"/>
              <w:marTop w:val="0"/>
              <w:marBottom w:val="0"/>
              <w:divBdr>
                <w:top w:val="none" w:sz="0" w:space="0" w:color="auto"/>
                <w:left w:val="none" w:sz="0" w:space="0" w:color="auto"/>
                <w:bottom w:val="none" w:sz="0" w:space="0" w:color="auto"/>
                <w:right w:val="none" w:sz="0" w:space="0" w:color="auto"/>
              </w:divBdr>
            </w:div>
            <w:div w:id="977609029">
              <w:marLeft w:val="0"/>
              <w:marRight w:val="0"/>
              <w:marTop w:val="0"/>
              <w:marBottom w:val="0"/>
              <w:divBdr>
                <w:top w:val="none" w:sz="0" w:space="0" w:color="auto"/>
                <w:left w:val="none" w:sz="0" w:space="0" w:color="auto"/>
                <w:bottom w:val="none" w:sz="0" w:space="0" w:color="auto"/>
                <w:right w:val="none" w:sz="0" w:space="0" w:color="auto"/>
              </w:divBdr>
            </w:div>
            <w:div w:id="1030884003">
              <w:marLeft w:val="0"/>
              <w:marRight w:val="0"/>
              <w:marTop w:val="0"/>
              <w:marBottom w:val="0"/>
              <w:divBdr>
                <w:top w:val="none" w:sz="0" w:space="0" w:color="auto"/>
                <w:left w:val="none" w:sz="0" w:space="0" w:color="auto"/>
                <w:bottom w:val="none" w:sz="0" w:space="0" w:color="auto"/>
                <w:right w:val="none" w:sz="0" w:space="0" w:color="auto"/>
              </w:divBdr>
            </w:div>
            <w:div w:id="1033730699">
              <w:marLeft w:val="0"/>
              <w:marRight w:val="0"/>
              <w:marTop w:val="0"/>
              <w:marBottom w:val="0"/>
              <w:divBdr>
                <w:top w:val="none" w:sz="0" w:space="0" w:color="auto"/>
                <w:left w:val="none" w:sz="0" w:space="0" w:color="auto"/>
                <w:bottom w:val="none" w:sz="0" w:space="0" w:color="auto"/>
                <w:right w:val="none" w:sz="0" w:space="0" w:color="auto"/>
              </w:divBdr>
            </w:div>
            <w:div w:id="1034386485">
              <w:marLeft w:val="0"/>
              <w:marRight w:val="0"/>
              <w:marTop w:val="0"/>
              <w:marBottom w:val="0"/>
              <w:divBdr>
                <w:top w:val="none" w:sz="0" w:space="0" w:color="auto"/>
                <w:left w:val="none" w:sz="0" w:space="0" w:color="auto"/>
                <w:bottom w:val="none" w:sz="0" w:space="0" w:color="auto"/>
                <w:right w:val="none" w:sz="0" w:space="0" w:color="auto"/>
              </w:divBdr>
            </w:div>
            <w:div w:id="1056588305">
              <w:marLeft w:val="0"/>
              <w:marRight w:val="0"/>
              <w:marTop w:val="0"/>
              <w:marBottom w:val="0"/>
              <w:divBdr>
                <w:top w:val="none" w:sz="0" w:space="0" w:color="auto"/>
                <w:left w:val="none" w:sz="0" w:space="0" w:color="auto"/>
                <w:bottom w:val="none" w:sz="0" w:space="0" w:color="auto"/>
                <w:right w:val="none" w:sz="0" w:space="0" w:color="auto"/>
              </w:divBdr>
            </w:div>
            <w:div w:id="1114179268">
              <w:marLeft w:val="0"/>
              <w:marRight w:val="0"/>
              <w:marTop w:val="0"/>
              <w:marBottom w:val="0"/>
              <w:divBdr>
                <w:top w:val="none" w:sz="0" w:space="0" w:color="auto"/>
                <w:left w:val="none" w:sz="0" w:space="0" w:color="auto"/>
                <w:bottom w:val="none" w:sz="0" w:space="0" w:color="auto"/>
                <w:right w:val="none" w:sz="0" w:space="0" w:color="auto"/>
              </w:divBdr>
            </w:div>
            <w:div w:id="1120494011">
              <w:marLeft w:val="0"/>
              <w:marRight w:val="0"/>
              <w:marTop w:val="0"/>
              <w:marBottom w:val="0"/>
              <w:divBdr>
                <w:top w:val="none" w:sz="0" w:space="0" w:color="auto"/>
                <w:left w:val="none" w:sz="0" w:space="0" w:color="auto"/>
                <w:bottom w:val="none" w:sz="0" w:space="0" w:color="auto"/>
                <w:right w:val="none" w:sz="0" w:space="0" w:color="auto"/>
              </w:divBdr>
            </w:div>
            <w:div w:id="1137529056">
              <w:marLeft w:val="0"/>
              <w:marRight w:val="0"/>
              <w:marTop w:val="0"/>
              <w:marBottom w:val="0"/>
              <w:divBdr>
                <w:top w:val="none" w:sz="0" w:space="0" w:color="auto"/>
                <w:left w:val="none" w:sz="0" w:space="0" w:color="auto"/>
                <w:bottom w:val="none" w:sz="0" w:space="0" w:color="auto"/>
                <w:right w:val="none" w:sz="0" w:space="0" w:color="auto"/>
              </w:divBdr>
            </w:div>
            <w:div w:id="1171220496">
              <w:marLeft w:val="0"/>
              <w:marRight w:val="0"/>
              <w:marTop w:val="0"/>
              <w:marBottom w:val="0"/>
              <w:divBdr>
                <w:top w:val="none" w:sz="0" w:space="0" w:color="auto"/>
                <w:left w:val="none" w:sz="0" w:space="0" w:color="auto"/>
                <w:bottom w:val="none" w:sz="0" w:space="0" w:color="auto"/>
                <w:right w:val="none" w:sz="0" w:space="0" w:color="auto"/>
              </w:divBdr>
            </w:div>
            <w:div w:id="1199588405">
              <w:marLeft w:val="0"/>
              <w:marRight w:val="0"/>
              <w:marTop w:val="0"/>
              <w:marBottom w:val="0"/>
              <w:divBdr>
                <w:top w:val="none" w:sz="0" w:space="0" w:color="auto"/>
                <w:left w:val="none" w:sz="0" w:space="0" w:color="auto"/>
                <w:bottom w:val="none" w:sz="0" w:space="0" w:color="auto"/>
                <w:right w:val="none" w:sz="0" w:space="0" w:color="auto"/>
              </w:divBdr>
            </w:div>
            <w:div w:id="1202551140">
              <w:marLeft w:val="0"/>
              <w:marRight w:val="0"/>
              <w:marTop w:val="0"/>
              <w:marBottom w:val="0"/>
              <w:divBdr>
                <w:top w:val="none" w:sz="0" w:space="0" w:color="auto"/>
                <w:left w:val="none" w:sz="0" w:space="0" w:color="auto"/>
                <w:bottom w:val="none" w:sz="0" w:space="0" w:color="auto"/>
                <w:right w:val="none" w:sz="0" w:space="0" w:color="auto"/>
              </w:divBdr>
            </w:div>
            <w:div w:id="1291671287">
              <w:marLeft w:val="0"/>
              <w:marRight w:val="0"/>
              <w:marTop w:val="0"/>
              <w:marBottom w:val="0"/>
              <w:divBdr>
                <w:top w:val="none" w:sz="0" w:space="0" w:color="auto"/>
                <w:left w:val="none" w:sz="0" w:space="0" w:color="auto"/>
                <w:bottom w:val="none" w:sz="0" w:space="0" w:color="auto"/>
                <w:right w:val="none" w:sz="0" w:space="0" w:color="auto"/>
              </w:divBdr>
            </w:div>
            <w:div w:id="1301619053">
              <w:marLeft w:val="0"/>
              <w:marRight w:val="0"/>
              <w:marTop w:val="0"/>
              <w:marBottom w:val="0"/>
              <w:divBdr>
                <w:top w:val="none" w:sz="0" w:space="0" w:color="auto"/>
                <w:left w:val="none" w:sz="0" w:space="0" w:color="auto"/>
                <w:bottom w:val="none" w:sz="0" w:space="0" w:color="auto"/>
                <w:right w:val="none" w:sz="0" w:space="0" w:color="auto"/>
              </w:divBdr>
            </w:div>
            <w:div w:id="1374696671">
              <w:marLeft w:val="0"/>
              <w:marRight w:val="0"/>
              <w:marTop w:val="0"/>
              <w:marBottom w:val="0"/>
              <w:divBdr>
                <w:top w:val="none" w:sz="0" w:space="0" w:color="auto"/>
                <w:left w:val="none" w:sz="0" w:space="0" w:color="auto"/>
                <w:bottom w:val="none" w:sz="0" w:space="0" w:color="auto"/>
                <w:right w:val="none" w:sz="0" w:space="0" w:color="auto"/>
              </w:divBdr>
            </w:div>
            <w:div w:id="1420758888">
              <w:marLeft w:val="0"/>
              <w:marRight w:val="0"/>
              <w:marTop w:val="0"/>
              <w:marBottom w:val="0"/>
              <w:divBdr>
                <w:top w:val="none" w:sz="0" w:space="0" w:color="auto"/>
                <w:left w:val="none" w:sz="0" w:space="0" w:color="auto"/>
                <w:bottom w:val="none" w:sz="0" w:space="0" w:color="auto"/>
                <w:right w:val="none" w:sz="0" w:space="0" w:color="auto"/>
              </w:divBdr>
            </w:div>
            <w:div w:id="1434663229">
              <w:marLeft w:val="0"/>
              <w:marRight w:val="0"/>
              <w:marTop w:val="0"/>
              <w:marBottom w:val="0"/>
              <w:divBdr>
                <w:top w:val="none" w:sz="0" w:space="0" w:color="auto"/>
                <w:left w:val="none" w:sz="0" w:space="0" w:color="auto"/>
                <w:bottom w:val="none" w:sz="0" w:space="0" w:color="auto"/>
                <w:right w:val="none" w:sz="0" w:space="0" w:color="auto"/>
              </w:divBdr>
            </w:div>
            <w:div w:id="1535653748">
              <w:marLeft w:val="0"/>
              <w:marRight w:val="0"/>
              <w:marTop w:val="0"/>
              <w:marBottom w:val="0"/>
              <w:divBdr>
                <w:top w:val="none" w:sz="0" w:space="0" w:color="auto"/>
                <w:left w:val="none" w:sz="0" w:space="0" w:color="auto"/>
                <w:bottom w:val="none" w:sz="0" w:space="0" w:color="auto"/>
                <w:right w:val="none" w:sz="0" w:space="0" w:color="auto"/>
              </w:divBdr>
            </w:div>
            <w:div w:id="1556812963">
              <w:marLeft w:val="0"/>
              <w:marRight w:val="0"/>
              <w:marTop w:val="0"/>
              <w:marBottom w:val="0"/>
              <w:divBdr>
                <w:top w:val="none" w:sz="0" w:space="0" w:color="auto"/>
                <w:left w:val="none" w:sz="0" w:space="0" w:color="auto"/>
                <w:bottom w:val="none" w:sz="0" w:space="0" w:color="auto"/>
                <w:right w:val="none" w:sz="0" w:space="0" w:color="auto"/>
              </w:divBdr>
            </w:div>
            <w:div w:id="1566716924">
              <w:marLeft w:val="0"/>
              <w:marRight w:val="0"/>
              <w:marTop w:val="0"/>
              <w:marBottom w:val="0"/>
              <w:divBdr>
                <w:top w:val="none" w:sz="0" w:space="0" w:color="auto"/>
                <w:left w:val="none" w:sz="0" w:space="0" w:color="auto"/>
                <w:bottom w:val="none" w:sz="0" w:space="0" w:color="auto"/>
                <w:right w:val="none" w:sz="0" w:space="0" w:color="auto"/>
              </w:divBdr>
            </w:div>
            <w:div w:id="1608805663">
              <w:marLeft w:val="0"/>
              <w:marRight w:val="0"/>
              <w:marTop w:val="0"/>
              <w:marBottom w:val="0"/>
              <w:divBdr>
                <w:top w:val="none" w:sz="0" w:space="0" w:color="auto"/>
                <w:left w:val="none" w:sz="0" w:space="0" w:color="auto"/>
                <w:bottom w:val="none" w:sz="0" w:space="0" w:color="auto"/>
                <w:right w:val="none" w:sz="0" w:space="0" w:color="auto"/>
              </w:divBdr>
            </w:div>
            <w:div w:id="1636373783">
              <w:marLeft w:val="0"/>
              <w:marRight w:val="0"/>
              <w:marTop w:val="0"/>
              <w:marBottom w:val="0"/>
              <w:divBdr>
                <w:top w:val="none" w:sz="0" w:space="0" w:color="auto"/>
                <w:left w:val="none" w:sz="0" w:space="0" w:color="auto"/>
                <w:bottom w:val="none" w:sz="0" w:space="0" w:color="auto"/>
                <w:right w:val="none" w:sz="0" w:space="0" w:color="auto"/>
              </w:divBdr>
            </w:div>
            <w:div w:id="1672021152">
              <w:marLeft w:val="0"/>
              <w:marRight w:val="0"/>
              <w:marTop w:val="0"/>
              <w:marBottom w:val="0"/>
              <w:divBdr>
                <w:top w:val="none" w:sz="0" w:space="0" w:color="auto"/>
                <w:left w:val="none" w:sz="0" w:space="0" w:color="auto"/>
                <w:bottom w:val="none" w:sz="0" w:space="0" w:color="auto"/>
                <w:right w:val="none" w:sz="0" w:space="0" w:color="auto"/>
              </w:divBdr>
            </w:div>
            <w:div w:id="1683118283">
              <w:marLeft w:val="0"/>
              <w:marRight w:val="0"/>
              <w:marTop w:val="0"/>
              <w:marBottom w:val="0"/>
              <w:divBdr>
                <w:top w:val="none" w:sz="0" w:space="0" w:color="auto"/>
                <w:left w:val="none" w:sz="0" w:space="0" w:color="auto"/>
                <w:bottom w:val="none" w:sz="0" w:space="0" w:color="auto"/>
                <w:right w:val="none" w:sz="0" w:space="0" w:color="auto"/>
              </w:divBdr>
            </w:div>
            <w:div w:id="1754472642">
              <w:marLeft w:val="0"/>
              <w:marRight w:val="0"/>
              <w:marTop w:val="0"/>
              <w:marBottom w:val="0"/>
              <w:divBdr>
                <w:top w:val="none" w:sz="0" w:space="0" w:color="auto"/>
                <w:left w:val="none" w:sz="0" w:space="0" w:color="auto"/>
                <w:bottom w:val="none" w:sz="0" w:space="0" w:color="auto"/>
                <w:right w:val="none" w:sz="0" w:space="0" w:color="auto"/>
              </w:divBdr>
            </w:div>
            <w:div w:id="1802306767">
              <w:marLeft w:val="0"/>
              <w:marRight w:val="0"/>
              <w:marTop w:val="0"/>
              <w:marBottom w:val="0"/>
              <w:divBdr>
                <w:top w:val="none" w:sz="0" w:space="0" w:color="auto"/>
                <w:left w:val="none" w:sz="0" w:space="0" w:color="auto"/>
                <w:bottom w:val="none" w:sz="0" w:space="0" w:color="auto"/>
                <w:right w:val="none" w:sz="0" w:space="0" w:color="auto"/>
              </w:divBdr>
            </w:div>
            <w:div w:id="1864400450">
              <w:marLeft w:val="0"/>
              <w:marRight w:val="0"/>
              <w:marTop w:val="0"/>
              <w:marBottom w:val="0"/>
              <w:divBdr>
                <w:top w:val="none" w:sz="0" w:space="0" w:color="auto"/>
                <w:left w:val="none" w:sz="0" w:space="0" w:color="auto"/>
                <w:bottom w:val="none" w:sz="0" w:space="0" w:color="auto"/>
                <w:right w:val="none" w:sz="0" w:space="0" w:color="auto"/>
              </w:divBdr>
            </w:div>
            <w:div w:id="1923561513">
              <w:marLeft w:val="0"/>
              <w:marRight w:val="0"/>
              <w:marTop w:val="0"/>
              <w:marBottom w:val="0"/>
              <w:divBdr>
                <w:top w:val="none" w:sz="0" w:space="0" w:color="auto"/>
                <w:left w:val="none" w:sz="0" w:space="0" w:color="auto"/>
                <w:bottom w:val="none" w:sz="0" w:space="0" w:color="auto"/>
                <w:right w:val="none" w:sz="0" w:space="0" w:color="auto"/>
              </w:divBdr>
            </w:div>
            <w:div w:id="1956716172">
              <w:marLeft w:val="0"/>
              <w:marRight w:val="0"/>
              <w:marTop w:val="0"/>
              <w:marBottom w:val="0"/>
              <w:divBdr>
                <w:top w:val="none" w:sz="0" w:space="0" w:color="auto"/>
                <w:left w:val="none" w:sz="0" w:space="0" w:color="auto"/>
                <w:bottom w:val="none" w:sz="0" w:space="0" w:color="auto"/>
                <w:right w:val="none" w:sz="0" w:space="0" w:color="auto"/>
              </w:divBdr>
            </w:div>
            <w:div w:id="1975135991">
              <w:marLeft w:val="0"/>
              <w:marRight w:val="0"/>
              <w:marTop w:val="0"/>
              <w:marBottom w:val="0"/>
              <w:divBdr>
                <w:top w:val="none" w:sz="0" w:space="0" w:color="auto"/>
                <w:left w:val="none" w:sz="0" w:space="0" w:color="auto"/>
                <w:bottom w:val="none" w:sz="0" w:space="0" w:color="auto"/>
                <w:right w:val="none" w:sz="0" w:space="0" w:color="auto"/>
              </w:divBdr>
            </w:div>
            <w:div w:id="1987661834">
              <w:marLeft w:val="0"/>
              <w:marRight w:val="0"/>
              <w:marTop w:val="0"/>
              <w:marBottom w:val="0"/>
              <w:divBdr>
                <w:top w:val="none" w:sz="0" w:space="0" w:color="auto"/>
                <w:left w:val="none" w:sz="0" w:space="0" w:color="auto"/>
                <w:bottom w:val="none" w:sz="0" w:space="0" w:color="auto"/>
                <w:right w:val="none" w:sz="0" w:space="0" w:color="auto"/>
              </w:divBdr>
            </w:div>
            <w:div w:id="2122217265">
              <w:marLeft w:val="0"/>
              <w:marRight w:val="0"/>
              <w:marTop w:val="0"/>
              <w:marBottom w:val="0"/>
              <w:divBdr>
                <w:top w:val="none" w:sz="0" w:space="0" w:color="auto"/>
                <w:left w:val="none" w:sz="0" w:space="0" w:color="auto"/>
                <w:bottom w:val="none" w:sz="0" w:space="0" w:color="auto"/>
                <w:right w:val="none" w:sz="0" w:space="0" w:color="auto"/>
              </w:divBdr>
            </w:div>
            <w:div w:id="213066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07367">
      <w:bodyDiv w:val="1"/>
      <w:marLeft w:val="0"/>
      <w:marRight w:val="0"/>
      <w:marTop w:val="0"/>
      <w:marBottom w:val="0"/>
      <w:divBdr>
        <w:top w:val="none" w:sz="0" w:space="0" w:color="auto"/>
        <w:left w:val="none" w:sz="0" w:space="0" w:color="auto"/>
        <w:bottom w:val="none" w:sz="0" w:space="0" w:color="auto"/>
        <w:right w:val="none" w:sz="0" w:space="0" w:color="auto"/>
      </w:divBdr>
    </w:div>
    <w:div w:id="298805293">
      <w:bodyDiv w:val="1"/>
      <w:marLeft w:val="0"/>
      <w:marRight w:val="0"/>
      <w:marTop w:val="0"/>
      <w:marBottom w:val="0"/>
      <w:divBdr>
        <w:top w:val="none" w:sz="0" w:space="0" w:color="auto"/>
        <w:left w:val="none" w:sz="0" w:space="0" w:color="auto"/>
        <w:bottom w:val="none" w:sz="0" w:space="0" w:color="auto"/>
        <w:right w:val="none" w:sz="0" w:space="0" w:color="auto"/>
      </w:divBdr>
    </w:div>
    <w:div w:id="299768496">
      <w:bodyDiv w:val="1"/>
      <w:marLeft w:val="0"/>
      <w:marRight w:val="0"/>
      <w:marTop w:val="0"/>
      <w:marBottom w:val="0"/>
      <w:divBdr>
        <w:top w:val="none" w:sz="0" w:space="0" w:color="auto"/>
        <w:left w:val="none" w:sz="0" w:space="0" w:color="auto"/>
        <w:bottom w:val="none" w:sz="0" w:space="0" w:color="auto"/>
        <w:right w:val="none" w:sz="0" w:space="0" w:color="auto"/>
      </w:divBdr>
    </w:div>
    <w:div w:id="305203927">
      <w:bodyDiv w:val="1"/>
      <w:marLeft w:val="0"/>
      <w:marRight w:val="0"/>
      <w:marTop w:val="0"/>
      <w:marBottom w:val="0"/>
      <w:divBdr>
        <w:top w:val="none" w:sz="0" w:space="0" w:color="auto"/>
        <w:left w:val="none" w:sz="0" w:space="0" w:color="auto"/>
        <w:bottom w:val="none" w:sz="0" w:space="0" w:color="auto"/>
        <w:right w:val="none" w:sz="0" w:space="0" w:color="auto"/>
      </w:divBdr>
    </w:div>
    <w:div w:id="325599174">
      <w:bodyDiv w:val="1"/>
      <w:marLeft w:val="0"/>
      <w:marRight w:val="0"/>
      <w:marTop w:val="0"/>
      <w:marBottom w:val="0"/>
      <w:divBdr>
        <w:top w:val="none" w:sz="0" w:space="0" w:color="auto"/>
        <w:left w:val="none" w:sz="0" w:space="0" w:color="auto"/>
        <w:bottom w:val="none" w:sz="0" w:space="0" w:color="auto"/>
        <w:right w:val="none" w:sz="0" w:space="0" w:color="auto"/>
      </w:divBdr>
      <w:divsChild>
        <w:div w:id="1286086131">
          <w:marLeft w:val="0"/>
          <w:marRight w:val="0"/>
          <w:marTop w:val="0"/>
          <w:marBottom w:val="0"/>
          <w:divBdr>
            <w:top w:val="none" w:sz="0" w:space="0" w:color="auto"/>
            <w:left w:val="none" w:sz="0" w:space="0" w:color="auto"/>
            <w:bottom w:val="none" w:sz="0" w:space="0" w:color="auto"/>
            <w:right w:val="none" w:sz="0" w:space="0" w:color="auto"/>
          </w:divBdr>
        </w:div>
        <w:div w:id="1404796366">
          <w:marLeft w:val="0"/>
          <w:marRight w:val="0"/>
          <w:marTop w:val="0"/>
          <w:marBottom w:val="0"/>
          <w:divBdr>
            <w:top w:val="none" w:sz="0" w:space="0" w:color="auto"/>
            <w:left w:val="none" w:sz="0" w:space="0" w:color="auto"/>
            <w:bottom w:val="none" w:sz="0" w:space="0" w:color="auto"/>
            <w:right w:val="none" w:sz="0" w:space="0" w:color="auto"/>
          </w:divBdr>
        </w:div>
        <w:div w:id="1855874958">
          <w:marLeft w:val="0"/>
          <w:marRight w:val="0"/>
          <w:marTop w:val="0"/>
          <w:marBottom w:val="0"/>
          <w:divBdr>
            <w:top w:val="none" w:sz="0" w:space="0" w:color="auto"/>
            <w:left w:val="none" w:sz="0" w:space="0" w:color="auto"/>
            <w:bottom w:val="none" w:sz="0" w:space="0" w:color="auto"/>
            <w:right w:val="none" w:sz="0" w:space="0" w:color="auto"/>
          </w:divBdr>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7463947">
      <w:bodyDiv w:val="1"/>
      <w:marLeft w:val="0"/>
      <w:marRight w:val="0"/>
      <w:marTop w:val="0"/>
      <w:marBottom w:val="0"/>
      <w:divBdr>
        <w:top w:val="none" w:sz="0" w:space="0" w:color="auto"/>
        <w:left w:val="none" w:sz="0" w:space="0" w:color="auto"/>
        <w:bottom w:val="none" w:sz="0" w:space="0" w:color="auto"/>
        <w:right w:val="none" w:sz="0" w:space="0" w:color="auto"/>
      </w:divBdr>
      <w:divsChild>
        <w:div w:id="171997226">
          <w:marLeft w:val="0"/>
          <w:marRight w:val="0"/>
          <w:marTop w:val="0"/>
          <w:marBottom w:val="0"/>
          <w:divBdr>
            <w:top w:val="none" w:sz="0" w:space="0" w:color="auto"/>
            <w:left w:val="none" w:sz="0" w:space="0" w:color="auto"/>
            <w:bottom w:val="none" w:sz="0" w:space="0" w:color="auto"/>
            <w:right w:val="none" w:sz="0" w:space="0" w:color="auto"/>
          </w:divBdr>
        </w:div>
        <w:div w:id="710151769">
          <w:marLeft w:val="0"/>
          <w:marRight w:val="0"/>
          <w:marTop w:val="0"/>
          <w:marBottom w:val="0"/>
          <w:divBdr>
            <w:top w:val="none" w:sz="0" w:space="0" w:color="auto"/>
            <w:left w:val="none" w:sz="0" w:space="0" w:color="auto"/>
            <w:bottom w:val="none" w:sz="0" w:space="0" w:color="auto"/>
            <w:right w:val="none" w:sz="0" w:space="0" w:color="auto"/>
          </w:divBdr>
        </w:div>
        <w:div w:id="2050570982">
          <w:marLeft w:val="0"/>
          <w:marRight w:val="0"/>
          <w:marTop w:val="0"/>
          <w:marBottom w:val="0"/>
          <w:divBdr>
            <w:top w:val="none" w:sz="0" w:space="0" w:color="auto"/>
            <w:left w:val="none" w:sz="0" w:space="0" w:color="auto"/>
            <w:bottom w:val="none" w:sz="0" w:space="0" w:color="auto"/>
            <w:right w:val="none" w:sz="0" w:space="0" w:color="auto"/>
          </w:divBdr>
        </w:div>
      </w:divsChild>
    </w:div>
    <w:div w:id="348802516">
      <w:bodyDiv w:val="1"/>
      <w:marLeft w:val="0"/>
      <w:marRight w:val="0"/>
      <w:marTop w:val="0"/>
      <w:marBottom w:val="0"/>
      <w:divBdr>
        <w:top w:val="none" w:sz="0" w:space="0" w:color="auto"/>
        <w:left w:val="none" w:sz="0" w:space="0" w:color="auto"/>
        <w:bottom w:val="none" w:sz="0" w:space="0" w:color="auto"/>
        <w:right w:val="none" w:sz="0" w:space="0" w:color="auto"/>
      </w:divBdr>
    </w:div>
    <w:div w:id="349722480">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1517424">
      <w:bodyDiv w:val="1"/>
      <w:marLeft w:val="0"/>
      <w:marRight w:val="0"/>
      <w:marTop w:val="0"/>
      <w:marBottom w:val="0"/>
      <w:divBdr>
        <w:top w:val="none" w:sz="0" w:space="0" w:color="auto"/>
        <w:left w:val="none" w:sz="0" w:space="0" w:color="auto"/>
        <w:bottom w:val="none" w:sz="0" w:space="0" w:color="auto"/>
        <w:right w:val="none" w:sz="0" w:space="0" w:color="auto"/>
      </w:divBdr>
      <w:divsChild>
        <w:div w:id="1624341055">
          <w:marLeft w:val="0"/>
          <w:marRight w:val="0"/>
          <w:marTop w:val="375"/>
          <w:marBottom w:val="375"/>
          <w:divBdr>
            <w:top w:val="none" w:sz="0" w:space="0" w:color="auto"/>
            <w:left w:val="single" w:sz="24" w:space="0" w:color="auto"/>
            <w:bottom w:val="none" w:sz="0" w:space="0" w:color="auto"/>
            <w:right w:val="none" w:sz="0" w:space="0" w:color="auto"/>
          </w:divBdr>
        </w:div>
      </w:divsChild>
    </w:div>
    <w:div w:id="387461802">
      <w:bodyDiv w:val="1"/>
      <w:marLeft w:val="0"/>
      <w:marRight w:val="0"/>
      <w:marTop w:val="0"/>
      <w:marBottom w:val="0"/>
      <w:divBdr>
        <w:top w:val="none" w:sz="0" w:space="0" w:color="auto"/>
        <w:left w:val="none" w:sz="0" w:space="0" w:color="auto"/>
        <w:bottom w:val="none" w:sz="0" w:space="0" w:color="auto"/>
        <w:right w:val="none" w:sz="0" w:space="0" w:color="auto"/>
      </w:divBdr>
    </w:div>
    <w:div w:id="387850050">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4672660">
      <w:bodyDiv w:val="1"/>
      <w:marLeft w:val="0"/>
      <w:marRight w:val="0"/>
      <w:marTop w:val="0"/>
      <w:marBottom w:val="0"/>
      <w:divBdr>
        <w:top w:val="none" w:sz="0" w:space="0" w:color="auto"/>
        <w:left w:val="none" w:sz="0" w:space="0" w:color="auto"/>
        <w:bottom w:val="none" w:sz="0" w:space="0" w:color="auto"/>
        <w:right w:val="none" w:sz="0" w:space="0" w:color="auto"/>
      </w:divBdr>
    </w:div>
    <w:div w:id="418792395">
      <w:bodyDiv w:val="1"/>
      <w:marLeft w:val="0"/>
      <w:marRight w:val="0"/>
      <w:marTop w:val="0"/>
      <w:marBottom w:val="0"/>
      <w:divBdr>
        <w:top w:val="none" w:sz="0" w:space="0" w:color="auto"/>
        <w:left w:val="none" w:sz="0" w:space="0" w:color="auto"/>
        <w:bottom w:val="none" w:sz="0" w:space="0" w:color="auto"/>
        <w:right w:val="none" w:sz="0" w:space="0" w:color="auto"/>
      </w:divBdr>
      <w:divsChild>
        <w:div w:id="1655379922">
          <w:marLeft w:val="0"/>
          <w:marRight w:val="0"/>
          <w:marTop w:val="0"/>
          <w:marBottom w:val="0"/>
          <w:divBdr>
            <w:top w:val="none" w:sz="0" w:space="0" w:color="auto"/>
            <w:left w:val="none" w:sz="0" w:space="0" w:color="auto"/>
            <w:bottom w:val="none" w:sz="0" w:space="0" w:color="auto"/>
            <w:right w:val="none" w:sz="0" w:space="0" w:color="auto"/>
          </w:divBdr>
        </w:div>
        <w:div w:id="2121758187">
          <w:marLeft w:val="0"/>
          <w:marRight w:val="0"/>
          <w:marTop w:val="0"/>
          <w:marBottom w:val="0"/>
          <w:divBdr>
            <w:top w:val="none" w:sz="0" w:space="0" w:color="auto"/>
            <w:left w:val="none" w:sz="0" w:space="0" w:color="auto"/>
            <w:bottom w:val="none" w:sz="0" w:space="0" w:color="auto"/>
            <w:right w:val="none" w:sz="0" w:space="0" w:color="auto"/>
          </w:divBdr>
          <w:divsChild>
            <w:div w:id="2021157925">
              <w:marLeft w:val="0"/>
              <w:marRight w:val="0"/>
              <w:marTop w:val="0"/>
              <w:marBottom w:val="0"/>
              <w:divBdr>
                <w:top w:val="none" w:sz="0" w:space="0" w:color="auto"/>
                <w:left w:val="none" w:sz="0" w:space="0" w:color="auto"/>
                <w:bottom w:val="none" w:sz="0" w:space="0" w:color="auto"/>
                <w:right w:val="none" w:sz="0" w:space="0" w:color="auto"/>
              </w:divBdr>
              <w:divsChild>
                <w:div w:id="311905378">
                  <w:marLeft w:val="0"/>
                  <w:marRight w:val="0"/>
                  <w:marTop w:val="0"/>
                  <w:marBottom w:val="0"/>
                  <w:divBdr>
                    <w:top w:val="none" w:sz="0" w:space="0" w:color="auto"/>
                    <w:left w:val="none" w:sz="0" w:space="0" w:color="auto"/>
                    <w:bottom w:val="none" w:sz="0" w:space="0" w:color="auto"/>
                    <w:right w:val="none" w:sz="0" w:space="0" w:color="auto"/>
                  </w:divBdr>
                  <w:divsChild>
                    <w:div w:id="128286396">
                      <w:marLeft w:val="0"/>
                      <w:marRight w:val="0"/>
                      <w:marTop w:val="0"/>
                      <w:marBottom w:val="0"/>
                      <w:divBdr>
                        <w:top w:val="none" w:sz="0" w:space="0" w:color="auto"/>
                        <w:left w:val="none" w:sz="0" w:space="0" w:color="auto"/>
                        <w:bottom w:val="none" w:sz="0" w:space="0" w:color="auto"/>
                        <w:right w:val="none" w:sz="0" w:space="0" w:color="auto"/>
                      </w:divBdr>
                      <w:divsChild>
                        <w:div w:id="454101915">
                          <w:marLeft w:val="0"/>
                          <w:marRight w:val="0"/>
                          <w:marTop w:val="0"/>
                          <w:marBottom w:val="0"/>
                          <w:divBdr>
                            <w:top w:val="none" w:sz="0" w:space="0" w:color="auto"/>
                            <w:left w:val="none" w:sz="0" w:space="0" w:color="auto"/>
                            <w:bottom w:val="none" w:sz="0" w:space="0" w:color="auto"/>
                            <w:right w:val="none" w:sz="0" w:space="0" w:color="auto"/>
                          </w:divBdr>
                          <w:divsChild>
                            <w:div w:id="431701724">
                              <w:marLeft w:val="0"/>
                              <w:marRight w:val="0"/>
                              <w:marTop w:val="0"/>
                              <w:marBottom w:val="0"/>
                              <w:divBdr>
                                <w:top w:val="none" w:sz="0" w:space="0" w:color="auto"/>
                                <w:left w:val="none" w:sz="0" w:space="0" w:color="auto"/>
                                <w:bottom w:val="none" w:sz="0" w:space="0" w:color="auto"/>
                                <w:right w:val="none" w:sz="0" w:space="0" w:color="auto"/>
                              </w:divBdr>
                              <w:divsChild>
                                <w:div w:id="127826536">
                                  <w:marLeft w:val="0"/>
                                  <w:marRight w:val="0"/>
                                  <w:marTop w:val="0"/>
                                  <w:marBottom w:val="0"/>
                                  <w:divBdr>
                                    <w:top w:val="none" w:sz="0" w:space="0" w:color="auto"/>
                                    <w:left w:val="none" w:sz="0" w:space="0" w:color="auto"/>
                                    <w:bottom w:val="none" w:sz="0" w:space="0" w:color="auto"/>
                                    <w:right w:val="none" w:sz="0" w:space="0" w:color="auto"/>
                                  </w:divBdr>
                                  <w:divsChild>
                                    <w:div w:id="1082264667">
                                      <w:marLeft w:val="0"/>
                                      <w:marRight w:val="0"/>
                                      <w:marTop w:val="0"/>
                                      <w:marBottom w:val="0"/>
                                      <w:divBdr>
                                        <w:top w:val="none" w:sz="0" w:space="0" w:color="auto"/>
                                        <w:left w:val="none" w:sz="0" w:space="0" w:color="auto"/>
                                        <w:bottom w:val="none" w:sz="0" w:space="0" w:color="auto"/>
                                        <w:right w:val="none" w:sz="0" w:space="0" w:color="auto"/>
                                      </w:divBdr>
                                      <w:divsChild>
                                        <w:div w:id="1101415163">
                                          <w:marLeft w:val="0"/>
                                          <w:marRight w:val="0"/>
                                          <w:marTop w:val="0"/>
                                          <w:marBottom w:val="0"/>
                                          <w:divBdr>
                                            <w:top w:val="none" w:sz="0" w:space="0" w:color="auto"/>
                                            <w:left w:val="none" w:sz="0" w:space="0" w:color="auto"/>
                                            <w:bottom w:val="none" w:sz="0" w:space="0" w:color="auto"/>
                                            <w:right w:val="none" w:sz="0" w:space="0" w:color="auto"/>
                                          </w:divBdr>
                                          <w:divsChild>
                                            <w:div w:id="1185512079">
                                              <w:marLeft w:val="0"/>
                                              <w:marRight w:val="0"/>
                                              <w:marTop w:val="0"/>
                                              <w:marBottom w:val="0"/>
                                              <w:divBdr>
                                                <w:top w:val="none" w:sz="0" w:space="0" w:color="auto"/>
                                                <w:left w:val="none" w:sz="0" w:space="0" w:color="auto"/>
                                                <w:bottom w:val="none" w:sz="0" w:space="0" w:color="auto"/>
                                                <w:right w:val="none" w:sz="0" w:space="0" w:color="auto"/>
                                              </w:divBdr>
                                            </w:div>
                                            <w:div w:id="1387296464">
                                              <w:marLeft w:val="0"/>
                                              <w:marRight w:val="0"/>
                                              <w:marTop w:val="0"/>
                                              <w:marBottom w:val="0"/>
                                              <w:divBdr>
                                                <w:top w:val="none" w:sz="0" w:space="0" w:color="auto"/>
                                                <w:left w:val="none" w:sz="0" w:space="0" w:color="auto"/>
                                                <w:bottom w:val="none" w:sz="0" w:space="0" w:color="auto"/>
                                                <w:right w:val="none" w:sz="0" w:space="0" w:color="auto"/>
                                              </w:divBdr>
                                              <w:divsChild>
                                                <w:div w:id="274218277">
                                                  <w:marLeft w:val="0"/>
                                                  <w:marRight w:val="0"/>
                                                  <w:marTop w:val="0"/>
                                                  <w:marBottom w:val="0"/>
                                                  <w:divBdr>
                                                    <w:top w:val="none" w:sz="0" w:space="0" w:color="auto"/>
                                                    <w:left w:val="none" w:sz="0" w:space="0" w:color="auto"/>
                                                    <w:bottom w:val="none" w:sz="0" w:space="0" w:color="auto"/>
                                                    <w:right w:val="none" w:sz="0" w:space="0" w:color="auto"/>
                                                  </w:divBdr>
                                                  <w:divsChild>
                                                    <w:div w:id="1352995465">
                                                      <w:marLeft w:val="0"/>
                                                      <w:marRight w:val="0"/>
                                                      <w:marTop w:val="0"/>
                                                      <w:marBottom w:val="0"/>
                                                      <w:divBdr>
                                                        <w:top w:val="none" w:sz="0" w:space="0" w:color="auto"/>
                                                        <w:left w:val="none" w:sz="0" w:space="0" w:color="auto"/>
                                                        <w:bottom w:val="none" w:sz="0" w:space="0" w:color="auto"/>
                                                        <w:right w:val="none" w:sz="0" w:space="0" w:color="auto"/>
                                                      </w:divBdr>
                                                      <w:divsChild>
                                                        <w:div w:id="18554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713745">
                          <w:marLeft w:val="0"/>
                          <w:marRight w:val="0"/>
                          <w:marTop w:val="0"/>
                          <w:marBottom w:val="0"/>
                          <w:divBdr>
                            <w:top w:val="none" w:sz="0" w:space="0" w:color="auto"/>
                            <w:left w:val="none" w:sz="0" w:space="0" w:color="auto"/>
                            <w:bottom w:val="none" w:sz="0" w:space="0" w:color="auto"/>
                            <w:right w:val="none" w:sz="0" w:space="0" w:color="auto"/>
                          </w:divBdr>
                          <w:divsChild>
                            <w:div w:id="1794401826">
                              <w:marLeft w:val="0"/>
                              <w:marRight w:val="0"/>
                              <w:marTop w:val="0"/>
                              <w:marBottom w:val="0"/>
                              <w:divBdr>
                                <w:top w:val="none" w:sz="0" w:space="0" w:color="auto"/>
                                <w:left w:val="none" w:sz="0" w:space="0" w:color="auto"/>
                                <w:bottom w:val="none" w:sz="0" w:space="0" w:color="auto"/>
                                <w:right w:val="none" w:sz="0" w:space="0" w:color="auto"/>
                              </w:divBdr>
                              <w:divsChild>
                                <w:div w:id="11852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590954">
                  <w:marLeft w:val="0"/>
                  <w:marRight w:val="0"/>
                  <w:marTop w:val="120"/>
                  <w:marBottom w:val="0"/>
                  <w:divBdr>
                    <w:top w:val="none" w:sz="0" w:space="0" w:color="auto"/>
                    <w:left w:val="none" w:sz="0" w:space="0" w:color="auto"/>
                    <w:bottom w:val="none" w:sz="0" w:space="0" w:color="auto"/>
                    <w:right w:val="none" w:sz="0" w:space="0" w:color="auto"/>
                  </w:divBdr>
                </w:div>
                <w:div w:id="159478275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6970363">
      <w:bodyDiv w:val="1"/>
      <w:marLeft w:val="0"/>
      <w:marRight w:val="0"/>
      <w:marTop w:val="0"/>
      <w:marBottom w:val="0"/>
      <w:divBdr>
        <w:top w:val="none" w:sz="0" w:space="0" w:color="auto"/>
        <w:left w:val="none" w:sz="0" w:space="0" w:color="auto"/>
        <w:bottom w:val="none" w:sz="0" w:space="0" w:color="auto"/>
        <w:right w:val="none" w:sz="0" w:space="0" w:color="auto"/>
      </w:divBdr>
      <w:divsChild>
        <w:div w:id="730034068">
          <w:blockQuote w:val="1"/>
          <w:marLeft w:val="0"/>
          <w:marRight w:val="0"/>
          <w:marTop w:val="0"/>
          <w:marBottom w:val="100"/>
          <w:divBdr>
            <w:top w:val="none" w:sz="0" w:space="0" w:color="auto"/>
            <w:left w:val="none" w:sz="0" w:space="0" w:color="auto"/>
            <w:bottom w:val="none" w:sz="0" w:space="0" w:color="auto"/>
            <w:right w:val="none" w:sz="0" w:space="0" w:color="auto"/>
          </w:divBdr>
        </w:div>
        <w:div w:id="1416517577">
          <w:marLeft w:val="0"/>
          <w:marRight w:val="0"/>
          <w:marTop w:val="0"/>
          <w:marBottom w:val="0"/>
          <w:divBdr>
            <w:top w:val="none" w:sz="0" w:space="0" w:color="auto"/>
            <w:left w:val="none" w:sz="0" w:space="0" w:color="auto"/>
            <w:bottom w:val="none" w:sz="0" w:space="0" w:color="auto"/>
            <w:right w:val="none" w:sz="0" w:space="0" w:color="auto"/>
          </w:divBdr>
        </w:div>
      </w:divsChild>
    </w:div>
    <w:div w:id="429814076">
      <w:bodyDiv w:val="1"/>
      <w:marLeft w:val="0"/>
      <w:marRight w:val="0"/>
      <w:marTop w:val="0"/>
      <w:marBottom w:val="0"/>
      <w:divBdr>
        <w:top w:val="none" w:sz="0" w:space="0" w:color="auto"/>
        <w:left w:val="none" w:sz="0" w:space="0" w:color="auto"/>
        <w:bottom w:val="none" w:sz="0" w:space="0" w:color="auto"/>
        <w:right w:val="none" w:sz="0" w:space="0" w:color="auto"/>
      </w:divBdr>
      <w:divsChild>
        <w:div w:id="769276559">
          <w:marLeft w:val="0"/>
          <w:marRight w:val="0"/>
          <w:marTop w:val="0"/>
          <w:marBottom w:val="0"/>
          <w:divBdr>
            <w:top w:val="none" w:sz="0" w:space="0" w:color="auto"/>
            <w:left w:val="none" w:sz="0" w:space="0" w:color="auto"/>
            <w:bottom w:val="none" w:sz="0" w:space="0" w:color="auto"/>
            <w:right w:val="none" w:sz="0" w:space="0" w:color="auto"/>
          </w:divBdr>
        </w:div>
      </w:divsChild>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59735586">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6574711">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3515516">
      <w:bodyDiv w:val="1"/>
      <w:marLeft w:val="0"/>
      <w:marRight w:val="0"/>
      <w:marTop w:val="0"/>
      <w:marBottom w:val="0"/>
      <w:divBdr>
        <w:top w:val="none" w:sz="0" w:space="0" w:color="auto"/>
        <w:left w:val="none" w:sz="0" w:space="0" w:color="auto"/>
        <w:bottom w:val="none" w:sz="0" w:space="0" w:color="auto"/>
        <w:right w:val="none" w:sz="0" w:space="0" w:color="auto"/>
      </w:divBdr>
    </w:div>
    <w:div w:id="509681633">
      <w:bodyDiv w:val="1"/>
      <w:marLeft w:val="0"/>
      <w:marRight w:val="0"/>
      <w:marTop w:val="0"/>
      <w:marBottom w:val="0"/>
      <w:divBdr>
        <w:top w:val="none" w:sz="0" w:space="0" w:color="auto"/>
        <w:left w:val="none" w:sz="0" w:space="0" w:color="auto"/>
        <w:bottom w:val="none" w:sz="0" w:space="0" w:color="auto"/>
        <w:right w:val="none" w:sz="0" w:space="0" w:color="auto"/>
      </w:divBdr>
    </w:div>
    <w:div w:id="514418119">
      <w:bodyDiv w:val="1"/>
      <w:marLeft w:val="0"/>
      <w:marRight w:val="0"/>
      <w:marTop w:val="0"/>
      <w:marBottom w:val="0"/>
      <w:divBdr>
        <w:top w:val="none" w:sz="0" w:space="0" w:color="auto"/>
        <w:left w:val="none" w:sz="0" w:space="0" w:color="auto"/>
        <w:bottom w:val="none" w:sz="0" w:space="0" w:color="auto"/>
        <w:right w:val="none" w:sz="0" w:space="0" w:color="auto"/>
      </w:divBdr>
    </w:div>
    <w:div w:id="516236573">
      <w:bodyDiv w:val="1"/>
      <w:marLeft w:val="0"/>
      <w:marRight w:val="0"/>
      <w:marTop w:val="0"/>
      <w:marBottom w:val="0"/>
      <w:divBdr>
        <w:top w:val="none" w:sz="0" w:space="0" w:color="auto"/>
        <w:left w:val="none" w:sz="0" w:space="0" w:color="auto"/>
        <w:bottom w:val="none" w:sz="0" w:space="0" w:color="auto"/>
        <w:right w:val="none" w:sz="0" w:space="0" w:color="auto"/>
      </w:divBdr>
    </w:div>
    <w:div w:id="517083100">
      <w:bodyDiv w:val="1"/>
      <w:marLeft w:val="0"/>
      <w:marRight w:val="0"/>
      <w:marTop w:val="0"/>
      <w:marBottom w:val="0"/>
      <w:divBdr>
        <w:top w:val="none" w:sz="0" w:space="0" w:color="auto"/>
        <w:left w:val="none" w:sz="0" w:space="0" w:color="auto"/>
        <w:bottom w:val="none" w:sz="0" w:space="0" w:color="auto"/>
        <w:right w:val="none" w:sz="0" w:space="0" w:color="auto"/>
      </w:divBdr>
      <w:divsChild>
        <w:div w:id="141629683">
          <w:marLeft w:val="0"/>
          <w:marRight w:val="0"/>
          <w:marTop w:val="0"/>
          <w:marBottom w:val="0"/>
          <w:divBdr>
            <w:top w:val="none" w:sz="0" w:space="0" w:color="auto"/>
            <w:left w:val="none" w:sz="0" w:space="0" w:color="auto"/>
            <w:bottom w:val="none" w:sz="0" w:space="0" w:color="auto"/>
            <w:right w:val="none" w:sz="0" w:space="0" w:color="auto"/>
          </w:divBdr>
        </w:div>
        <w:div w:id="617302542">
          <w:marLeft w:val="0"/>
          <w:marRight w:val="0"/>
          <w:marTop w:val="0"/>
          <w:marBottom w:val="0"/>
          <w:divBdr>
            <w:top w:val="none" w:sz="0" w:space="0" w:color="auto"/>
            <w:left w:val="none" w:sz="0" w:space="0" w:color="auto"/>
            <w:bottom w:val="none" w:sz="0" w:space="0" w:color="auto"/>
            <w:right w:val="none" w:sz="0" w:space="0" w:color="auto"/>
          </w:divBdr>
        </w:div>
      </w:divsChild>
    </w:div>
    <w:div w:id="519852666">
      <w:bodyDiv w:val="1"/>
      <w:marLeft w:val="0"/>
      <w:marRight w:val="0"/>
      <w:marTop w:val="0"/>
      <w:marBottom w:val="0"/>
      <w:divBdr>
        <w:top w:val="none" w:sz="0" w:space="0" w:color="auto"/>
        <w:left w:val="none" w:sz="0" w:space="0" w:color="auto"/>
        <w:bottom w:val="none" w:sz="0" w:space="0" w:color="auto"/>
        <w:right w:val="none" w:sz="0" w:space="0" w:color="auto"/>
      </w:divBdr>
      <w:divsChild>
        <w:div w:id="1046569745">
          <w:marLeft w:val="0"/>
          <w:marRight w:val="0"/>
          <w:marTop w:val="600"/>
          <w:marBottom w:val="45"/>
          <w:divBdr>
            <w:top w:val="none" w:sz="0" w:space="0" w:color="auto"/>
            <w:left w:val="none" w:sz="0" w:space="0" w:color="auto"/>
            <w:bottom w:val="none" w:sz="0" w:space="0" w:color="auto"/>
            <w:right w:val="none" w:sz="0" w:space="0" w:color="auto"/>
          </w:divBdr>
        </w:div>
      </w:divsChild>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9126919">
      <w:bodyDiv w:val="1"/>
      <w:marLeft w:val="0"/>
      <w:marRight w:val="0"/>
      <w:marTop w:val="0"/>
      <w:marBottom w:val="0"/>
      <w:divBdr>
        <w:top w:val="none" w:sz="0" w:space="0" w:color="auto"/>
        <w:left w:val="none" w:sz="0" w:space="0" w:color="auto"/>
        <w:bottom w:val="none" w:sz="0" w:space="0" w:color="auto"/>
        <w:right w:val="none" w:sz="0" w:space="0" w:color="auto"/>
      </w:divBdr>
    </w:div>
    <w:div w:id="540291537">
      <w:bodyDiv w:val="1"/>
      <w:marLeft w:val="0"/>
      <w:marRight w:val="0"/>
      <w:marTop w:val="0"/>
      <w:marBottom w:val="0"/>
      <w:divBdr>
        <w:top w:val="none" w:sz="0" w:space="0" w:color="auto"/>
        <w:left w:val="none" w:sz="0" w:space="0" w:color="auto"/>
        <w:bottom w:val="none" w:sz="0" w:space="0" w:color="auto"/>
        <w:right w:val="none" w:sz="0" w:space="0" w:color="auto"/>
      </w:divBdr>
    </w:div>
    <w:div w:id="558857045">
      <w:bodyDiv w:val="1"/>
      <w:marLeft w:val="0"/>
      <w:marRight w:val="0"/>
      <w:marTop w:val="0"/>
      <w:marBottom w:val="0"/>
      <w:divBdr>
        <w:top w:val="none" w:sz="0" w:space="0" w:color="auto"/>
        <w:left w:val="none" w:sz="0" w:space="0" w:color="auto"/>
        <w:bottom w:val="none" w:sz="0" w:space="0" w:color="auto"/>
        <w:right w:val="none" w:sz="0" w:space="0" w:color="auto"/>
      </w:divBdr>
    </w:div>
    <w:div w:id="570893527">
      <w:bodyDiv w:val="1"/>
      <w:marLeft w:val="0"/>
      <w:marRight w:val="0"/>
      <w:marTop w:val="0"/>
      <w:marBottom w:val="0"/>
      <w:divBdr>
        <w:top w:val="none" w:sz="0" w:space="0" w:color="auto"/>
        <w:left w:val="none" w:sz="0" w:space="0" w:color="auto"/>
        <w:bottom w:val="none" w:sz="0" w:space="0" w:color="auto"/>
        <w:right w:val="none" w:sz="0" w:space="0" w:color="auto"/>
      </w:divBdr>
    </w:div>
    <w:div w:id="594096325">
      <w:bodyDiv w:val="1"/>
      <w:marLeft w:val="0"/>
      <w:marRight w:val="0"/>
      <w:marTop w:val="0"/>
      <w:marBottom w:val="0"/>
      <w:divBdr>
        <w:top w:val="none" w:sz="0" w:space="0" w:color="auto"/>
        <w:left w:val="none" w:sz="0" w:space="0" w:color="auto"/>
        <w:bottom w:val="none" w:sz="0" w:space="0" w:color="auto"/>
        <w:right w:val="none" w:sz="0" w:space="0" w:color="auto"/>
      </w:divBdr>
    </w:div>
    <w:div w:id="605650004">
      <w:bodyDiv w:val="1"/>
      <w:marLeft w:val="0"/>
      <w:marRight w:val="0"/>
      <w:marTop w:val="0"/>
      <w:marBottom w:val="0"/>
      <w:divBdr>
        <w:top w:val="none" w:sz="0" w:space="0" w:color="auto"/>
        <w:left w:val="none" w:sz="0" w:space="0" w:color="auto"/>
        <w:bottom w:val="none" w:sz="0" w:space="0" w:color="auto"/>
        <w:right w:val="none" w:sz="0" w:space="0" w:color="auto"/>
      </w:divBdr>
      <w:divsChild>
        <w:div w:id="864634679">
          <w:marLeft w:val="0"/>
          <w:marRight w:val="0"/>
          <w:marTop w:val="240"/>
          <w:marBottom w:val="240"/>
          <w:divBdr>
            <w:top w:val="none" w:sz="0" w:space="0" w:color="auto"/>
            <w:left w:val="none" w:sz="0" w:space="0" w:color="auto"/>
            <w:bottom w:val="none" w:sz="0" w:space="0" w:color="auto"/>
            <w:right w:val="none" w:sz="0" w:space="0" w:color="auto"/>
          </w:divBdr>
          <w:divsChild>
            <w:div w:id="2243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4163">
      <w:bodyDiv w:val="1"/>
      <w:marLeft w:val="0"/>
      <w:marRight w:val="0"/>
      <w:marTop w:val="0"/>
      <w:marBottom w:val="0"/>
      <w:divBdr>
        <w:top w:val="none" w:sz="0" w:space="0" w:color="auto"/>
        <w:left w:val="none" w:sz="0" w:space="0" w:color="auto"/>
        <w:bottom w:val="none" w:sz="0" w:space="0" w:color="auto"/>
        <w:right w:val="none" w:sz="0" w:space="0" w:color="auto"/>
      </w:divBdr>
      <w:divsChild>
        <w:div w:id="833372800">
          <w:marLeft w:val="0"/>
          <w:marRight w:val="0"/>
          <w:marTop w:val="375"/>
          <w:marBottom w:val="375"/>
          <w:divBdr>
            <w:top w:val="none" w:sz="0" w:space="0" w:color="auto"/>
            <w:left w:val="single" w:sz="24" w:space="0" w:color="auto"/>
            <w:bottom w:val="none" w:sz="0" w:space="0" w:color="auto"/>
            <w:right w:val="none" w:sz="0" w:space="0" w:color="auto"/>
          </w:divBdr>
        </w:div>
      </w:divsChild>
    </w:div>
    <w:div w:id="620265251">
      <w:bodyDiv w:val="1"/>
      <w:marLeft w:val="0"/>
      <w:marRight w:val="0"/>
      <w:marTop w:val="0"/>
      <w:marBottom w:val="0"/>
      <w:divBdr>
        <w:top w:val="none" w:sz="0" w:space="0" w:color="auto"/>
        <w:left w:val="none" w:sz="0" w:space="0" w:color="auto"/>
        <w:bottom w:val="none" w:sz="0" w:space="0" w:color="auto"/>
        <w:right w:val="none" w:sz="0" w:space="0" w:color="auto"/>
      </w:divBdr>
      <w:divsChild>
        <w:div w:id="607782833">
          <w:marLeft w:val="0"/>
          <w:marRight w:val="0"/>
          <w:marTop w:val="0"/>
          <w:marBottom w:val="0"/>
          <w:divBdr>
            <w:top w:val="none" w:sz="0" w:space="0" w:color="auto"/>
            <w:left w:val="none" w:sz="0" w:space="0" w:color="auto"/>
            <w:bottom w:val="none" w:sz="0" w:space="0" w:color="auto"/>
            <w:right w:val="none" w:sz="0" w:space="0" w:color="auto"/>
          </w:divBdr>
        </w:div>
        <w:div w:id="723337785">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620915474">
      <w:bodyDiv w:val="1"/>
      <w:marLeft w:val="0"/>
      <w:marRight w:val="0"/>
      <w:marTop w:val="0"/>
      <w:marBottom w:val="0"/>
      <w:divBdr>
        <w:top w:val="none" w:sz="0" w:space="0" w:color="auto"/>
        <w:left w:val="none" w:sz="0" w:space="0" w:color="auto"/>
        <w:bottom w:val="none" w:sz="0" w:space="0" w:color="auto"/>
        <w:right w:val="none" w:sz="0" w:space="0" w:color="auto"/>
      </w:divBdr>
    </w:div>
    <w:div w:id="621498713">
      <w:bodyDiv w:val="1"/>
      <w:marLeft w:val="0"/>
      <w:marRight w:val="0"/>
      <w:marTop w:val="0"/>
      <w:marBottom w:val="0"/>
      <w:divBdr>
        <w:top w:val="none" w:sz="0" w:space="0" w:color="auto"/>
        <w:left w:val="none" w:sz="0" w:space="0" w:color="auto"/>
        <w:bottom w:val="none" w:sz="0" w:space="0" w:color="auto"/>
        <w:right w:val="none" w:sz="0" w:space="0" w:color="auto"/>
      </w:divBdr>
    </w:div>
    <w:div w:id="621687252">
      <w:bodyDiv w:val="1"/>
      <w:marLeft w:val="0"/>
      <w:marRight w:val="0"/>
      <w:marTop w:val="0"/>
      <w:marBottom w:val="0"/>
      <w:divBdr>
        <w:top w:val="none" w:sz="0" w:space="0" w:color="auto"/>
        <w:left w:val="none" w:sz="0" w:space="0" w:color="auto"/>
        <w:bottom w:val="none" w:sz="0" w:space="0" w:color="auto"/>
        <w:right w:val="none" w:sz="0" w:space="0" w:color="auto"/>
      </w:divBdr>
    </w:div>
    <w:div w:id="62615958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9380532">
      <w:bodyDiv w:val="1"/>
      <w:marLeft w:val="0"/>
      <w:marRight w:val="0"/>
      <w:marTop w:val="0"/>
      <w:marBottom w:val="0"/>
      <w:divBdr>
        <w:top w:val="none" w:sz="0" w:space="0" w:color="auto"/>
        <w:left w:val="none" w:sz="0" w:space="0" w:color="auto"/>
        <w:bottom w:val="none" w:sz="0" w:space="0" w:color="auto"/>
        <w:right w:val="none" w:sz="0" w:space="0" w:color="auto"/>
      </w:divBdr>
    </w:div>
    <w:div w:id="653294314">
      <w:bodyDiv w:val="1"/>
      <w:marLeft w:val="0"/>
      <w:marRight w:val="0"/>
      <w:marTop w:val="0"/>
      <w:marBottom w:val="0"/>
      <w:divBdr>
        <w:top w:val="none" w:sz="0" w:space="0" w:color="auto"/>
        <w:left w:val="none" w:sz="0" w:space="0" w:color="auto"/>
        <w:bottom w:val="none" w:sz="0" w:space="0" w:color="auto"/>
        <w:right w:val="none" w:sz="0" w:space="0" w:color="auto"/>
      </w:divBdr>
      <w:divsChild>
        <w:div w:id="1356232203">
          <w:marLeft w:val="0"/>
          <w:marRight w:val="0"/>
          <w:marTop w:val="0"/>
          <w:marBottom w:val="0"/>
          <w:divBdr>
            <w:top w:val="none" w:sz="0" w:space="0" w:color="auto"/>
            <w:left w:val="none" w:sz="0" w:space="0" w:color="auto"/>
            <w:bottom w:val="none" w:sz="0" w:space="0" w:color="auto"/>
            <w:right w:val="none" w:sz="0" w:space="0" w:color="auto"/>
          </w:divBdr>
        </w:div>
      </w:divsChild>
    </w:div>
    <w:div w:id="654408423">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66504">
      <w:bodyDiv w:val="1"/>
      <w:marLeft w:val="0"/>
      <w:marRight w:val="0"/>
      <w:marTop w:val="0"/>
      <w:marBottom w:val="0"/>
      <w:divBdr>
        <w:top w:val="none" w:sz="0" w:space="0" w:color="auto"/>
        <w:left w:val="none" w:sz="0" w:space="0" w:color="auto"/>
        <w:bottom w:val="none" w:sz="0" w:space="0" w:color="auto"/>
        <w:right w:val="none" w:sz="0" w:space="0" w:color="auto"/>
      </w:divBdr>
    </w:div>
    <w:div w:id="679087091">
      <w:bodyDiv w:val="1"/>
      <w:marLeft w:val="0"/>
      <w:marRight w:val="0"/>
      <w:marTop w:val="0"/>
      <w:marBottom w:val="0"/>
      <w:divBdr>
        <w:top w:val="none" w:sz="0" w:space="0" w:color="auto"/>
        <w:left w:val="none" w:sz="0" w:space="0" w:color="auto"/>
        <w:bottom w:val="none" w:sz="0" w:space="0" w:color="auto"/>
        <w:right w:val="none" w:sz="0" w:space="0" w:color="auto"/>
      </w:divBdr>
      <w:divsChild>
        <w:div w:id="400252649">
          <w:marLeft w:val="0"/>
          <w:marRight w:val="0"/>
          <w:marTop w:val="0"/>
          <w:marBottom w:val="0"/>
          <w:divBdr>
            <w:top w:val="none" w:sz="0" w:space="0" w:color="auto"/>
            <w:left w:val="none" w:sz="0" w:space="0" w:color="auto"/>
            <w:bottom w:val="none" w:sz="0" w:space="0" w:color="auto"/>
            <w:right w:val="none" w:sz="0" w:space="0" w:color="auto"/>
          </w:divBdr>
        </w:div>
        <w:div w:id="523371376">
          <w:marLeft w:val="0"/>
          <w:marRight w:val="0"/>
          <w:marTop w:val="0"/>
          <w:marBottom w:val="0"/>
          <w:divBdr>
            <w:top w:val="none" w:sz="0" w:space="0" w:color="auto"/>
            <w:left w:val="none" w:sz="0" w:space="0" w:color="auto"/>
            <w:bottom w:val="none" w:sz="0" w:space="0" w:color="auto"/>
            <w:right w:val="none" w:sz="0" w:space="0" w:color="auto"/>
          </w:divBdr>
        </w:div>
        <w:div w:id="1158308298">
          <w:marLeft w:val="0"/>
          <w:marRight w:val="0"/>
          <w:marTop w:val="0"/>
          <w:marBottom w:val="0"/>
          <w:divBdr>
            <w:top w:val="none" w:sz="0" w:space="0" w:color="auto"/>
            <w:left w:val="none" w:sz="0" w:space="0" w:color="auto"/>
            <w:bottom w:val="none" w:sz="0" w:space="0" w:color="auto"/>
            <w:right w:val="none" w:sz="0" w:space="0" w:color="auto"/>
          </w:divBdr>
        </w:div>
        <w:div w:id="1608269898">
          <w:marLeft w:val="0"/>
          <w:marRight w:val="0"/>
          <w:marTop w:val="0"/>
          <w:marBottom w:val="0"/>
          <w:divBdr>
            <w:top w:val="none" w:sz="0" w:space="0" w:color="auto"/>
            <w:left w:val="none" w:sz="0" w:space="0" w:color="auto"/>
            <w:bottom w:val="none" w:sz="0" w:space="0" w:color="auto"/>
            <w:right w:val="none" w:sz="0" w:space="0" w:color="auto"/>
          </w:divBdr>
        </w:div>
        <w:div w:id="1852068607">
          <w:marLeft w:val="0"/>
          <w:marRight w:val="0"/>
          <w:marTop w:val="0"/>
          <w:marBottom w:val="0"/>
          <w:divBdr>
            <w:top w:val="none" w:sz="0" w:space="0" w:color="auto"/>
            <w:left w:val="none" w:sz="0" w:space="0" w:color="auto"/>
            <w:bottom w:val="none" w:sz="0" w:space="0" w:color="auto"/>
            <w:right w:val="none" w:sz="0" w:space="0" w:color="auto"/>
          </w:divBdr>
        </w:div>
      </w:divsChild>
    </w:div>
    <w:div w:id="704256652">
      <w:bodyDiv w:val="1"/>
      <w:marLeft w:val="0"/>
      <w:marRight w:val="0"/>
      <w:marTop w:val="0"/>
      <w:marBottom w:val="0"/>
      <w:divBdr>
        <w:top w:val="none" w:sz="0" w:space="0" w:color="auto"/>
        <w:left w:val="none" w:sz="0" w:space="0" w:color="auto"/>
        <w:bottom w:val="none" w:sz="0" w:space="0" w:color="auto"/>
        <w:right w:val="none" w:sz="0" w:space="0" w:color="auto"/>
      </w:divBdr>
    </w:div>
    <w:div w:id="711463794">
      <w:bodyDiv w:val="1"/>
      <w:marLeft w:val="0"/>
      <w:marRight w:val="0"/>
      <w:marTop w:val="0"/>
      <w:marBottom w:val="0"/>
      <w:divBdr>
        <w:top w:val="none" w:sz="0" w:space="0" w:color="auto"/>
        <w:left w:val="none" w:sz="0" w:space="0" w:color="auto"/>
        <w:bottom w:val="none" w:sz="0" w:space="0" w:color="auto"/>
        <w:right w:val="none" w:sz="0" w:space="0" w:color="auto"/>
      </w:divBdr>
    </w:div>
    <w:div w:id="715199041">
      <w:bodyDiv w:val="1"/>
      <w:marLeft w:val="0"/>
      <w:marRight w:val="0"/>
      <w:marTop w:val="0"/>
      <w:marBottom w:val="0"/>
      <w:divBdr>
        <w:top w:val="none" w:sz="0" w:space="0" w:color="auto"/>
        <w:left w:val="none" w:sz="0" w:space="0" w:color="auto"/>
        <w:bottom w:val="none" w:sz="0" w:space="0" w:color="auto"/>
        <w:right w:val="none" w:sz="0" w:space="0" w:color="auto"/>
      </w:divBdr>
      <w:divsChild>
        <w:div w:id="266890989">
          <w:marLeft w:val="0"/>
          <w:marRight w:val="0"/>
          <w:marTop w:val="0"/>
          <w:marBottom w:val="0"/>
          <w:divBdr>
            <w:top w:val="none" w:sz="0" w:space="0" w:color="auto"/>
            <w:left w:val="none" w:sz="0" w:space="0" w:color="auto"/>
            <w:bottom w:val="none" w:sz="0" w:space="0" w:color="auto"/>
            <w:right w:val="none" w:sz="0" w:space="0" w:color="auto"/>
          </w:divBdr>
        </w:div>
        <w:div w:id="733314300">
          <w:marLeft w:val="0"/>
          <w:marRight w:val="0"/>
          <w:marTop w:val="0"/>
          <w:marBottom w:val="0"/>
          <w:divBdr>
            <w:top w:val="none" w:sz="0" w:space="0" w:color="auto"/>
            <w:left w:val="none" w:sz="0" w:space="0" w:color="auto"/>
            <w:bottom w:val="none" w:sz="0" w:space="0" w:color="auto"/>
            <w:right w:val="none" w:sz="0" w:space="0" w:color="auto"/>
          </w:divBdr>
        </w:div>
        <w:div w:id="737945053">
          <w:marLeft w:val="0"/>
          <w:marRight w:val="0"/>
          <w:marTop w:val="0"/>
          <w:marBottom w:val="0"/>
          <w:divBdr>
            <w:top w:val="none" w:sz="0" w:space="0" w:color="auto"/>
            <w:left w:val="none" w:sz="0" w:space="0" w:color="auto"/>
            <w:bottom w:val="none" w:sz="0" w:space="0" w:color="auto"/>
            <w:right w:val="none" w:sz="0" w:space="0" w:color="auto"/>
          </w:divBdr>
        </w:div>
        <w:div w:id="1252274722">
          <w:marLeft w:val="0"/>
          <w:marRight w:val="0"/>
          <w:marTop w:val="0"/>
          <w:marBottom w:val="0"/>
          <w:divBdr>
            <w:top w:val="none" w:sz="0" w:space="0" w:color="auto"/>
            <w:left w:val="none" w:sz="0" w:space="0" w:color="auto"/>
            <w:bottom w:val="none" w:sz="0" w:space="0" w:color="auto"/>
            <w:right w:val="none" w:sz="0" w:space="0" w:color="auto"/>
          </w:divBdr>
        </w:div>
        <w:div w:id="1699695075">
          <w:marLeft w:val="0"/>
          <w:marRight w:val="0"/>
          <w:marTop w:val="0"/>
          <w:marBottom w:val="0"/>
          <w:divBdr>
            <w:top w:val="none" w:sz="0" w:space="0" w:color="auto"/>
            <w:left w:val="none" w:sz="0" w:space="0" w:color="auto"/>
            <w:bottom w:val="none" w:sz="0" w:space="0" w:color="auto"/>
            <w:right w:val="none" w:sz="0" w:space="0" w:color="auto"/>
          </w:divBdr>
        </w:div>
      </w:divsChild>
    </w:div>
    <w:div w:id="744689639">
      <w:bodyDiv w:val="1"/>
      <w:marLeft w:val="0"/>
      <w:marRight w:val="0"/>
      <w:marTop w:val="0"/>
      <w:marBottom w:val="0"/>
      <w:divBdr>
        <w:top w:val="none" w:sz="0" w:space="0" w:color="auto"/>
        <w:left w:val="none" w:sz="0" w:space="0" w:color="auto"/>
        <w:bottom w:val="none" w:sz="0" w:space="0" w:color="auto"/>
        <w:right w:val="none" w:sz="0" w:space="0" w:color="auto"/>
      </w:divBdr>
    </w:div>
    <w:div w:id="755707939">
      <w:bodyDiv w:val="1"/>
      <w:marLeft w:val="0"/>
      <w:marRight w:val="0"/>
      <w:marTop w:val="0"/>
      <w:marBottom w:val="0"/>
      <w:divBdr>
        <w:top w:val="none" w:sz="0" w:space="0" w:color="auto"/>
        <w:left w:val="none" w:sz="0" w:space="0" w:color="auto"/>
        <w:bottom w:val="none" w:sz="0" w:space="0" w:color="auto"/>
        <w:right w:val="none" w:sz="0" w:space="0" w:color="auto"/>
      </w:divBdr>
      <w:divsChild>
        <w:div w:id="1107508037">
          <w:marLeft w:val="0"/>
          <w:marRight w:val="0"/>
          <w:marTop w:val="0"/>
          <w:marBottom w:val="0"/>
          <w:divBdr>
            <w:top w:val="none" w:sz="0" w:space="0" w:color="auto"/>
            <w:left w:val="none" w:sz="0" w:space="0" w:color="auto"/>
            <w:bottom w:val="none" w:sz="0" w:space="0" w:color="auto"/>
            <w:right w:val="none" w:sz="0" w:space="0" w:color="auto"/>
          </w:divBdr>
          <w:divsChild>
            <w:div w:id="780565284">
              <w:marLeft w:val="0"/>
              <w:marRight w:val="0"/>
              <w:marTop w:val="0"/>
              <w:marBottom w:val="0"/>
              <w:divBdr>
                <w:top w:val="none" w:sz="0" w:space="0" w:color="auto"/>
                <w:left w:val="none" w:sz="0" w:space="0" w:color="auto"/>
                <w:bottom w:val="none" w:sz="0" w:space="0" w:color="auto"/>
                <w:right w:val="none" w:sz="0" w:space="0" w:color="auto"/>
              </w:divBdr>
              <w:divsChild>
                <w:div w:id="62530595">
                  <w:marLeft w:val="0"/>
                  <w:marRight w:val="0"/>
                  <w:marTop w:val="0"/>
                  <w:marBottom w:val="0"/>
                  <w:divBdr>
                    <w:top w:val="none" w:sz="0" w:space="0" w:color="auto"/>
                    <w:left w:val="none" w:sz="0" w:space="0" w:color="auto"/>
                    <w:bottom w:val="none" w:sz="0" w:space="0" w:color="auto"/>
                    <w:right w:val="none" w:sz="0" w:space="0" w:color="auto"/>
                  </w:divBdr>
                  <w:divsChild>
                    <w:div w:id="1713647135">
                      <w:marLeft w:val="0"/>
                      <w:marRight w:val="0"/>
                      <w:marTop w:val="0"/>
                      <w:marBottom w:val="0"/>
                      <w:divBdr>
                        <w:top w:val="none" w:sz="0" w:space="0" w:color="auto"/>
                        <w:left w:val="none" w:sz="0" w:space="0" w:color="auto"/>
                        <w:bottom w:val="none" w:sz="0" w:space="0" w:color="auto"/>
                        <w:right w:val="none" w:sz="0" w:space="0" w:color="auto"/>
                      </w:divBdr>
                      <w:divsChild>
                        <w:div w:id="593365512">
                          <w:marLeft w:val="0"/>
                          <w:marRight w:val="0"/>
                          <w:marTop w:val="0"/>
                          <w:marBottom w:val="0"/>
                          <w:divBdr>
                            <w:top w:val="none" w:sz="0" w:space="0" w:color="auto"/>
                            <w:left w:val="none" w:sz="0" w:space="0" w:color="auto"/>
                            <w:bottom w:val="none" w:sz="0" w:space="0" w:color="auto"/>
                            <w:right w:val="none" w:sz="0" w:space="0" w:color="auto"/>
                          </w:divBdr>
                          <w:divsChild>
                            <w:div w:id="1838499355">
                              <w:marLeft w:val="0"/>
                              <w:marRight w:val="0"/>
                              <w:marTop w:val="0"/>
                              <w:marBottom w:val="0"/>
                              <w:divBdr>
                                <w:top w:val="none" w:sz="0" w:space="0" w:color="auto"/>
                                <w:left w:val="none" w:sz="0" w:space="0" w:color="auto"/>
                                <w:bottom w:val="none" w:sz="0" w:space="0" w:color="auto"/>
                                <w:right w:val="none" w:sz="0" w:space="0" w:color="auto"/>
                              </w:divBdr>
                              <w:divsChild>
                                <w:div w:id="19063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5647">
                          <w:marLeft w:val="0"/>
                          <w:marRight w:val="0"/>
                          <w:marTop w:val="0"/>
                          <w:marBottom w:val="0"/>
                          <w:divBdr>
                            <w:top w:val="none" w:sz="0" w:space="0" w:color="auto"/>
                            <w:left w:val="none" w:sz="0" w:space="0" w:color="auto"/>
                            <w:bottom w:val="none" w:sz="0" w:space="0" w:color="auto"/>
                            <w:right w:val="none" w:sz="0" w:space="0" w:color="auto"/>
                          </w:divBdr>
                          <w:divsChild>
                            <w:div w:id="1026911515">
                              <w:marLeft w:val="0"/>
                              <w:marRight w:val="0"/>
                              <w:marTop w:val="0"/>
                              <w:marBottom w:val="0"/>
                              <w:divBdr>
                                <w:top w:val="none" w:sz="0" w:space="0" w:color="auto"/>
                                <w:left w:val="none" w:sz="0" w:space="0" w:color="auto"/>
                                <w:bottom w:val="none" w:sz="0" w:space="0" w:color="auto"/>
                                <w:right w:val="none" w:sz="0" w:space="0" w:color="auto"/>
                              </w:divBdr>
                              <w:divsChild>
                                <w:div w:id="231425748">
                                  <w:marLeft w:val="0"/>
                                  <w:marRight w:val="0"/>
                                  <w:marTop w:val="0"/>
                                  <w:marBottom w:val="0"/>
                                  <w:divBdr>
                                    <w:top w:val="none" w:sz="0" w:space="0" w:color="auto"/>
                                    <w:left w:val="none" w:sz="0" w:space="0" w:color="auto"/>
                                    <w:bottom w:val="none" w:sz="0" w:space="0" w:color="auto"/>
                                    <w:right w:val="none" w:sz="0" w:space="0" w:color="auto"/>
                                  </w:divBdr>
                                  <w:divsChild>
                                    <w:div w:id="1315523663">
                                      <w:marLeft w:val="0"/>
                                      <w:marRight w:val="0"/>
                                      <w:marTop w:val="0"/>
                                      <w:marBottom w:val="0"/>
                                      <w:divBdr>
                                        <w:top w:val="none" w:sz="0" w:space="0" w:color="auto"/>
                                        <w:left w:val="none" w:sz="0" w:space="0" w:color="auto"/>
                                        <w:bottom w:val="none" w:sz="0" w:space="0" w:color="auto"/>
                                        <w:right w:val="none" w:sz="0" w:space="0" w:color="auto"/>
                                      </w:divBdr>
                                      <w:divsChild>
                                        <w:div w:id="1765758997">
                                          <w:marLeft w:val="0"/>
                                          <w:marRight w:val="0"/>
                                          <w:marTop w:val="0"/>
                                          <w:marBottom w:val="0"/>
                                          <w:divBdr>
                                            <w:top w:val="none" w:sz="0" w:space="0" w:color="auto"/>
                                            <w:left w:val="none" w:sz="0" w:space="0" w:color="auto"/>
                                            <w:bottom w:val="none" w:sz="0" w:space="0" w:color="auto"/>
                                            <w:right w:val="none" w:sz="0" w:space="0" w:color="auto"/>
                                          </w:divBdr>
                                          <w:divsChild>
                                            <w:div w:id="813066809">
                                              <w:marLeft w:val="0"/>
                                              <w:marRight w:val="0"/>
                                              <w:marTop w:val="0"/>
                                              <w:marBottom w:val="0"/>
                                              <w:divBdr>
                                                <w:top w:val="none" w:sz="0" w:space="0" w:color="auto"/>
                                                <w:left w:val="none" w:sz="0" w:space="0" w:color="auto"/>
                                                <w:bottom w:val="none" w:sz="0" w:space="0" w:color="auto"/>
                                                <w:right w:val="none" w:sz="0" w:space="0" w:color="auto"/>
                                              </w:divBdr>
                                            </w:div>
                                            <w:div w:id="1071585908">
                                              <w:marLeft w:val="0"/>
                                              <w:marRight w:val="0"/>
                                              <w:marTop w:val="0"/>
                                              <w:marBottom w:val="0"/>
                                              <w:divBdr>
                                                <w:top w:val="none" w:sz="0" w:space="0" w:color="auto"/>
                                                <w:left w:val="none" w:sz="0" w:space="0" w:color="auto"/>
                                                <w:bottom w:val="none" w:sz="0" w:space="0" w:color="auto"/>
                                                <w:right w:val="none" w:sz="0" w:space="0" w:color="auto"/>
                                              </w:divBdr>
                                              <w:divsChild>
                                                <w:div w:id="2047678827">
                                                  <w:marLeft w:val="0"/>
                                                  <w:marRight w:val="0"/>
                                                  <w:marTop w:val="0"/>
                                                  <w:marBottom w:val="0"/>
                                                  <w:divBdr>
                                                    <w:top w:val="none" w:sz="0" w:space="0" w:color="auto"/>
                                                    <w:left w:val="none" w:sz="0" w:space="0" w:color="auto"/>
                                                    <w:bottom w:val="none" w:sz="0" w:space="0" w:color="auto"/>
                                                    <w:right w:val="none" w:sz="0" w:space="0" w:color="auto"/>
                                                  </w:divBdr>
                                                  <w:divsChild>
                                                    <w:div w:id="272520568">
                                                      <w:marLeft w:val="0"/>
                                                      <w:marRight w:val="0"/>
                                                      <w:marTop w:val="0"/>
                                                      <w:marBottom w:val="0"/>
                                                      <w:divBdr>
                                                        <w:top w:val="none" w:sz="0" w:space="0" w:color="auto"/>
                                                        <w:left w:val="none" w:sz="0" w:space="0" w:color="auto"/>
                                                        <w:bottom w:val="none" w:sz="0" w:space="0" w:color="auto"/>
                                                        <w:right w:val="none" w:sz="0" w:space="0" w:color="auto"/>
                                                      </w:divBdr>
                                                      <w:divsChild>
                                                        <w:div w:id="101673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1525012">
                  <w:marLeft w:val="0"/>
                  <w:marRight w:val="0"/>
                  <w:marTop w:val="120"/>
                  <w:marBottom w:val="0"/>
                  <w:divBdr>
                    <w:top w:val="none" w:sz="0" w:space="0" w:color="auto"/>
                    <w:left w:val="none" w:sz="0" w:space="0" w:color="auto"/>
                    <w:bottom w:val="none" w:sz="0" w:space="0" w:color="auto"/>
                    <w:right w:val="none" w:sz="0" w:space="0" w:color="auto"/>
                  </w:divBdr>
                </w:div>
                <w:div w:id="90800447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774858832">
          <w:marLeft w:val="0"/>
          <w:marRight w:val="0"/>
          <w:marTop w:val="0"/>
          <w:marBottom w:val="0"/>
          <w:divBdr>
            <w:top w:val="none" w:sz="0" w:space="0" w:color="auto"/>
            <w:left w:val="none" w:sz="0" w:space="0" w:color="auto"/>
            <w:bottom w:val="none" w:sz="0" w:space="0" w:color="auto"/>
            <w:right w:val="none" w:sz="0" w:space="0" w:color="auto"/>
          </w:divBdr>
        </w:div>
      </w:divsChild>
    </w:div>
    <w:div w:id="758714396">
      <w:bodyDiv w:val="1"/>
      <w:marLeft w:val="0"/>
      <w:marRight w:val="0"/>
      <w:marTop w:val="0"/>
      <w:marBottom w:val="0"/>
      <w:divBdr>
        <w:top w:val="none" w:sz="0" w:space="0" w:color="auto"/>
        <w:left w:val="none" w:sz="0" w:space="0" w:color="auto"/>
        <w:bottom w:val="none" w:sz="0" w:space="0" w:color="auto"/>
        <w:right w:val="none" w:sz="0" w:space="0" w:color="auto"/>
      </w:divBdr>
    </w:div>
    <w:div w:id="776558920">
      <w:bodyDiv w:val="1"/>
      <w:marLeft w:val="0"/>
      <w:marRight w:val="0"/>
      <w:marTop w:val="0"/>
      <w:marBottom w:val="0"/>
      <w:divBdr>
        <w:top w:val="none" w:sz="0" w:space="0" w:color="auto"/>
        <w:left w:val="none" w:sz="0" w:space="0" w:color="auto"/>
        <w:bottom w:val="none" w:sz="0" w:space="0" w:color="auto"/>
        <w:right w:val="none" w:sz="0" w:space="0" w:color="auto"/>
      </w:divBdr>
    </w:div>
    <w:div w:id="784737735">
      <w:bodyDiv w:val="1"/>
      <w:marLeft w:val="0"/>
      <w:marRight w:val="0"/>
      <w:marTop w:val="0"/>
      <w:marBottom w:val="0"/>
      <w:divBdr>
        <w:top w:val="none" w:sz="0" w:space="0" w:color="auto"/>
        <w:left w:val="none" w:sz="0" w:space="0" w:color="auto"/>
        <w:bottom w:val="none" w:sz="0" w:space="0" w:color="auto"/>
        <w:right w:val="none" w:sz="0" w:space="0" w:color="auto"/>
      </w:divBdr>
    </w:div>
    <w:div w:id="792290487">
      <w:bodyDiv w:val="1"/>
      <w:marLeft w:val="0"/>
      <w:marRight w:val="0"/>
      <w:marTop w:val="0"/>
      <w:marBottom w:val="0"/>
      <w:divBdr>
        <w:top w:val="none" w:sz="0" w:space="0" w:color="auto"/>
        <w:left w:val="none" w:sz="0" w:space="0" w:color="auto"/>
        <w:bottom w:val="none" w:sz="0" w:space="0" w:color="auto"/>
        <w:right w:val="none" w:sz="0" w:space="0" w:color="auto"/>
      </w:divBdr>
      <w:divsChild>
        <w:div w:id="1263755464">
          <w:marLeft w:val="0"/>
          <w:marRight w:val="0"/>
          <w:marTop w:val="375"/>
          <w:marBottom w:val="375"/>
          <w:divBdr>
            <w:top w:val="none" w:sz="0" w:space="0" w:color="auto"/>
            <w:left w:val="single" w:sz="24" w:space="0" w:color="auto"/>
            <w:bottom w:val="none" w:sz="0" w:space="0" w:color="auto"/>
            <w:right w:val="none" w:sz="0" w:space="0" w:color="auto"/>
          </w:divBdr>
        </w:div>
      </w:divsChild>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5296119">
      <w:bodyDiv w:val="1"/>
      <w:marLeft w:val="0"/>
      <w:marRight w:val="0"/>
      <w:marTop w:val="0"/>
      <w:marBottom w:val="0"/>
      <w:divBdr>
        <w:top w:val="none" w:sz="0" w:space="0" w:color="auto"/>
        <w:left w:val="none" w:sz="0" w:space="0" w:color="auto"/>
        <w:bottom w:val="none" w:sz="0" w:space="0" w:color="auto"/>
        <w:right w:val="none" w:sz="0" w:space="0" w:color="auto"/>
      </w:divBdr>
    </w:div>
    <w:div w:id="819272791">
      <w:bodyDiv w:val="1"/>
      <w:marLeft w:val="0"/>
      <w:marRight w:val="0"/>
      <w:marTop w:val="0"/>
      <w:marBottom w:val="0"/>
      <w:divBdr>
        <w:top w:val="none" w:sz="0" w:space="0" w:color="auto"/>
        <w:left w:val="none" w:sz="0" w:space="0" w:color="auto"/>
        <w:bottom w:val="none" w:sz="0" w:space="0" w:color="auto"/>
        <w:right w:val="none" w:sz="0" w:space="0" w:color="auto"/>
      </w:divBdr>
      <w:divsChild>
        <w:div w:id="775058842">
          <w:marLeft w:val="0"/>
          <w:marRight w:val="0"/>
          <w:marTop w:val="0"/>
          <w:marBottom w:val="0"/>
          <w:divBdr>
            <w:top w:val="none" w:sz="0" w:space="0" w:color="auto"/>
            <w:left w:val="none" w:sz="0" w:space="0" w:color="auto"/>
            <w:bottom w:val="none" w:sz="0" w:space="0" w:color="auto"/>
            <w:right w:val="none" w:sz="0" w:space="0" w:color="auto"/>
          </w:divBdr>
        </w:div>
        <w:div w:id="1240365342">
          <w:marLeft w:val="0"/>
          <w:marRight w:val="0"/>
          <w:marTop w:val="0"/>
          <w:marBottom w:val="0"/>
          <w:divBdr>
            <w:top w:val="none" w:sz="0" w:space="0" w:color="auto"/>
            <w:left w:val="none" w:sz="0" w:space="0" w:color="auto"/>
            <w:bottom w:val="none" w:sz="0" w:space="0" w:color="auto"/>
            <w:right w:val="none" w:sz="0" w:space="0" w:color="auto"/>
          </w:divBdr>
        </w:div>
        <w:div w:id="1497574673">
          <w:marLeft w:val="0"/>
          <w:marRight w:val="0"/>
          <w:marTop w:val="0"/>
          <w:marBottom w:val="0"/>
          <w:divBdr>
            <w:top w:val="none" w:sz="0" w:space="0" w:color="auto"/>
            <w:left w:val="none" w:sz="0" w:space="0" w:color="auto"/>
            <w:bottom w:val="none" w:sz="0" w:space="0" w:color="auto"/>
            <w:right w:val="none" w:sz="0" w:space="0" w:color="auto"/>
          </w:divBdr>
        </w:div>
        <w:div w:id="1552767185">
          <w:marLeft w:val="0"/>
          <w:marRight w:val="0"/>
          <w:marTop w:val="0"/>
          <w:marBottom w:val="0"/>
          <w:divBdr>
            <w:top w:val="none" w:sz="0" w:space="0" w:color="auto"/>
            <w:left w:val="none" w:sz="0" w:space="0" w:color="auto"/>
            <w:bottom w:val="none" w:sz="0" w:space="0" w:color="auto"/>
            <w:right w:val="none" w:sz="0" w:space="0" w:color="auto"/>
          </w:divBdr>
        </w:div>
        <w:div w:id="1898782698">
          <w:marLeft w:val="0"/>
          <w:marRight w:val="0"/>
          <w:marTop w:val="0"/>
          <w:marBottom w:val="0"/>
          <w:divBdr>
            <w:top w:val="none" w:sz="0" w:space="0" w:color="auto"/>
            <w:left w:val="none" w:sz="0" w:space="0" w:color="auto"/>
            <w:bottom w:val="none" w:sz="0" w:space="0" w:color="auto"/>
            <w:right w:val="none" w:sz="0" w:space="0" w:color="auto"/>
          </w:divBdr>
        </w:div>
        <w:div w:id="2050105794">
          <w:marLeft w:val="0"/>
          <w:marRight w:val="0"/>
          <w:marTop w:val="0"/>
          <w:marBottom w:val="0"/>
          <w:divBdr>
            <w:top w:val="none" w:sz="0" w:space="0" w:color="auto"/>
            <w:left w:val="none" w:sz="0" w:space="0" w:color="auto"/>
            <w:bottom w:val="none" w:sz="0" w:space="0" w:color="auto"/>
            <w:right w:val="none" w:sz="0" w:space="0" w:color="auto"/>
          </w:divBdr>
        </w:div>
      </w:divsChild>
    </w:div>
    <w:div w:id="828254485">
      <w:bodyDiv w:val="1"/>
      <w:marLeft w:val="0"/>
      <w:marRight w:val="0"/>
      <w:marTop w:val="0"/>
      <w:marBottom w:val="0"/>
      <w:divBdr>
        <w:top w:val="none" w:sz="0" w:space="0" w:color="auto"/>
        <w:left w:val="none" w:sz="0" w:space="0" w:color="auto"/>
        <w:bottom w:val="none" w:sz="0" w:space="0" w:color="auto"/>
        <w:right w:val="none" w:sz="0" w:space="0" w:color="auto"/>
      </w:divBdr>
    </w:div>
    <w:div w:id="842162315">
      <w:bodyDiv w:val="1"/>
      <w:marLeft w:val="0"/>
      <w:marRight w:val="0"/>
      <w:marTop w:val="0"/>
      <w:marBottom w:val="0"/>
      <w:divBdr>
        <w:top w:val="none" w:sz="0" w:space="0" w:color="auto"/>
        <w:left w:val="none" w:sz="0" w:space="0" w:color="auto"/>
        <w:bottom w:val="none" w:sz="0" w:space="0" w:color="auto"/>
        <w:right w:val="none" w:sz="0" w:space="0" w:color="auto"/>
      </w:divBdr>
    </w:div>
    <w:div w:id="845437188">
      <w:bodyDiv w:val="1"/>
      <w:marLeft w:val="0"/>
      <w:marRight w:val="0"/>
      <w:marTop w:val="0"/>
      <w:marBottom w:val="0"/>
      <w:divBdr>
        <w:top w:val="none" w:sz="0" w:space="0" w:color="auto"/>
        <w:left w:val="none" w:sz="0" w:space="0" w:color="auto"/>
        <w:bottom w:val="none" w:sz="0" w:space="0" w:color="auto"/>
        <w:right w:val="none" w:sz="0" w:space="0" w:color="auto"/>
      </w:divBdr>
    </w:div>
    <w:div w:id="846361018">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946218">
      <w:bodyDiv w:val="1"/>
      <w:marLeft w:val="0"/>
      <w:marRight w:val="0"/>
      <w:marTop w:val="0"/>
      <w:marBottom w:val="0"/>
      <w:divBdr>
        <w:top w:val="none" w:sz="0" w:space="0" w:color="auto"/>
        <w:left w:val="none" w:sz="0" w:space="0" w:color="auto"/>
        <w:bottom w:val="none" w:sz="0" w:space="0" w:color="auto"/>
        <w:right w:val="none" w:sz="0" w:space="0" w:color="auto"/>
      </w:divBdr>
    </w:div>
    <w:div w:id="864178401">
      <w:bodyDiv w:val="1"/>
      <w:marLeft w:val="0"/>
      <w:marRight w:val="0"/>
      <w:marTop w:val="0"/>
      <w:marBottom w:val="0"/>
      <w:divBdr>
        <w:top w:val="none" w:sz="0" w:space="0" w:color="auto"/>
        <w:left w:val="none" w:sz="0" w:space="0" w:color="auto"/>
        <w:bottom w:val="none" w:sz="0" w:space="0" w:color="auto"/>
        <w:right w:val="none" w:sz="0" w:space="0" w:color="auto"/>
      </w:divBdr>
      <w:divsChild>
        <w:div w:id="2044013156">
          <w:marLeft w:val="0"/>
          <w:marRight w:val="0"/>
          <w:marTop w:val="0"/>
          <w:marBottom w:val="0"/>
          <w:divBdr>
            <w:top w:val="none" w:sz="0" w:space="0" w:color="auto"/>
            <w:left w:val="none" w:sz="0" w:space="0" w:color="auto"/>
            <w:bottom w:val="none" w:sz="0" w:space="0" w:color="auto"/>
            <w:right w:val="none" w:sz="0" w:space="0" w:color="auto"/>
          </w:divBdr>
        </w:div>
      </w:divsChild>
    </w:div>
    <w:div w:id="868222986">
      <w:bodyDiv w:val="1"/>
      <w:marLeft w:val="0"/>
      <w:marRight w:val="0"/>
      <w:marTop w:val="0"/>
      <w:marBottom w:val="0"/>
      <w:divBdr>
        <w:top w:val="none" w:sz="0" w:space="0" w:color="auto"/>
        <w:left w:val="none" w:sz="0" w:space="0" w:color="auto"/>
        <w:bottom w:val="none" w:sz="0" w:space="0" w:color="auto"/>
        <w:right w:val="none" w:sz="0" w:space="0" w:color="auto"/>
      </w:divBdr>
    </w:div>
    <w:div w:id="876741062">
      <w:bodyDiv w:val="1"/>
      <w:marLeft w:val="0"/>
      <w:marRight w:val="0"/>
      <w:marTop w:val="0"/>
      <w:marBottom w:val="0"/>
      <w:divBdr>
        <w:top w:val="none" w:sz="0" w:space="0" w:color="auto"/>
        <w:left w:val="none" w:sz="0" w:space="0" w:color="auto"/>
        <w:bottom w:val="none" w:sz="0" w:space="0" w:color="auto"/>
        <w:right w:val="none" w:sz="0" w:space="0" w:color="auto"/>
      </w:divBdr>
      <w:divsChild>
        <w:div w:id="1506869365">
          <w:marLeft w:val="0"/>
          <w:marRight w:val="0"/>
          <w:marTop w:val="375"/>
          <w:marBottom w:val="375"/>
          <w:divBdr>
            <w:top w:val="none" w:sz="0" w:space="0" w:color="auto"/>
            <w:left w:val="single" w:sz="24" w:space="0" w:color="auto"/>
            <w:bottom w:val="none" w:sz="0" w:space="0" w:color="auto"/>
            <w:right w:val="none" w:sz="0" w:space="0" w:color="auto"/>
          </w:divBdr>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79318917">
      <w:bodyDiv w:val="1"/>
      <w:marLeft w:val="0"/>
      <w:marRight w:val="0"/>
      <w:marTop w:val="0"/>
      <w:marBottom w:val="0"/>
      <w:divBdr>
        <w:top w:val="none" w:sz="0" w:space="0" w:color="auto"/>
        <w:left w:val="none" w:sz="0" w:space="0" w:color="auto"/>
        <w:bottom w:val="none" w:sz="0" w:space="0" w:color="auto"/>
        <w:right w:val="none" w:sz="0" w:space="0" w:color="auto"/>
      </w:divBdr>
      <w:divsChild>
        <w:div w:id="298342922">
          <w:marLeft w:val="0"/>
          <w:marRight w:val="0"/>
          <w:marTop w:val="0"/>
          <w:marBottom w:val="0"/>
          <w:divBdr>
            <w:top w:val="none" w:sz="0" w:space="0" w:color="auto"/>
            <w:left w:val="none" w:sz="0" w:space="0" w:color="auto"/>
            <w:bottom w:val="none" w:sz="0" w:space="0" w:color="auto"/>
            <w:right w:val="none" w:sz="0" w:space="0" w:color="auto"/>
          </w:divBdr>
        </w:div>
        <w:div w:id="946616798">
          <w:marLeft w:val="0"/>
          <w:marRight w:val="0"/>
          <w:marTop w:val="0"/>
          <w:marBottom w:val="0"/>
          <w:divBdr>
            <w:top w:val="none" w:sz="0" w:space="0" w:color="auto"/>
            <w:left w:val="none" w:sz="0" w:space="0" w:color="auto"/>
            <w:bottom w:val="none" w:sz="0" w:space="0" w:color="auto"/>
            <w:right w:val="none" w:sz="0" w:space="0" w:color="auto"/>
          </w:divBdr>
        </w:div>
        <w:div w:id="1673490328">
          <w:marLeft w:val="0"/>
          <w:marRight w:val="0"/>
          <w:marTop w:val="0"/>
          <w:marBottom w:val="0"/>
          <w:divBdr>
            <w:top w:val="none" w:sz="0" w:space="0" w:color="auto"/>
            <w:left w:val="none" w:sz="0" w:space="0" w:color="auto"/>
            <w:bottom w:val="none" w:sz="0" w:space="0" w:color="auto"/>
            <w:right w:val="none" w:sz="0" w:space="0" w:color="auto"/>
          </w:divBdr>
        </w:div>
      </w:divsChild>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6528041">
      <w:bodyDiv w:val="1"/>
      <w:marLeft w:val="0"/>
      <w:marRight w:val="0"/>
      <w:marTop w:val="0"/>
      <w:marBottom w:val="0"/>
      <w:divBdr>
        <w:top w:val="none" w:sz="0" w:space="0" w:color="auto"/>
        <w:left w:val="none" w:sz="0" w:space="0" w:color="auto"/>
        <w:bottom w:val="none" w:sz="0" w:space="0" w:color="auto"/>
        <w:right w:val="none" w:sz="0" w:space="0" w:color="auto"/>
      </w:divBdr>
      <w:divsChild>
        <w:div w:id="1211724171">
          <w:marLeft w:val="0"/>
          <w:marRight w:val="0"/>
          <w:marTop w:val="0"/>
          <w:marBottom w:val="0"/>
          <w:divBdr>
            <w:top w:val="none" w:sz="0" w:space="0" w:color="auto"/>
            <w:left w:val="none" w:sz="0" w:space="0" w:color="auto"/>
            <w:bottom w:val="none" w:sz="0" w:space="0" w:color="auto"/>
            <w:right w:val="none" w:sz="0" w:space="0" w:color="auto"/>
          </w:divBdr>
        </w:div>
        <w:div w:id="190509532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888808773">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1309693">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9949077">
      <w:bodyDiv w:val="1"/>
      <w:marLeft w:val="0"/>
      <w:marRight w:val="0"/>
      <w:marTop w:val="0"/>
      <w:marBottom w:val="0"/>
      <w:divBdr>
        <w:top w:val="none" w:sz="0" w:space="0" w:color="auto"/>
        <w:left w:val="none" w:sz="0" w:space="0" w:color="auto"/>
        <w:bottom w:val="none" w:sz="0" w:space="0" w:color="auto"/>
        <w:right w:val="none" w:sz="0" w:space="0" w:color="auto"/>
      </w:divBdr>
    </w:div>
    <w:div w:id="903180313">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7328809">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3780857">
      <w:bodyDiv w:val="1"/>
      <w:marLeft w:val="0"/>
      <w:marRight w:val="0"/>
      <w:marTop w:val="0"/>
      <w:marBottom w:val="0"/>
      <w:divBdr>
        <w:top w:val="none" w:sz="0" w:space="0" w:color="auto"/>
        <w:left w:val="none" w:sz="0" w:space="0" w:color="auto"/>
        <w:bottom w:val="none" w:sz="0" w:space="0" w:color="auto"/>
        <w:right w:val="none" w:sz="0" w:space="0" w:color="auto"/>
      </w:divBdr>
    </w:div>
    <w:div w:id="944994246">
      <w:bodyDiv w:val="1"/>
      <w:marLeft w:val="0"/>
      <w:marRight w:val="0"/>
      <w:marTop w:val="0"/>
      <w:marBottom w:val="0"/>
      <w:divBdr>
        <w:top w:val="none" w:sz="0" w:space="0" w:color="auto"/>
        <w:left w:val="none" w:sz="0" w:space="0" w:color="auto"/>
        <w:bottom w:val="none" w:sz="0" w:space="0" w:color="auto"/>
        <w:right w:val="none" w:sz="0" w:space="0" w:color="auto"/>
      </w:divBdr>
    </w:div>
    <w:div w:id="946809474">
      <w:bodyDiv w:val="1"/>
      <w:marLeft w:val="0"/>
      <w:marRight w:val="0"/>
      <w:marTop w:val="0"/>
      <w:marBottom w:val="0"/>
      <w:divBdr>
        <w:top w:val="none" w:sz="0" w:space="0" w:color="auto"/>
        <w:left w:val="none" w:sz="0" w:space="0" w:color="auto"/>
        <w:bottom w:val="none" w:sz="0" w:space="0" w:color="auto"/>
        <w:right w:val="none" w:sz="0" w:space="0" w:color="auto"/>
      </w:divBdr>
      <w:divsChild>
        <w:div w:id="585303212">
          <w:marLeft w:val="0"/>
          <w:marRight w:val="0"/>
          <w:marTop w:val="0"/>
          <w:marBottom w:val="0"/>
          <w:divBdr>
            <w:top w:val="none" w:sz="0" w:space="0" w:color="auto"/>
            <w:left w:val="none" w:sz="0" w:space="0" w:color="auto"/>
            <w:bottom w:val="none" w:sz="0" w:space="0" w:color="auto"/>
            <w:right w:val="none" w:sz="0" w:space="0" w:color="auto"/>
          </w:divBdr>
        </w:div>
        <w:div w:id="1273898028">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97263356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8353735">
      <w:bodyDiv w:val="1"/>
      <w:marLeft w:val="0"/>
      <w:marRight w:val="0"/>
      <w:marTop w:val="0"/>
      <w:marBottom w:val="0"/>
      <w:divBdr>
        <w:top w:val="none" w:sz="0" w:space="0" w:color="auto"/>
        <w:left w:val="none" w:sz="0" w:space="0" w:color="auto"/>
        <w:bottom w:val="none" w:sz="0" w:space="0" w:color="auto"/>
        <w:right w:val="none" w:sz="0" w:space="0" w:color="auto"/>
      </w:divBdr>
    </w:div>
    <w:div w:id="1047291105">
      <w:bodyDiv w:val="1"/>
      <w:marLeft w:val="0"/>
      <w:marRight w:val="0"/>
      <w:marTop w:val="0"/>
      <w:marBottom w:val="0"/>
      <w:divBdr>
        <w:top w:val="none" w:sz="0" w:space="0" w:color="auto"/>
        <w:left w:val="none" w:sz="0" w:space="0" w:color="auto"/>
        <w:bottom w:val="none" w:sz="0" w:space="0" w:color="auto"/>
        <w:right w:val="none" w:sz="0" w:space="0" w:color="auto"/>
      </w:divBdr>
      <w:divsChild>
        <w:div w:id="574706602">
          <w:marLeft w:val="0"/>
          <w:marRight w:val="0"/>
          <w:marTop w:val="0"/>
          <w:marBottom w:val="0"/>
          <w:divBdr>
            <w:top w:val="none" w:sz="0" w:space="0" w:color="auto"/>
            <w:left w:val="none" w:sz="0" w:space="0" w:color="auto"/>
            <w:bottom w:val="none" w:sz="0" w:space="0" w:color="auto"/>
            <w:right w:val="none" w:sz="0" w:space="0" w:color="auto"/>
          </w:divBdr>
          <w:divsChild>
            <w:div w:id="26489757">
              <w:marLeft w:val="0"/>
              <w:marRight w:val="0"/>
              <w:marTop w:val="0"/>
              <w:marBottom w:val="0"/>
              <w:divBdr>
                <w:top w:val="none" w:sz="0" w:space="0" w:color="auto"/>
                <w:left w:val="none" w:sz="0" w:space="0" w:color="auto"/>
                <w:bottom w:val="none" w:sz="0" w:space="0" w:color="auto"/>
                <w:right w:val="none" w:sz="0" w:space="0" w:color="auto"/>
              </w:divBdr>
            </w:div>
            <w:div w:id="32269001">
              <w:marLeft w:val="0"/>
              <w:marRight w:val="0"/>
              <w:marTop w:val="0"/>
              <w:marBottom w:val="0"/>
              <w:divBdr>
                <w:top w:val="none" w:sz="0" w:space="0" w:color="auto"/>
                <w:left w:val="none" w:sz="0" w:space="0" w:color="auto"/>
                <w:bottom w:val="none" w:sz="0" w:space="0" w:color="auto"/>
                <w:right w:val="none" w:sz="0" w:space="0" w:color="auto"/>
              </w:divBdr>
            </w:div>
            <w:div w:id="54591989">
              <w:marLeft w:val="0"/>
              <w:marRight w:val="0"/>
              <w:marTop w:val="0"/>
              <w:marBottom w:val="0"/>
              <w:divBdr>
                <w:top w:val="none" w:sz="0" w:space="0" w:color="auto"/>
                <w:left w:val="none" w:sz="0" w:space="0" w:color="auto"/>
                <w:bottom w:val="none" w:sz="0" w:space="0" w:color="auto"/>
                <w:right w:val="none" w:sz="0" w:space="0" w:color="auto"/>
              </w:divBdr>
            </w:div>
            <w:div w:id="118183217">
              <w:marLeft w:val="0"/>
              <w:marRight w:val="0"/>
              <w:marTop w:val="0"/>
              <w:marBottom w:val="0"/>
              <w:divBdr>
                <w:top w:val="none" w:sz="0" w:space="0" w:color="auto"/>
                <w:left w:val="none" w:sz="0" w:space="0" w:color="auto"/>
                <w:bottom w:val="none" w:sz="0" w:space="0" w:color="auto"/>
                <w:right w:val="none" w:sz="0" w:space="0" w:color="auto"/>
              </w:divBdr>
            </w:div>
            <w:div w:id="202140840">
              <w:marLeft w:val="0"/>
              <w:marRight w:val="0"/>
              <w:marTop w:val="0"/>
              <w:marBottom w:val="0"/>
              <w:divBdr>
                <w:top w:val="none" w:sz="0" w:space="0" w:color="auto"/>
                <w:left w:val="none" w:sz="0" w:space="0" w:color="auto"/>
                <w:bottom w:val="none" w:sz="0" w:space="0" w:color="auto"/>
                <w:right w:val="none" w:sz="0" w:space="0" w:color="auto"/>
              </w:divBdr>
            </w:div>
            <w:div w:id="273291077">
              <w:marLeft w:val="0"/>
              <w:marRight w:val="0"/>
              <w:marTop w:val="0"/>
              <w:marBottom w:val="0"/>
              <w:divBdr>
                <w:top w:val="none" w:sz="0" w:space="0" w:color="auto"/>
                <w:left w:val="none" w:sz="0" w:space="0" w:color="auto"/>
                <w:bottom w:val="none" w:sz="0" w:space="0" w:color="auto"/>
                <w:right w:val="none" w:sz="0" w:space="0" w:color="auto"/>
              </w:divBdr>
            </w:div>
            <w:div w:id="285897452">
              <w:marLeft w:val="0"/>
              <w:marRight w:val="0"/>
              <w:marTop w:val="0"/>
              <w:marBottom w:val="0"/>
              <w:divBdr>
                <w:top w:val="none" w:sz="0" w:space="0" w:color="auto"/>
                <w:left w:val="none" w:sz="0" w:space="0" w:color="auto"/>
                <w:bottom w:val="none" w:sz="0" w:space="0" w:color="auto"/>
                <w:right w:val="none" w:sz="0" w:space="0" w:color="auto"/>
              </w:divBdr>
            </w:div>
            <w:div w:id="320934564">
              <w:marLeft w:val="0"/>
              <w:marRight w:val="0"/>
              <w:marTop w:val="0"/>
              <w:marBottom w:val="0"/>
              <w:divBdr>
                <w:top w:val="none" w:sz="0" w:space="0" w:color="auto"/>
                <w:left w:val="none" w:sz="0" w:space="0" w:color="auto"/>
                <w:bottom w:val="none" w:sz="0" w:space="0" w:color="auto"/>
                <w:right w:val="none" w:sz="0" w:space="0" w:color="auto"/>
              </w:divBdr>
            </w:div>
            <w:div w:id="377897460">
              <w:marLeft w:val="0"/>
              <w:marRight w:val="0"/>
              <w:marTop w:val="0"/>
              <w:marBottom w:val="0"/>
              <w:divBdr>
                <w:top w:val="none" w:sz="0" w:space="0" w:color="auto"/>
                <w:left w:val="none" w:sz="0" w:space="0" w:color="auto"/>
                <w:bottom w:val="none" w:sz="0" w:space="0" w:color="auto"/>
                <w:right w:val="none" w:sz="0" w:space="0" w:color="auto"/>
              </w:divBdr>
            </w:div>
            <w:div w:id="427774310">
              <w:marLeft w:val="0"/>
              <w:marRight w:val="0"/>
              <w:marTop w:val="0"/>
              <w:marBottom w:val="0"/>
              <w:divBdr>
                <w:top w:val="none" w:sz="0" w:space="0" w:color="auto"/>
                <w:left w:val="none" w:sz="0" w:space="0" w:color="auto"/>
                <w:bottom w:val="none" w:sz="0" w:space="0" w:color="auto"/>
                <w:right w:val="none" w:sz="0" w:space="0" w:color="auto"/>
              </w:divBdr>
            </w:div>
            <w:div w:id="495077196">
              <w:marLeft w:val="0"/>
              <w:marRight w:val="0"/>
              <w:marTop w:val="0"/>
              <w:marBottom w:val="0"/>
              <w:divBdr>
                <w:top w:val="none" w:sz="0" w:space="0" w:color="auto"/>
                <w:left w:val="none" w:sz="0" w:space="0" w:color="auto"/>
                <w:bottom w:val="none" w:sz="0" w:space="0" w:color="auto"/>
                <w:right w:val="none" w:sz="0" w:space="0" w:color="auto"/>
              </w:divBdr>
            </w:div>
            <w:div w:id="513959330">
              <w:marLeft w:val="0"/>
              <w:marRight w:val="0"/>
              <w:marTop w:val="0"/>
              <w:marBottom w:val="0"/>
              <w:divBdr>
                <w:top w:val="none" w:sz="0" w:space="0" w:color="auto"/>
                <w:left w:val="none" w:sz="0" w:space="0" w:color="auto"/>
                <w:bottom w:val="none" w:sz="0" w:space="0" w:color="auto"/>
                <w:right w:val="none" w:sz="0" w:space="0" w:color="auto"/>
              </w:divBdr>
            </w:div>
            <w:div w:id="548499348">
              <w:marLeft w:val="0"/>
              <w:marRight w:val="0"/>
              <w:marTop w:val="0"/>
              <w:marBottom w:val="0"/>
              <w:divBdr>
                <w:top w:val="none" w:sz="0" w:space="0" w:color="auto"/>
                <w:left w:val="none" w:sz="0" w:space="0" w:color="auto"/>
                <w:bottom w:val="none" w:sz="0" w:space="0" w:color="auto"/>
                <w:right w:val="none" w:sz="0" w:space="0" w:color="auto"/>
              </w:divBdr>
            </w:div>
            <w:div w:id="552422377">
              <w:marLeft w:val="0"/>
              <w:marRight w:val="0"/>
              <w:marTop w:val="0"/>
              <w:marBottom w:val="0"/>
              <w:divBdr>
                <w:top w:val="none" w:sz="0" w:space="0" w:color="auto"/>
                <w:left w:val="none" w:sz="0" w:space="0" w:color="auto"/>
                <w:bottom w:val="none" w:sz="0" w:space="0" w:color="auto"/>
                <w:right w:val="none" w:sz="0" w:space="0" w:color="auto"/>
              </w:divBdr>
            </w:div>
            <w:div w:id="565842329">
              <w:marLeft w:val="0"/>
              <w:marRight w:val="0"/>
              <w:marTop w:val="0"/>
              <w:marBottom w:val="0"/>
              <w:divBdr>
                <w:top w:val="none" w:sz="0" w:space="0" w:color="auto"/>
                <w:left w:val="none" w:sz="0" w:space="0" w:color="auto"/>
                <w:bottom w:val="none" w:sz="0" w:space="0" w:color="auto"/>
                <w:right w:val="none" w:sz="0" w:space="0" w:color="auto"/>
              </w:divBdr>
            </w:div>
            <w:div w:id="575088401">
              <w:marLeft w:val="0"/>
              <w:marRight w:val="0"/>
              <w:marTop w:val="0"/>
              <w:marBottom w:val="0"/>
              <w:divBdr>
                <w:top w:val="none" w:sz="0" w:space="0" w:color="auto"/>
                <w:left w:val="none" w:sz="0" w:space="0" w:color="auto"/>
                <w:bottom w:val="none" w:sz="0" w:space="0" w:color="auto"/>
                <w:right w:val="none" w:sz="0" w:space="0" w:color="auto"/>
              </w:divBdr>
            </w:div>
            <w:div w:id="577637909">
              <w:marLeft w:val="0"/>
              <w:marRight w:val="0"/>
              <w:marTop w:val="0"/>
              <w:marBottom w:val="0"/>
              <w:divBdr>
                <w:top w:val="none" w:sz="0" w:space="0" w:color="auto"/>
                <w:left w:val="none" w:sz="0" w:space="0" w:color="auto"/>
                <w:bottom w:val="none" w:sz="0" w:space="0" w:color="auto"/>
                <w:right w:val="none" w:sz="0" w:space="0" w:color="auto"/>
              </w:divBdr>
            </w:div>
            <w:div w:id="665979813">
              <w:marLeft w:val="0"/>
              <w:marRight w:val="0"/>
              <w:marTop w:val="0"/>
              <w:marBottom w:val="0"/>
              <w:divBdr>
                <w:top w:val="none" w:sz="0" w:space="0" w:color="auto"/>
                <w:left w:val="none" w:sz="0" w:space="0" w:color="auto"/>
                <w:bottom w:val="none" w:sz="0" w:space="0" w:color="auto"/>
                <w:right w:val="none" w:sz="0" w:space="0" w:color="auto"/>
              </w:divBdr>
            </w:div>
            <w:div w:id="667367837">
              <w:marLeft w:val="0"/>
              <w:marRight w:val="0"/>
              <w:marTop w:val="0"/>
              <w:marBottom w:val="0"/>
              <w:divBdr>
                <w:top w:val="none" w:sz="0" w:space="0" w:color="auto"/>
                <w:left w:val="none" w:sz="0" w:space="0" w:color="auto"/>
                <w:bottom w:val="none" w:sz="0" w:space="0" w:color="auto"/>
                <w:right w:val="none" w:sz="0" w:space="0" w:color="auto"/>
              </w:divBdr>
            </w:div>
            <w:div w:id="750784416">
              <w:marLeft w:val="0"/>
              <w:marRight w:val="0"/>
              <w:marTop w:val="0"/>
              <w:marBottom w:val="0"/>
              <w:divBdr>
                <w:top w:val="none" w:sz="0" w:space="0" w:color="auto"/>
                <w:left w:val="none" w:sz="0" w:space="0" w:color="auto"/>
                <w:bottom w:val="none" w:sz="0" w:space="0" w:color="auto"/>
                <w:right w:val="none" w:sz="0" w:space="0" w:color="auto"/>
              </w:divBdr>
            </w:div>
            <w:div w:id="800151509">
              <w:marLeft w:val="0"/>
              <w:marRight w:val="0"/>
              <w:marTop w:val="0"/>
              <w:marBottom w:val="0"/>
              <w:divBdr>
                <w:top w:val="none" w:sz="0" w:space="0" w:color="auto"/>
                <w:left w:val="none" w:sz="0" w:space="0" w:color="auto"/>
                <w:bottom w:val="none" w:sz="0" w:space="0" w:color="auto"/>
                <w:right w:val="none" w:sz="0" w:space="0" w:color="auto"/>
              </w:divBdr>
            </w:div>
            <w:div w:id="859053454">
              <w:marLeft w:val="0"/>
              <w:marRight w:val="0"/>
              <w:marTop w:val="0"/>
              <w:marBottom w:val="0"/>
              <w:divBdr>
                <w:top w:val="none" w:sz="0" w:space="0" w:color="auto"/>
                <w:left w:val="none" w:sz="0" w:space="0" w:color="auto"/>
                <w:bottom w:val="none" w:sz="0" w:space="0" w:color="auto"/>
                <w:right w:val="none" w:sz="0" w:space="0" w:color="auto"/>
              </w:divBdr>
            </w:div>
            <w:div w:id="884683140">
              <w:marLeft w:val="0"/>
              <w:marRight w:val="0"/>
              <w:marTop w:val="0"/>
              <w:marBottom w:val="0"/>
              <w:divBdr>
                <w:top w:val="none" w:sz="0" w:space="0" w:color="auto"/>
                <w:left w:val="none" w:sz="0" w:space="0" w:color="auto"/>
                <w:bottom w:val="none" w:sz="0" w:space="0" w:color="auto"/>
                <w:right w:val="none" w:sz="0" w:space="0" w:color="auto"/>
              </w:divBdr>
            </w:div>
            <w:div w:id="909582694">
              <w:marLeft w:val="0"/>
              <w:marRight w:val="0"/>
              <w:marTop w:val="0"/>
              <w:marBottom w:val="0"/>
              <w:divBdr>
                <w:top w:val="none" w:sz="0" w:space="0" w:color="auto"/>
                <w:left w:val="none" w:sz="0" w:space="0" w:color="auto"/>
                <w:bottom w:val="none" w:sz="0" w:space="0" w:color="auto"/>
                <w:right w:val="none" w:sz="0" w:space="0" w:color="auto"/>
              </w:divBdr>
            </w:div>
            <w:div w:id="972559985">
              <w:marLeft w:val="0"/>
              <w:marRight w:val="0"/>
              <w:marTop w:val="0"/>
              <w:marBottom w:val="0"/>
              <w:divBdr>
                <w:top w:val="none" w:sz="0" w:space="0" w:color="auto"/>
                <w:left w:val="none" w:sz="0" w:space="0" w:color="auto"/>
                <w:bottom w:val="none" w:sz="0" w:space="0" w:color="auto"/>
                <w:right w:val="none" w:sz="0" w:space="0" w:color="auto"/>
              </w:divBdr>
            </w:div>
            <w:div w:id="1000544778">
              <w:marLeft w:val="0"/>
              <w:marRight w:val="0"/>
              <w:marTop w:val="0"/>
              <w:marBottom w:val="0"/>
              <w:divBdr>
                <w:top w:val="none" w:sz="0" w:space="0" w:color="auto"/>
                <w:left w:val="none" w:sz="0" w:space="0" w:color="auto"/>
                <w:bottom w:val="none" w:sz="0" w:space="0" w:color="auto"/>
                <w:right w:val="none" w:sz="0" w:space="0" w:color="auto"/>
              </w:divBdr>
            </w:div>
            <w:div w:id="1052844969">
              <w:marLeft w:val="0"/>
              <w:marRight w:val="0"/>
              <w:marTop w:val="0"/>
              <w:marBottom w:val="0"/>
              <w:divBdr>
                <w:top w:val="none" w:sz="0" w:space="0" w:color="auto"/>
                <w:left w:val="none" w:sz="0" w:space="0" w:color="auto"/>
                <w:bottom w:val="none" w:sz="0" w:space="0" w:color="auto"/>
                <w:right w:val="none" w:sz="0" w:space="0" w:color="auto"/>
              </w:divBdr>
            </w:div>
            <w:div w:id="1090809221">
              <w:marLeft w:val="0"/>
              <w:marRight w:val="0"/>
              <w:marTop w:val="0"/>
              <w:marBottom w:val="0"/>
              <w:divBdr>
                <w:top w:val="none" w:sz="0" w:space="0" w:color="auto"/>
                <w:left w:val="none" w:sz="0" w:space="0" w:color="auto"/>
                <w:bottom w:val="none" w:sz="0" w:space="0" w:color="auto"/>
                <w:right w:val="none" w:sz="0" w:space="0" w:color="auto"/>
              </w:divBdr>
            </w:div>
            <w:div w:id="1142387939">
              <w:marLeft w:val="0"/>
              <w:marRight w:val="0"/>
              <w:marTop w:val="0"/>
              <w:marBottom w:val="0"/>
              <w:divBdr>
                <w:top w:val="none" w:sz="0" w:space="0" w:color="auto"/>
                <w:left w:val="none" w:sz="0" w:space="0" w:color="auto"/>
                <w:bottom w:val="none" w:sz="0" w:space="0" w:color="auto"/>
                <w:right w:val="none" w:sz="0" w:space="0" w:color="auto"/>
              </w:divBdr>
            </w:div>
            <w:div w:id="1186670613">
              <w:marLeft w:val="0"/>
              <w:marRight w:val="0"/>
              <w:marTop w:val="0"/>
              <w:marBottom w:val="0"/>
              <w:divBdr>
                <w:top w:val="none" w:sz="0" w:space="0" w:color="auto"/>
                <w:left w:val="none" w:sz="0" w:space="0" w:color="auto"/>
                <w:bottom w:val="none" w:sz="0" w:space="0" w:color="auto"/>
                <w:right w:val="none" w:sz="0" w:space="0" w:color="auto"/>
              </w:divBdr>
            </w:div>
            <w:div w:id="1208373653">
              <w:marLeft w:val="0"/>
              <w:marRight w:val="0"/>
              <w:marTop w:val="0"/>
              <w:marBottom w:val="0"/>
              <w:divBdr>
                <w:top w:val="none" w:sz="0" w:space="0" w:color="auto"/>
                <w:left w:val="none" w:sz="0" w:space="0" w:color="auto"/>
                <w:bottom w:val="none" w:sz="0" w:space="0" w:color="auto"/>
                <w:right w:val="none" w:sz="0" w:space="0" w:color="auto"/>
              </w:divBdr>
            </w:div>
            <w:div w:id="1225487594">
              <w:marLeft w:val="0"/>
              <w:marRight w:val="0"/>
              <w:marTop w:val="0"/>
              <w:marBottom w:val="0"/>
              <w:divBdr>
                <w:top w:val="none" w:sz="0" w:space="0" w:color="auto"/>
                <w:left w:val="none" w:sz="0" w:space="0" w:color="auto"/>
                <w:bottom w:val="none" w:sz="0" w:space="0" w:color="auto"/>
                <w:right w:val="none" w:sz="0" w:space="0" w:color="auto"/>
              </w:divBdr>
            </w:div>
            <w:div w:id="1229078186">
              <w:marLeft w:val="0"/>
              <w:marRight w:val="0"/>
              <w:marTop w:val="0"/>
              <w:marBottom w:val="0"/>
              <w:divBdr>
                <w:top w:val="none" w:sz="0" w:space="0" w:color="auto"/>
                <w:left w:val="none" w:sz="0" w:space="0" w:color="auto"/>
                <w:bottom w:val="none" w:sz="0" w:space="0" w:color="auto"/>
                <w:right w:val="none" w:sz="0" w:space="0" w:color="auto"/>
              </w:divBdr>
            </w:div>
            <w:div w:id="1238051382">
              <w:marLeft w:val="0"/>
              <w:marRight w:val="0"/>
              <w:marTop w:val="0"/>
              <w:marBottom w:val="0"/>
              <w:divBdr>
                <w:top w:val="none" w:sz="0" w:space="0" w:color="auto"/>
                <w:left w:val="none" w:sz="0" w:space="0" w:color="auto"/>
                <w:bottom w:val="none" w:sz="0" w:space="0" w:color="auto"/>
                <w:right w:val="none" w:sz="0" w:space="0" w:color="auto"/>
              </w:divBdr>
            </w:div>
            <w:div w:id="1252472296">
              <w:marLeft w:val="0"/>
              <w:marRight w:val="0"/>
              <w:marTop w:val="0"/>
              <w:marBottom w:val="0"/>
              <w:divBdr>
                <w:top w:val="none" w:sz="0" w:space="0" w:color="auto"/>
                <w:left w:val="none" w:sz="0" w:space="0" w:color="auto"/>
                <w:bottom w:val="none" w:sz="0" w:space="0" w:color="auto"/>
                <w:right w:val="none" w:sz="0" w:space="0" w:color="auto"/>
              </w:divBdr>
            </w:div>
            <w:div w:id="1263226714">
              <w:marLeft w:val="0"/>
              <w:marRight w:val="0"/>
              <w:marTop w:val="0"/>
              <w:marBottom w:val="0"/>
              <w:divBdr>
                <w:top w:val="none" w:sz="0" w:space="0" w:color="auto"/>
                <w:left w:val="none" w:sz="0" w:space="0" w:color="auto"/>
                <w:bottom w:val="none" w:sz="0" w:space="0" w:color="auto"/>
                <w:right w:val="none" w:sz="0" w:space="0" w:color="auto"/>
              </w:divBdr>
            </w:div>
            <w:div w:id="1377240270">
              <w:marLeft w:val="0"/>
              <w:marRight w:val="0"/>
              <w:marTop w:val="0"/>
              <w:marBottom w:val="0"/>
              <w:divBdr>
                <w:top w:val="none" w:sz="0" w:space="0" w:color="auto"/>
                <w:left w:val="none" w:sz="0" w:space="0" w:color="auto"/>
                <w:bottom w:val="none" w:sz="0" w:space="0" w:color="auto"/>
                <w:right w:val="none" w:sz="0" w:space="0" w:color="auto"/>
              </w:divBdr>
            </w:div>
            <w:div w:id="1389183652">
              <w:marLeft w:val="0"/>
              <w:marRight w:val="0"/>
              <w:marTop w:val="0"/>
              <w:marBottom w:val="0"/>
              <w:divBdr>
                <w:top w:val="none" w:sz="0" w:space="0" w:color="auto"/>
                <w:left w:val="none" w:sz="0" w:space="0" w:color="auto"/>
                <w:bottom w:val="none" w:sz="0" w:space="0" w:color="auto"/>
                <w:right w:val="none" w:sz="0" w:space="0" w:color="auto"/>
              </w:divBdr>
            </w:div>
            <w:div w:id="1423145664">
              <w:marLeft w:val="0"/>
              <w:marRight w:val="0"/>
              <w:marTop w:val="0"/>
              <w:marBottom w:val="0"/>
              <w:divBdr>
                <w:top w:val="none" w:sz="0" w:space="0" w:color="auto"/>
                <w:left w:val="none" w:sz="0" w:space="0" w:color="auto"/>
                <w:bottom w:val="none" w:sz="0" w:space="0" w:color="auto"/>
                <w:right w:val="none" w:sz="0" w:space="0" w:color="auto"/>
              </w:divBdr>
            </w:div>
            <w:div w:id="1431270482">
              <w:marLeft w:val="0"/>
              <w:marRight w:val="0"/>
              <w:marTop w:val="0"/>
              <w:marBottom w:val="0"/>
              <w:divBdr>
                <w:top w:val="none" w:sz="0" w:space="0" w:color="auto"/>
                <w:left w:val="none" w:sz="0" w:space="0" w:color="auto"/>
                <w:bottom w:val="none" w:sz="0" w:space="0" w:color="auto"/>
                <w:right w:val="none" w:sz="0" w:space="0" w:color="auto"/>
              </w:divBdr>
            </w:div>
            <w:div w:id="1580015778">
              <w:marLeft w:val="0"/>
              <w:marRight w:val="0"/>
              <w:marTop w:val="0"/>
              <w:marBottom w:val="0"/>
              <w:divBdr>
                <w:top w:val="none" w:sz="0" w:space="0" w:color="auto"/>
                <w:left w:val="none" w:sz="0" w:space="0" w:color="auto"/>
                <w:bottom w:val="none" w:sz="0" w:space="0" w:color="auto"/>
                <w:right w:val="none" w:sz="0" w:space="0" w:color="auto"/>
              </w:divBdr>
            </w:div>
            <w:div w:id="1599017652">
              <w:marLeft w:val="0"/>
              <w:marRight w:val="0"/>
              <w:marTop w:val="0"/>
              <w:marBottom w:val="0"/>
              <w:divBdr>
                <w:top w:val="none" w:sz="0" w:space="0" w:color="auto"/>
                <w:left w:val="none" w:sz="0" w:space="0" w:color="auto"/>
                <w:bottom w:val="none" w:sz="0" w:space="0" w:color="auto"/>
                <w:right w:val="none" w:sz="0" w:space="0" w:color="auto"/>
              </w:divBdr>
            </w:div>
            <w:div w:id="1612543380">
              <w:marLeft w:val="0"/>
              <w:marRight w:val="0"/>
              <w:marTop w:val="0"/>
              <w:marBottom w:val="0"/>
              <w:divBdr>
                <w:top w:val="none" w:sz="0" w:space="0" w:color="auto"/>
                <w:left w:val="none" w:sz="0" w:space="0" w:color="auto"/>
                <w:bottom w:val="none" w:sz="0" w:space="0" w:color="auto"/>
                <w:right w:val="none" w:sz="0" w:space="0" w:color="auto"/>
              </w:divBdr>
            </w:div>
            <w:div w:id="1646087475">
              <w:marLeft w:val="0"/>
              <w:marRight w:val="0"/>
              <w:marTop w:val="0"/>
              <w:marBottom w:val="0"/>
              <w:divBdr>
                <w:top w:val="none" w:sz="0" w:space="0" w:color="auto"/>
                <w:left w:val="none" w:sz="0" w:space="0" w:color="auto"/>
                <w:bottom w:val="none" w:sz="0" w:space="0" w:color="auto"/>
                <w:right w:val="none" w:sz="0" w:space="0" w:color="auto"/>
              </w:divBdr>
            </w:div>
            <w:div w:id="1675453177">
              <w:marLeft w:val="0"/>
              <w:marRight w:val="0"/>
              <w:marTop w:val="0"/>
              <w:marBottom w:val="0"/>
              <w:divBdr>
                <w:top w:val="none" w:sz="0" w:space="0" w:color="auto"/>
                <w:left w:val="none" w:sz="0" w:space="0" w:color="auto"/>
                <w:bottom w:val="none" w:sz="0" w:space="0" w:color="auto"/>
                <w:right w:val="none" w:sz="0" w:space="0" w:color="auto"/>
              </w:divBdr>
            </w:div>
            <w:div w:id="1683968129">
              <w:marLeft w:val="0"/>
              <w:marRight w:val="0"/>
              <w:marTop w:val="0"/>
              <w:marBottom w:val="0"/>
              <w:divBdr>
                <w:top w:val="none" w:sz="0" w:space="0" w:color="auto"/>
                <w:left w:val="none" w:sz="0" w:space="0" w:color="auto"/>
                <w:bottom w:val="none" w:sz="0" w:space="0" w:color="auto"/>
                <w:right w:val="none" w:sz="0" w:space="0" w:color="auto"/>
              </w:divBdr>
            </w:div>
            <w:div w:id="1687440718">
              <w:marLeft w:val="0"/>
              <w:marRight w:val="0"/>
              <w:marTop w:val="0"/>
              <w:marBottom w:val="0"/>
              <w:divBdr>
                <w:top w:val="none" w:sz="0" w:space="0" w:color="auto"/>
                <w:left w:val="none" w:sz="0" w:space="0" w:color="auto"/>
                <w:bottom w:val="none" w:sz="0" w:space="0" w:color="auto"/>
                <w:right w:val="none" w:sz="0" w:space="0" w:color="auto"/>
              </w:divBdr>
            </w:div>
            <w:div w:id="1726566604">
              <w:marLeft w:val="0"/>
              <w:marRight w:val="0"/>
              <w:marTop w:val="0"/>
              <w:marBottom w:val="0"/>
              <w:divBdr>
                <w:top w:val="none" w:sz="0" w:space="0" w:color="auto"/>
                <w:left w:val="none" w:sz="0" w:space="0" w:color="auto"/>
                <w:bottom w:val="none" w:sz="0" w:space="0" w:color="auto"/>
                <w:right w:val="none" w:sz="0" w:space="0" w:color="auto"/>
              </w:divBdr>
            </w:div>
            <w:div w:id="1755279433">
              <w:marLeft w:val="0"/>
              <w:marRight w:val="0"/>
              <w:marTop w:val="0"/>
              <w:marBottom w:val="0"/>
              <w:divBdr>
                <w:top w:val="none" w:sz="0" w:space="0" w:color="auto"/>
                <w:left w:val="none" w:sz="0" w:space="0" w:color="auto"/>
                <w:bottom w:val="none" w:sz="0" w:space="0" w:color="auto"/>
                <w:right w:val="none" w:sz="0" w:space="0" w:color="auto"/>
              </w:divBdr>
            </w:div>
            <w:div w:id="1771269705">
              <w:marLeft w:val="0"/>
              <w:marRight w:val="0"/>
              <w:marTop w:val="0"/>
              <w:marBottom w:val="0"/>
              <w:divBdr>
                <w:top w:val="none" w:sz="0" w:space="0" w:color="auto"/>
                <w:left w:val="none" w:sz="0" w:space="0" w:color="auto"/>
                <w:bottom w:val="none" w:sz="0" w:space="0" w:color="auto"/>
                <w:right w:val="none" w:sz="0" w:space="0" w:color="auto"/>
              </w:divBdr>
            </w:div>
            <w:div w:id="1963072811">
              <w:marLeft w:val="0"/>
              <w:marRight w:val="0"/>
              <w:marTop w:val="0"/>
              <w:marBottom w:val="0"/>
              <w:divBdr>
                <w:top w:val="none" w:sz="0" w:space="0" w:color="auto"/>
                <w:left w:val="none" w:sz="0" w:space="0" w:color="auto"/>
                <w:bottom w:val="none" w:sz="0" w:space="0" w:color="auto"/>
                <w:right w:val="none" w:sz="0" w:space="0" w:color="auto"/>
              </w:divBdr>
            </w:div>
            <w:div w:id="213667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9422014">
      <w:bodyDiv w:val="1"/>
      <w:marLeft w:val="0"/>
      <w:marRight w:val="0"/>
      <w:marTop w:val="0"/>
      <w:marBottom w:val="0"/>
      <w:divBdr>
        <w:top w:val="none" w:sz="0" w:space="0" w:color="auto"/>
        <w:left w:val="none" w:sz="0" w:space="0" w:color="auto"/>
        <w:bottom w:val="none" w:sz="0" w:space="0" w:color="auto"/>
        <w:right w:val="none" w:sz="0" w:space="0" w:color="auto"/>
      </w:divBdr>
    </w:div>
    <w:div w:id="1090782437">
      <w:bodyDiv w:val="1"/>
      <w:marLeft w:val="0"/>
      <w:marRight w:val="0"/>
      <w:marTop w:val="0"/>
      <w:marBottom w:val="0"/>
      <w:divBdr>
        <w:top w:val="none" w:sz="0" w:space="0" w:color="auto"/>
        <w:left w:val="none" w:sz="0" w:space="0" w:color="auto"/>
        <w:bottom w:val="none" w:sz="0" w:space="0" w:color="auto"/>
        <w:right w:val="none" w:sz="0" w:space="0" w:color="auto"/>
      </w:divBdr>
      <w:divsChild>
        <w:div w:id="1972787011">
          <w:marLeft w:val="0"/>
          <w:marRight w:val="0"/>
          <w:marTop w:val="0"/>
          <w:marBottom w:val="0"/>
          <w:divBdr>
            <w:top w:val="none" w:sz="0" w:space="0" w:color="auto"/>
            <w:left w:val="none" w:sz="0" w:space="0" w:color="auto"/>
            <w:bottom w:val="none" w:sz="0" w:space="0" w:color="auto"/>
            <w:right w:val="none" w:sz="0" w:space="0" w:color="auto"/>
          </w:divBdr>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7651413">
      <w:bodyDiv w:val="1"/>
      <w:marLeft w:val="0"/>
      <w:marRight w:val="0"/>
      <w:marTop w:val="0"/>
      <w:marBottom w:val="0"/>
      <w:divBdr>
        <w:top w:val="none" w:sz="0" w:space="0" w:color="auto"/>
        <w:left w:val="none" w:sz="0" w:space="0" w:color="auto"/>
        <w:bottom w:val="none" w:sz="0" w:space="0" w:color="auto"/>
        <w:right w:val="none" w:sz="0" w:space="0" w:color="auto"/>
      </w:divBdr>
      <w:divsChild>
        <w:div w:id="87698768">
          <w:blockQuote w:val="1"/>
          <w:marLeft w:val="0"/>
          <w:marRight w:val="0"/>
          <w:marTop w:val="0"/>
          <w:marBottom w:val="100"/>
          <w:divBdr>
            <w:top w:val="none" w:sz="0" w:space="0" w:color="auto"/>
            <w:left w:val="none" w:sz="0" w:space="0" w:color="auto"/>
            <w:bottom w:val="none" w:sz="0" w:space="0" w:color="auto"/>
            <w:right w:val="none" w:sz="0" w:space="0" w:color="auto"/>
          </w:divBdr>
        </w:div>
        <w:div w:id="642201936">
          <w:marLeft w:val="0"/>
          <w:marRight w:val="0"/>
          <w:marTop w:val="0"/>
          <w:marBottom w:val="0"/>
          <w:divBdr>
            <w:top w:val="none" w:sz="0" w:space="0" w:color="auto"/>
            <w:left w:val="none" w:sz="0" w:space="0" w:color="auto"/>
            <w:bottom w:val="none" w:sz="0" w:space="0" w:color="auto"/>
            <w:right w:val="none" w:sz="0" w:space="0" w:color="auto"/>
          </w:divBdr>
        </w:div>
      </w:divsChild>
    </w:div>
    <w:div w:id="1110931440">
      <w:bodyDiv w:val="1"/>
      <w:marLeft w:val="0"/>
      <w:marRight w:val="0"/>
      <w:marTop w:val="0"/>
      <w:marBottom w:val="0"/>
      <w:divBdr>
        <w:top w:val="none" w:sz="0" w:space="0" w:color="auto"/>
        <w:left w:val="none" w:sz="0" w:space="0" w:color="auto"/>
        <w:bottom w:val="none" w:sz="0" w:space="0" w:color="auto"/>
        <w:right w:val="none" w:sz="0" w:space="0" w:color="auto"/>
      </w:divBdr>
    </w:div>
    <w:div w:id="1127505738">
      <w:bodyDiv w:val="1"/>
      <w:marLeft w:val="0"/>
      <w:marRight w:val="0"/>
      <w:marTop w:val="0"/>
      <w:marBottom w:val="0"/>
      <w:divBdr>
        <w:top w:val="none" w:sz="0" w:space="0" w:color="auto"/>
        <w:left w:val="none" w:sz="0" w:space="0" w:color="auto"/>
        <w:bottom w:val="none" w:sz="0" w:space="0" w:color="auto"/>
        <w:right w:val="none" w:sz="0" w:space="0" w:color="auto"/>
      </w:divBdr>
    </w:div>
    <w:div w:id="1129978652">
      <w:bodyDiv w:val="1"/>
      <w:marLeft w:val="0"/>
      <w:marRight w:val="0"/>
      <w:marTop w:val="0"/>
      <w:marBottom w:val="0"/>
      <w:divBdr>
        <w:top w:val="none" w:sz="0" w:space="0" w:color="auto"/>
        <w:left w:val="none" w:sz="0" w:space="0" w:color="auto"/>
        <w:bottom w:val="none" w:sz="0" w:space="0" w:color="auto"/>
        <w:right w:val="none" w:sz="0" w:space="0" w:color="auto"/>
      </w:divBdr>
    </w:div>
    <w:div w:id="1150826106">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1232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7884454">
      <w:bodyDiv w:val="1"/>
      <w:marLeft w:val="0"/>
      <w:marRight w:val="0"/>
      <w:marTop w:val="0"/>
      <w:marBottom w:val="0"/>
      <w:divBdr>
        <w:top w:val="none" w:sz="0" w:space="0" w:color="auto"/>
        <w:left w:val="none" w:sz="0" w:space="0" w:color="auto"/>
        <w:bottom w:val="none" w:sz="0" w:space="0" w:color="auto"/>
        <w:right w:val="none" w:sz="0" w:space="0" w:color="auto"/>
      </w:divBdr>
    </w:div>
    <w:div w:id="1202015770">
      <w:bodyDiv w:val="1"/>
      <w:marLeft w:val="0"/>
      <w:marRight w:val="0"/>
      <w:marTop w:val="0"/>
      <w:marBottom w:val="0"/>
      <w:divBdr>
        <w:top w:val="none" w:sz="0" w:space="0" w:color="auto"/>
        <w:left w:val="none" w:sz="0" w:space="0" w:color="auto"/>
        <w:bottom w:val="none" w:sz="0" w:space="0" w:color="auto"/>
        <w:right w:val="none" w:sz="0" w:space="0" w:color="auto"/>
      </w:divBdr>
      <w:divsChild>
        <w:div w:id="913776444">
          <w:marLeft w:val="0"/>
          <w:marRight w:val="0"/>
          <w:marTop w:val="375"/>
          <w:marBottom w:val="375"/>
          <w:divBdr>
            <w:top w:val="none" w:sz="0" w:space="0" w:color="auto"/>
            <w:left w:val="single" w:sz="24" w:space="0" w:color="auto"/>
            <w:bottom w:val="none" w:sz="0" w:space="0" w:color="auto"/>
            <w:right w:val="none" w:sz="0" w:space="0" w:color="auto"/>
          </w:divBdr>
        </w:div>
        <w:div w:id="1091857270">
          <w:marLeft w:val="0"/>
          <w:marRight w:val="0"/>
          <w:marTop w:val="375"/>
          <w:marBottom w:val="375"/>
          <w:divBdr>
            <w:top w:val="none" w:sz="0" w:space="0" w:color="auto"/>
            <w:left w:val="single" w:sz="24" w:space="0" w:color="auto"/>
            <w:bottom w:val="none" w:sz="0" w:space="0" w:color="auto"/>
            <w:right w:val="none" w:sz="0" w:space="0" w:color="auto"/>
          </w:divBdr>
        </w:div>
      </w:divsChild>
    </w:div>
    <w:div w:id="1217860455">
      <w:bodyDiv w:val="1"/>
      <w:marLeft w:val="0"/>
      <w:marRight w:val="0"/>
      <w:marTop w:val="0"/>
      <w:marBottom w:val="0"/>
      <w:divBdr>
        <w:top w:val="none" w:sz="0" w:space="0" w:color="auto"/>
        <w:left w:val="none" w:sz="0" w:space="0" w:color="auto"/>
        <w:bottom w:val="none" w:sz="0" w:space="0" w:color="auto"/>
        <w:right w:val="none" w:sz="0" w:space="0" w:color="auto"/>
      </w:divBdr>
    </w:div>
    <w:div w:id="1239827528">
      <w:bodyDiv w:val="1"/>
      <w:marLeft w:val="0"/>
      <w:marRight w:val="0"/>
      <w:marTop w:val="0"/>
      <w:marBottom w:val="0"/>
      <w:divBdr>
        <w:top w:val="none" w:sz="0" w:space="0" w:color="auto"/>
        <w:left w:val="none" w:sz="0" w:space="0" w:color="auto"/>
        <w:bottom w:val="none" w:sz="0" w:space="0" w:color="auto"/>
        <w:right w:val="none" w:sz="0" w:space="0" w:color="auto"/>
      </w:divBdr>
    </w:div>
    <w:div w:id="1246762323">
      <w:bodyDiv w:val="1"/>
      <w:marLeft w:val="0"/>
      <w:marRight w:val="0"/>
      <w:marTop w:val="0"/>
      <w:marBottom w:val="0"/>
      <w:divBdr>
        <w:top w:val="none" w:sz="0" w:space="0" w:color="auto"/>
        <w:left w:val="none" w:sz="0" w:space="0" w:color="auto"/>
        <w:bottom w:val="none" w:sz="0" w:space="0" w:color="auto"/>
        <w:right w:val="none" w:sz="0" w:space="0" w:color="auto"/>
      </w:divBdr>
      <w:divsChild>
        <w:div w:id="124784082">
          <w:blockQuote w:val="1"/>
          <w:marLeft w:val="0"/>
          <w:marRight w:val="0"/>
          <w:marTop w:val="0"/>
          <w:marBottom w:val="100"/>
          <w:divBdr>
            <w:top w:val="none" w:sz="0" w:space="0" w:color="auto"/>
            <w:left w:val="none" w:sz="0" w:space="0" w:color="auto"/>
            <w:bottom w:val="none" w:sz="0" w:space="0" w:color="auto"/>
            <w:right w:val="none" w:sz="0" w:space="0" w:color="auto"/>
          </w:divBdr>
        </w:div>
        <w:div w:id="159705433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5432699">
      <w:bodyDiv w:val="1"/>
      <w:marLeft w:val="0"/>
      <w:marRight w:val="0"/>
      <w:marTop w:val="0"/>
      <w:marBottom w:val="0"/>
      <w:divBdr>
        <w:top w:val="none" w:sz="0" w:space="0" w:color="auto"/>
        <w:left w:val="none" w:sz="0" w:space="0" w:color="auto"/>
        <w:bottom w:val="none" w:sz="0" w:space="0" w:color="auto"/>
        <w:right w:val="none" w:sz="0" w:space="0" w:color="auto"/>
      </w:divBdr>
    </w:div>
    <w:div w:id="1307279143">
      <w:bodyDiv w:val="1"/>
      <w:marLeft w:val="0"/>
      <w:marRight w:val="0"/>
      <w:marTop w:val="0"/>
      <w:marBottom w:val="0"/>
      <w:divBdr>
        <w:top w:val="none" w:sz="0" w:space="0" w:color="auto"/>
        <w:left w:val="none" w:sz="0" w:space="0" w:color="auto"/>
        <w:bottom w:val="none" w:sz="0" w:space="0" w:color="auto"/>
        <w:right w:val="none" w:sz="0" w:space="0" w:color="auto"/>
      </w:divBdr>
    </w:div>
    <w:div w:id="1315798622">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1077494">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50981710">
      <w:bodyDiv w:val="1"/>
      <w:marLeft w:val="0"/>
      <w:marRight w:val="0"/>
      <w:marTop w:val="0"/>
      <w:marBottom w:val="0"/>
      <w:divBdr>
        <w:top w:val="none" w:sz="0" w:space="0" w:color="auto"/>
        <w:left w:val="none" w:sz="0" w:space="0" w:color="auto"/>
        <w:bottom w:val="none" w:sz="0" w:space="0" w:color="auto"/>
        <w:right w:val="none" w:sz="0" w:space="0" w:color="auto"/>
      </w:divBdr>
      <w:divsChild>
        <w:div w:id="184245894">
          <w:marLeft w:val="0"/>
          <w:marRight w:val="0"/>
          <w:marTop w:val="375"/>
          <w:marBottom w:val="375"/>
          <w:divBdr>
            <w:top w:val="none" w:sz="0" w:space="0" w:color="auto"/>
            <w:left w:val="single" w:sz="24" w:space="0" w:color="auto"/>
            <w:bottom w:val="none" w:sz="0" w:space="0" w:color="auto"/>
            <w:right w:val="none" w:sz="0" w:space="0" w:color="auto"/>
          </w:divBdr>
        </w:div>
      </w:divsChild>
    </w:div>
    <w:div w:id="1351682737">
      <w:bodyDiv w:val="1"/>
      <w:marLeft w:val="0"/>
      <w:marRight w:val="0"/>
      <w:marTop w:val="0"/>
      <w:marBottom w:val="0"/>
      <w:divBdr>
        <w:top w:val="none" w:sz="0" w:space="0" w:color="auto"/>
        <w:left w:val="none" w:sz="0" w:space="0" w:color="auto"/>
        <w:bottom w:val="none" w:sz="0" w:space="0" w:color="auto"/>
        <w:right w:val="none" w:sz="0" w:space="0" w:color="auto"/>
      </w:divBdr>
    </w:div>
    <w:div w:id="1352687227">
      <w:bodyDiv w:val="1"/>
      <w:marLeft w:val="0"/>
      <w:marRight w:val="0"/>
      <w:marTop w:val="0"/>
      <w:marBottom w:val="0"/>
      <w:divBdr>
        <w:top w:val="none" w:sz="0" w:space="0" w:color="auto"/>
        <w:left w:val="none" w:sz="0" w:space="0" w:color="auto"/>
        <w:bottom w:val="none" w:sz="0" w:space="0" w:color="auto"/>
        <w:right w:val="none" w:sz="0" w:space="0" w:color="auto"/>
      </w:divBdr>
    </w:div>
    <w:div w:id="1357581834">
      <w:bodyDiv w:val="1"/>
      <w:marLeft w:val="0"/>
      <w:marRight w:val="0"/>
      <w:marTop w:val="0"/>
      <w:marBottom w:val="0"/>
      <w:divBdr>
        <w:top w:val="none" w:sz="0" w:space="0" w:color="auto"/>
        <w:left w:val="none" w:sz="0" w:space="0" w:color="auto"/>
        <w:bottom w:val="none" w:sz="0" w:space="0" w:color="auto"/>
        <w:right w:val="none" w:sz="0" w:space="0" w:color="auto"/>
      </w:divBdr>
    </w:div>
    <w:div w:id="1367634960">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2364614">
      <w:bodyDiv w:val="1"/>
      <w:marLeft w:val="0"/>
      <w:marRight w:val="0"/>
      <w:marTop w:val="0"/>
      <w:marBottom w:val="0"/>
      <w:divBdr>
        <w:top w:val="none" w:sz="0" w:space="0" w:color="auto"/>
        <w:left w:val="none" w:sz="0" w:space="0" w:color="auto"/>
        <w:bottom w:val="none" w:sz="0" w:space="0" w:color="auto"/>
        <w:right w:val="none" w:sz="0" w:space="0" w:color="auto"/>
      </w:divBdr>
    </w:div>
    <w:div w:id="1387342414">
      <w:bodyDiv w:val="1"/>
      <w:marLeft w:val="0"/>
      <w:marRight w:val="0"/>
      <w:marTop w:val="0"/>
      <w:marBottom w:val="0"/>
      <w:divBdr>
        <w:top w:val="none" w:sz="0" w:space="0" w:color="auto"/>
        <w:left w:val="none" w:sz="0" w:space="0" w:color="auto"/>
        <w:bottom w:val="none" w:sz="0" w:space="0" w:color="auto"/>
        <w:right w:val="none" w:sz="0" w:space="0" w:color="auto"/>
      </w:divBdr>
      <w:divsChild>
        <w:div w:id="1733655595">
          <w:marLeft w:val="0"/>
          <w:marRight w:val="0"/>
          <w:marTop w:val="375"/>
          <w:marBottom w:val="375"/>
          <w:divBdr>
            <w:top w:val="none" w:sz="0" w:space="0" w:color="auto"/>
            <w:left w:val="single" w:sz="24" w:space="0" w:color="auto"/>
            <w:bottom w:val="none" w:sz="0" w:space="0" w:color="auto"/>
            <w:right w:val="none" w:sz="0" w:space="0" w:color="auto"/>
          </w:divBdr>
        </w:div>
      </w:divsChild>
    </w:div>
    <w:div w:id="1389842408">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521433">
      <w:bodyDiv w:val="1"/>
      <w:marLeft w:val="0"/>
      <w:marRight w:val="0"/>
      <w:marTop w:val="0"/>
      <w:marBottom w:val="0"/>
      <w:divBdr>
        <w:top w:val="none" w:sz="0" w:space="0" w:color="auto"/>
        <w:left w:val="none" w:sz="0" w:space="0" w:color="auto"/>
        <w:bottom w:val="none" w:sz="0" w:space="0" w:color="auto"/>
        <w:right w:val="none" w:sz="0" w:space="0" w:color="auto"/>
      </w:divBdr>
    </w:div>
    <w:div w:id="1421103825">
      <w:bodyDiv w:val="1"/>
      <w:marLeft w:val="0"/>
      <w:marRight w:val="0"/>
      <w:marTop w:val="0"/>
      <w:marBottom w:val="0"/>
      <w:divBdr>
        <w:top w:val="none" w:sz="0" w:space="0" w:color="auto"/>
        <w:left w:val="none" w:sz="0" w:space="0" w:color="auto"/>
        <w:bottom w:val="none" w:sz="0" w:space="0" w:color="auto"/>
        <w:right w:val="none" w:sz="0" w:space="0" w:color="auto"/>
      </w:divBdr>
      <w:divsChild>
        <w:div w:id="1465848232">
          <w:marLeft w:val="0"/>
          <w:marRight w:val="0"/>
          <w:marTop w:val="0"/>
          <w:marBottom w:val="0"/>
          <w:divBdr>
            <w:top w:val="none" w:sz="0" w:space="0" w:color="auto"/>
            <w:left w:val="none" w:sz="0" w:space="0" w:color="auto"/>
            <w:bottom w:val="none" w:sz="0" w:space="0" w:color="auto"/>
            <w:right w:val="none" w:sz="0" w:space="0" w:color="auto"/>
          </w:divBdr>
        </w:div>
      </w:divsChild>
    </w:div>
    <w:div w:id="1438479519">
      <w:bodyDiv w:val="1"/>
      <w:marLeft w:val="0"/>
      <w:marRight w:val="0"/>
      <w:marTop w:val="0"/>
      <w:marBottom w:val="0"/>
      <w:divBdr>
        <w:top w:val="none" w:sz="0" w:space="0" w:color="auto"/>
        <w:left w:val="none" w:sz="0" w:space="0" w:color="auto"/>
        <w:bottom w:val="none" w:sz="0" w:space="0" w:color="auto"/>
        <w:right w:val="none" w:sz="0" w:space="0" w:color="auto"/>
      </w:divBdr>
    </w:div>
    <w:div w:id="1446459681">
      <w:bodyDiv w:val="1"/>
      <w:marLeft w:val="0"/>
      <w:marRight w:val="0"/>
      <w:marTop w:val="0"/>
      <w:marBottom w:val="0"/>
      <w:divBdr>
        <w:top w:val="none" w:sz="0" w:space="0" w:color="auto"/>
        <w:left w:val="none" w:sz="0" w:space="0" w:color="auto"/>
        <w:bottom w:val="none" w:sz="0" w:space="0" w:color="auto"/>
        <w:right w:val="none" w:sz="0" w:space="0" w:color="auto"/>
      </w:divBdr>
    </w:div>
    <w:div w:id="1457405694">
      <w:bodyDiv w:val="1"/>
      <w:marLeft w:val="0"/>
      <w:marRight w:val="0"/>
      <w:marTop w:val="0"/>
      <w:marBottom w:val="0"/>
      <w:divBdr>
        <w:top w:val="none" w:sz="0" w:space="0" w:color="auto"/>
        <w:left w:val="none" w:sz="0" w:space="0" w:color="auto"/>
        <w:bottom w:val="none" w:sz="0" w:space="0" w:color="auto"/>
        <w:right w:val="none" w:sz="0" w:space="0" w:color="auto"/>
      </w:divBdr>
    </w:div>
    <w:div w:id="1462963633">
      <w:bodyDiv w:val="1"/>
      <w:marLeft w:val="0"/>
      <w:marRight w:val="0"/>
      <w:marTop w:val="0"/>
      <w:marBottom w:val="0"/>
      <w:divBdr>
        <w:top w:val="none" w:sz="0" w:space="0" w:color="auto"/>
        <w:left w:val="none" w:sz="0" w:space="0" w:color="auto"/>
        <w:bottom w:val="none" w:sz="0" w:space="0" w:color="auto"/>
        <w:right w:val="none" w:sz="0" w:space="0" w:color="auto"/>
      </w:divBdr>
    </w:div>
    <w:div w:id="1472406150">
      <w:bodyDiv w:val="1"/>
      <w:marLeft w:val="0"/>
      <w:marRight w:val="0"/>
      <w:marTop w:val="0"/>
      <w:marBottom w:val="0"/>
      <w:divBdr>
        <w:top w:val="none" w:sz="0" w:space="0" w:color="auto"/>
        <w:left w:val="none" w:sz="0" w:space="0" w:color="auto"/>
        <w:bottom w:val="none" w:sz="0" w:space="0" w:color="auto"/>
        <w:right w:val="none" w:sz="0" w:space="0" w:color="auto"/>
      </w:divBdr>
    </w:div>
    <w:div w:id="1475491506">
      <w:bodyDiv w:val="1"/>
      <w:marLeft w:val="0"/>
      <w:marRight w:val="0"/>
      <w:marTop w:val="0"/>
      <w:marBottom w:val="0"/>
      <w:divBdr>
        <w:top w:val="none" w:sz="0" w:space="0" w:color="auto"/>
        <w:left w:val="none" w:sz="0" w:space="0" w:color="auto"/>
        <w:bottom w:val="none" w:sz="0" w:space="0" w:color="auto"/>
        <w:right w:val="none" w:sz="0" w:space="0" w:color="auto"/>
      </w:divBdr>
    </w:div>
    <w:div w:id="1477991024">
      <w:bodyDiv w:val="1"/>
      <w:marLeft w:val="0"/>
      <w:marRight w:val="0"/>
      <w:marTop w:val="0"/>
      <w:marBottom w:val="0"/>
      <w:divBdr>
        <w:top w:val="none" w:sz="0" w:space="0" w:color="auto"/>
        <w:left w:val="none" w:sz="0" w:space="0" w:color="auto"/>
        <w:bottom w:val="none" w:sz="0" w:space="0" w:color="auto"/>
        <w:right w:val="none" w:sz="0" w:space="0" w:color="auto"/>
      </w:divBdr>
      <w:divsChild>
        <w:div w:id="311564045">
          <w:marLeft w:val="0"/>
          <w:marRight w:val="0"/>
          <w:marTop w:val="0"/>
          <w:marBottom w:val="0"/>
          <w:divBdr>
            <w:top w:val="none" w:sz="0" w:space="0" w:color="auto"/>
            <w:left w:val="none" w:sz="0" w:space="0" w:color="auto"/>
            <w:bottom w:val="none" w:sz="0" w:space="0" w:color="auto"/>
            <w:right w:val="none" w:sz="0" w:space="0" w:color="auto"/>
          </w:divBdr>
        </w:div>
      </w:divsChild>
    </w:div>
    <w:div w:id="1478912367">
      <w:bodyDiv w:val="1"/>
      <w:marLeft w:val="0"/>
      <w:marRight w:val="0"/>
      <w:marTop w:val="0"/>
      <w:marBottom w:val="0"/>
      <w:divBdr>
        <w:top w:val="none" w:sz="0" w:space="0" w:color="auto"/>
        <w:left w:val="none" w:sz="0" w:space="0" w:color="auto"/>
        <w:bottom w:val="none" w:sz="0" w:space="0" w:color="auto"/>
        <w:right w:val="none" w:sz="0" w:space="0" w:color="auto"/>
      </w:divBdr>
    </w:div>
    <w:div w:id="1484590488">
      <w:bodyDiv w:val="1"/>
      <w:marLeft w:val="0"/>
      <w:marRight w:val="0"/>
      <w:marTop w:val="0"/>
      <w:marBottom w:val="0"/>
      <w:divBdr>
        <w:top w:val="none" w:sz="0" w:space="0" w:color="auto"/>
        <w:left w:val="none" w:sz="0" w:space="0" w:color="auto"/>
        <w:bottom w:val="none" w:sz="0" w:space="0" w:color="auto"/>
        <w:right w:val="none" w:sz="0" w:space="0" w:color="auto"/>
      </w:divBdr>
      <w:divsChild>
        <w:div w:id="692464453">
          <w:blockQuote w:val="1"/>
          <w:marLeft w:val="0"/>
          <w:marRight w:val="0"/>
          <w:marTop w:val="0"/>
          <w:marBottom w:val="0"/>
          <w:divBdr>
            <w:top w:val="none" w:sz="0" w:space="0" w:color="auto"/>
            <w:left w:val="none" w:sz="0" w:space="0" w:color="auto"/>
            <w:bottom w:val="none" w:sz="0" w:space="0" w:color="auto"/>
            <w:right w:val="none" w:sz="0" w:space="0" w:color="auto"/>
          </w:divBdr>
          <w:divsChild>
            <w:div w:id="1677153207">
              <w:marLeft w:val="0"/>
              <w:marRight w:val="0"/>
              <w:marTop w:val="0"/>
              <w:marBottom w:val="0"/>
              <w:divBdr>
                <w:top w:val="none" w:sz="0" w:space="0" w:color="auto"/>
                <w:left w:val="none" w:sz="0" w:space="0" w:color="auto"/>
                <w:bottom w:val="none" w:sz="0" w:space="0" w:color="auto"/>
                <w:right w:val="none" w:sz="0" w:space="0" w:color="auto"/>
              </w:divBdr>
            </w:div>
          </w:divsChild>
        </w:div>
        <w:div w:id="2027557261">
          <w:marLeft w:val="0"/>
          <w:marRight w:val="0"/>
          <w:marTop w:val="375"/>
          <w:marBottom w:val="375"/>
          <w:divBdr>
            <w:top w:val="none" w:sz="0" w:space="0" w:color="auto"/>
            <w:left w:val="single" w:sz="24" w:space="0" w:color="auto"/>
            <w:bottom w:val="none" w:sz="0" w:space="0" w:color="auto"/>
            <w:right w:val="none" w:sz="0" w:space="0" w:color="auto"/>
          </w:divBdr>
        </w:div>
      </w:divsChild>
    </w:div>
    <w:div w:id="1514296852">
      <w:bodyDiv w:val="1"/>
      <w:marLeft w:val="0"/>
      <w:marRight w:val="0"/>
      <w:marTop w:val="0"/>
      <w:marBottom w:val="0"/>
      <w:divBdr>
        <w:top w:val="none" w:sz="0" w:space="0" w:color="auto"/>
        <w:left w:val="none" w:sz="0" w:space="0" w:color="auto"/>
        <w:bottom w:val="none" w:sz="0" w:space="0" w:color="auto"/>
        <w:right w:val="none" w:sz="0" w:space="0" w:color="auto"/>
      </w:divBdr>
    </w:div>
    <w:div w:id="1521817128">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9133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0624280">
      <w:bodyDiv w:val="1"/>
      <w:marLeft w:val="0"/>
      <w:marRight w:val="0"/>
      <w:marTop w:val="0"/>
      <w:marBottom w:val="0"/>
      <w:divBdr>
        <w:top w:val="none" w:sz="0" w:space="0" w:color="auto"/>
        <w:left w:val="none" w:sz="0" w:space="0" w:color="auto"/>
        <w:bottom w:val="none" w:sz="0" w:space="0" w:color="auto"/>
        <w:right w:val="none" w:sz="0" w:space="0" w:color="auto"/>
      </w:divBdr>
    </w:div>
    <w:div w:id="1540975580">
      <w:bodyDiv w:val="1"/>
      <w:marLeft w:val="0"/>
      <w:marRight w:val="0"/>
      <w:marTop w:val="0"/>
      <w:marBottom w:val="0"/>
      <w:divBdr>
        <w:top w:val="none" w:sz="0" w:space="0" w:color="auto"/>
        <w:left w:val="none" w:sz="0" w:space="0" w:color="auto"/>
        <w:bottom w:val="none" w:sz="0" w:space="0" w:color="auto"/>
        <w:right w:val="none" w:sz="0" w:space="0" w:color="auto"/>
      </w:divBdr>
    </w:div>
    <w:div w:id="1553612421">
      <w:bodyDiv w:val="1"/>
      <w:marLeft w:val="0"/>
      <w:marRight w:val="0"/>
      <w:marTop w:val="0"/>
      <w:marBottom w:val="0"/>
      <w:divBdr>
        <w:top w:val="none" w:sz="0" w:space="0" w:color="auto"/>
        <w:left w:val="none" w:sz="0" w:space="0" w:color="auto"/>
        <w:bottom w:val="none" w:sz="0" w:space="0" w:color="auto"/>
        <w:right w:val="none" w:sz="0" w:space="0" w:color="auto"/>
      </w:divBdr>
    </w:div>
    <w:div w:id="1558515624">
      <w:bodyDiv w:val="1"/>
      <w:marLeft w:val="0"/>
      <w:marRight w:val="0"/>
      <w:marTop w:val="0"/>
      <w:marBottom w:val="0"/>
      <w:divBdr>
        <w:top w:val="none" w:sz="0" w:space="0" w:color="auto"/>
        <w:left w:val="none" w:sz="0" w:space="0" w:color="auto"/>
        <w:bottom w:val="none" w:sz="0" w:space="0" w:color="auto"/>
        <w:right w:val="none" w:sz="0" w:space="0" w:color="auto"/>
      </w:divBdr>
    </w:div>
    <w:div w:id="1565291216">
      <w:bodyDiv w:val="1"/>
      <w:marLeft w:val="0"/>
      <w:marRight w:val="0"/>
      <w:marTop w:val="0"/>
      <w:marBottom w:val="0"/>
      <w:divBdr>
        <w:top w:val="none" w:sz="0" w:space="0" w:color="auto"/>
        <w:left w:val="none" w:sz="0" w:space="0" w:color="auto"/>
        <w:bottom w:val="none" w:sz="0" w:space="0" w:color="auto"/>
        <w:right w:val="none" w:sz="0" w:space="0" w:color="auto"/>
      </w:divBdr>
      <w:divsChild>
        <w:div w:id="494152003">
          <w:marLeft w:val="0"/>
          <w:marRight w:val="0"/>
          <w:marTop w:val="375"/>
          <w:marBottom w:val="375"/>
          <w:divBdr>
            <w:top w:val="none" w:sz="0" w:space="0" w:color="auto"/>
            <w:left w:val="single" w:sz="24" w:space="0" w:color="auto"/>
            <w:bottom w:val="none" w:sz="0" w:space="0" w:color="auto"/>
            <w:right w:val="none" w:sz="0" w:space="0" w:color="auto"/>
          </w:divBdr>
        </w:div>
      </w:divsChild>
    </w:div>
    <w:div w:id="1582373839">
      <w:bodyDiv w:val="1"/>
      <w:marLeft w:val="0"/>
      <w:marRight w:val="0"/>
      <w:marTop w:val="0"/>
      <w:marBottom w:val="0"/>
      <w:divBdr>
        <w:top w:val="none" w:sz="0" w:space="0" w:color="auto"/>
        <w:left w:val="none" w:sz="0" w:space="0" w:color="auto"/>
        <w:bottom w:val="none" w:sz="0" w:space="0" w:color="auto"/>
        <w:right w:val="none" w:sz="0" w:space="0" w:color="auto"/>
      </w:divBdr>
    </w:div>
    <w:div w:id="1596012661">
      <w:bodyDiv w:val="1"/>
      <w:marLeft w:val="0"/>
      <w:marRight w:val="0"/>
      <w:marTop w:val="0"/>
      <w:marBottom w:val="0"/>
      <w:divBdr>
        <w:top w:val="none" w:sz="0" w:space="0" w:color="auto"/>
        <w:left w:val="none" w:sz="0" w:space="0" w:color="auto"/>
        <w:bottom w:val="none" w:sz="0" w:space="0" w:color="auto"/>
        <w:right w:val="none" w:sz="0" w:space="0" w:color="auto"/>
      </w:divBdr>
      <w:divsChild>
        <w:div w:id="289634866">
          <w:marLeft w:val="0"/>
          <w:marRight w:val="0"/>
          <w:marTop w:val="0"/>
          <w:marBottom w:val="0"/>
          <w:divBdr>
            <w:top w:val="none" w:sz="0" w:space="0" w:color="auto"/>
            <w:left w:val="none" w:sz="0" w:space="0" w:color="auto"/>
            <w:bottom w:val="none" w:sz="0" w:space="0" w:color="auto"/>
            <w:right w:val="none" w:sz="0" w:space="0" w:color="auto"/>
          </w:divBdr>
        </w:div>
        <w:div w:id="1516725566">
          <w:marLeft w:val="0"/>
          <w:marRight w:val="0"/>
          <w:marTop w:val="0"/>
          <w:marBottom w:val="0"/>
          <w:divBdr>
            <w:top w:val="none" w:sz="0" w:space="0" w:color="auto"/>
            <w:left w:val="none" w:sz="0" w:space="0" w:color="auto"/>
            <w:bottom w:val="none" w:sz="0" w:space="0" w:color="auto"/>
            <w:right w:val="none" w:sz="0" w:space="0" w:color="auto"/>
          </w:divBdr>
        </w:div>
        <w:div w:id="2072582455">
          <w:marLeft w:val="0"/>
          <w:marRight w:val="0"/>
          <w:marTop w:val="0"/>
          <w:marBottom w:val="0"/>
          <w:divBdr>
            <w:top w:val="none" w:sz="0" w:space="0" w:color="auto"/>
            <w:left w:val="none" w:sz="0" w:space="0" w:color="auto"/>
            <w:bottom w:val="none" w:sz="0" w:space="0" w:color="auto"/>
            <w:right w:val="none" w:sz="0" w:space="0" w:color="auto"/>
          </w:divBdr>
        </w:div>
      </w:divsChild>
    </w:div>
    <w:div w:id="1596206532">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2518694">
      <w:bodyDiv w:val="1"/>
      <w:marLeft w:val="0"/>
      <w:marRight w:val="0"/>
      <w:marTop w:val="0"/>
      <w:marBottom w:val="0"/>
      <w:divBdr>
        <w:top w:val="none" w:sz="0" w:space="0" w:color="auto"/>
        <w:left w:val="none" w:sz="0" w:space="0" w:color="auto"/>
        <w:bottom w:val="none" w:sz="0" w:space="0" w:color="auto"/>
        <w:right w:val="none" w:sz="0" w:space="0" w:color="auto"/>
      </w:divBdr>
      <w:divsChild>
        <w:div w:id="240650120">
          <w:marLeft w:val="0"/>
          <w:marRight w:val="0"/>
          <w:marTop w:val="0"/>
          <w:marBottom w:val="0"/>
          <w:divBdr>
            <w:top w:val="none" w:sz="0" w:space="0" w:color="auto"/>
            <w:left w:val="none" w:sz="0" w:space="0" w:color="auto"/>
            <w:bottom w:val="none" w:sz="0" w:space="0" w:color="auto"/>
            <w:right w:val="none" w:sz="0" w:space="0" w:color="auto"/>
          </w:divBdr>
        </w:div>
        <w:div w:id="178634288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633948181">
      <w:bodyDiv w:val="1"/>
      <w:marLeft w:val="0"/>
      <w:marRight w:val="0"/>
      <w:marTop w:val="0"/>
      <w:marBottom w:val="0"/>
      <w:divBdr>
        <w:top w:val="none" w:sz="0" w:space="0" w:color="auto"/>
        <w:left w:val="none" w:sz="0" w:space="0" w:color="auto"/>
        <w:bottom w:val="none" w:sz="0" w:space="0" w:color="auto"/>
        <w:right w:val="none" w:sz="0" w:space="0" w:color="auto"/>
      </w:divBdr>
    </w:div>
    <w:div w:id="1635408651">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1344384">
      <w:bodyDiv w:val="1"/>
      <w:marLeft w:val="0"/>
      <w:marRight w:val="0"/>
      <w:marTop w:val="0"/>
      <w:marBottom w:val="0"/>
      <w:divBdr>
        <w:top w:val="none" w:sz="0" w:space="0" w:color="auto"/>
        <w:left w:val="none" w:sz="0" w:space="0" w:color="auto"/>
        <w:bottom w:val="none" w:sz="0" w:space="0" w:color="auto"/>
        <w:right w:val="none" w:sz="0" w:space="0" w:color="auto"/>
      </w:divBdr>
      <w:divsChild>
        <w:div w:id="842359270">
          <w:marLeft w:val="0"/>
          <w:marRight w:val="0"/>
          <w:marTop w:val="375"/>
          <w:marBottom w:val="375"/>
          <w:divBdr>
            <w:top w:val="none" w:sz="0" w:space="0" w:color="auto"/>
            <w:left w:val="single" w:sz="24" w:space="0" w:color="auto"/>
            <w:bottom w:val="none" w:sz="0" w:space="0" w:color="auto"/>
            <w:right w:val="none" w:sz="0" w:space="0" w:color="auto"/>
          </w:divBdr>
        </w:div>
      </w:divsChild>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4748360">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8672989">
      <w:bodyDiv w:val="1"/>
      <w:marLeft w:val="0"/>
      <w:marRight w:val="0"/>
      <w:marTop w:val="0"/>
      <w:marBottom w:val="0"/>
      <w:divBdr>
        <w:top w:val="none" w:sz="0" w:space="0" w:color="auto"/>
        <w:left w:val="none" w:sz="0" w:space="0" w:color="auto"/>
        <w:bottom w:val="none" w:sz="0" w:space="0" w:color="auto"/>
        <w:right w:val="none" w:sz="0" w:space="0" w:color="auto"/>
      </w:divBdr>
    </w:div>
    <w:div w:id="1690570569">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6321446">
      <w:bodyDiv w:val="1"/>
      <w:marLeft w:val="0"/>
      <w:marRight w:val="0"/>
      <w:marTop w:val="0"/>
      <w:marBottom w:val="0"/>
      <w:divBdr>
        <w:top w:val="none" w:sz="0" w:space="0" w:color="auto"/>
        <w:left w:val="none" w:sz="0" w:space="0" w:color="auto"/>
        <w:bottom w:val="none" w:sz="0" w:space="0" w:color="auto"/>
        <w:right w:val="none" w:sz="0" w:space="0" w:color="auto"/>
      </w:divBdr>
      <w:divsChild>
        <w:div w:id="299530885">
          <w:marLeft w:val="0"/>
          <w:marRight w:val="0"/>
          <w:marTop w:val="0"/>
          <w:marBottom w:val="0"/>
          <w:divBdr>
            <w:top w:val="none" w:sz="0" w:space="0" w:color="auto"/>
            <w:left w:val="none" w:sz="0" w:space="0" w:color="auto"/>
            <w:bottom w:val="none" w:sz="0" w:space="0" w:color="auto"/>
            <w:right w:val="none" w:sz="0" w:space="0" w:color="auto"/>
          </w:divBdr>
        </w:div>
        <w:div w:id="451091597">
          <w:marLeft w:val="0"/>
          <w:marRight w:val="0"/>
          <w:marTop w:val="0"/>
          <w:marBottom w:val="0"/>
          <w:divBdr>
            <w:top w:val="none" w:sz="0" w:space="0" w:color="auto"/>
            <w:left w:val="none" w:sz="0" w:space="0" w:color="auto"/>
            <w:bottom w:val="none" w:sz="0" w:space="0" w:color="auto"/>
            <w:right w:val="none" w:sz="0" w:space="0" w:color="auto"/>
          </w:divBdr>
        </w:div>
        <w:div w:id="809906996">
          <w:marLeft w:val="0"/>
          <w:marRight w:val="0"/>
          <w:marTop w:val="0"/>
          <w:marBottom w:val="0"/>
          <w:divBdr>
            <w:top w:val="none" w:sz="0" w:space="0" w:color="auto"/>
            <w:left w:val="none" w:sz="0" w:space="0" w:color="auto"/>
            <w:bottom w:val="none" w:sz="0" w:space="0" w:color="auto"/>
            <w:right w:val="none" w:sz="0" w:space="0" w:color="auto"/>
          </w:divBdr>
        </w:div>
        <w:div w:id="1433552664">
          <w:marLeft w:val="0"/>
          <w:marRight w:val="0"/>
          <w:marTop w:val="0"/>
          <w:marBottom w:val="0"/>
          <w:divBdr>
            <w:top w:val="none" w:sz="0" w:space="0" w:color="auto"/>
            <w:left w:val="none" w:sz="0" w:space="0" w:color="auto"/>
            <w:bottom w:val="none" w:sz="0" w:space="0" w:color="auto"/>
            <w:right w:val="none" w:sz="0" w:space="0" w:color="auto"/>
          </w:divBdr>
        </w:div>
        <w:div w:id="1885825526">
          <w:marLeft w:val="0"/>
          <w:marRight w:val="0"/>
          <w:marTop w:val="0"/>
          <w:marBottom w:val="0"/>
          <w:divBdr>
            <w:top w:val="none" w:sz="0" w:space="0" w:color="auto"/>
            <w:left w:val="none" w:sz="0" w:space="0" w:color="auto"/>
            <w:bottom w:val="none" w:sz="0" w:space="0" w:color="auto"/>
            <w:right w:val="none" w:sz="0" w:space="0" w:color="auto"/>
          </w:divBdr>
        </w:div>
        <w:div w:id="1973440471">
          <w:marLeft w:val="0"/>
          <w:marRight w:val="0"/>
          <w:marTop w:val="0"/>
          <w:marBottom w:val="0"/>
          <w:divBdr>
            <w:top w:val="none" w:sz="0" w:space="0" w:color="auto"/>
            <w:left w:val="none" w:sz="0" w:space="0" w:color="auto"/>
            <w:bottom w:val="none" w:sz="0" w:space="0" w:color="auto"/>
            <w:right w:val="none" w:sz="0" w:space="0" w:color="auto"/>
          </w:divBdr>
        </w:div>
      </w:divsChild>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5081980">
      <w:bodyDiv w:val="1"/>
      <w:marLeft w:val="0"/>
      <w:marRight w:val="0"/>
      <w:marTop w:val="0"/>
      <w:marBottom w:val="0"/>
      <w:divBdr>
        <w:top w:val="none" w:sz="0" w:space="0" w:color="auto"/>
        <w:left w:val="none" w:sz="0" w:space="0" w:color="auto"/>
        <w:bottom w:val="none" w:sz="0" w:space="0" w:color="auto"/>
        <w:right w:val="none" w:sz="0" w:space="0" w:color="auto"/>
      </w:divBdr>
    </w:div>
    <w:div w:id="1736778034">
      <w:bodyDiv w:val="1"/>
      <w:marLeft w:val="0"/>
      <w:marRight w:val="0"/>
      <w:marTop w:val="0"/>
      <w:marBottom w:val="0"/>
      <w:divBdr>
        <w:top w:val="none" w:sz="0" w:space="0" w:color="auto"/>
        <w:left w:val="none" w:sz="0" w:space="0" w:color="auto"/>
        <w:bottom w:val="none" w:sz="0" w:space="0" w:color="auto"/>
        <w:right w:val="none" w:sz="0" w:space="0" w:color="auto"/>
      </w:divBdr>
    </w:div>
    <w:div w:id="1752000422">
      <w:bodyDiv w:val="1"/>
      <w:marLeft w:val="0"/>
      <w:marRight w:val="0"/>
      <w:marTop w:val="0"/>
      <w:marBottom w:val="0"/>
      <w:divBdr>
        <w:top w:val="none" w:sz="0" w:space="0" w:color="auto"/>
        <w:left w:val="none" w:sz="0" w:space="0" w:color="auto"/>
        <w:bottom w:val="none" w:sz="0" w:space="0" w:color="auto"/>
        <w:right w:val="none" w:sz="0" w:space="0" w:color="auto"/>
      </w:divBdr>
    </w:div>
    <w:div w:id="1766414588">
      <w:bodyDiv w:val="1"/>
      <w:marLeft w:val="0"/>
      <w:marRight w:val="0"/>
      <w:marTop w:val="0"/>
      <w:marBottom w:val="0"/>
      <w:divBdr>
        <w:top w:val="none" w:sz="0" w:space="0" w:color="auto"/>
        <w:left w:val="none" w:sz="0" w:space="0" w:color="auto"/>
        <w:bottom w:val="none" w:sz="0" w:space="0" w:color="auto"/>
        <w:right w:val="none" w:sz="0" w:space="0" w:color="auto"/>
      </w:divBdr>
      <w:divsChild>
        <w:div w:id="1606812218">
          <w:marLeft w:val="0"/>
          <w:marRight w:val="0"/>
          <w:marTop w:val="375"/>
          <w:marBottom w:val="375"/>
          <w:divBdr>
            <w:top w:val="none" w:sz="0" w:space="0" w:color="auto"/>
            <w:left w:val="single" w:sz="24" w:space="0" w:color="auto"/>
            <w:bottom w:val="none" w:sz="0" w:space="0" w:color="auto"/>
            <w:right w:val="none" w:sz="0" w:space="0" w:color="auto"/>
          </w:divBdr>
        </w:div>
        <w:div w:id="1691108783">
          <w:marLeft w:val="0"/>
          <w:marRight w:val="0"/>
          <w:marTop w:val="375"/>
          <w:marBottom w:val="375"/>
          <w:divBdr>
            <w:top w:val="none" w:sz="0" w:space="0" w:color="auto"/>
            <w:left w:val="single" w:sz="24" w:space="0" w:color="auto"/>
            <w:bottom w:val="none" w:sz="0" w:space="0" w:color="auto"/>
            <w:right w:val="none" w:sz="0" w:space="0" w:color="auto"/>
          </w:divBdr>
        </w:div>
      </w:divsChild>
    </w:div>
    <w:div w:id="1770933333">
      <w:bodyDiv w:val="1"/>
      <w:marLeft w:val="0"/>
      <w:marRight w:val="0"/>
      <w:marTop w:val="0"/>
      <w:marBottom w:val="0"/>
      <w:divBdr>
        <w:top w:val="none" w:sz="0" w:space="0" w:color="auto"/>
        <w:left w:val="none" w:sz="0" w:space="0" w:color="auto"/>
        <w:bottom w:val="none" w:sz="0" w:space="0" w:color="auto"/>
        <w:right w:val="none" w:sz="0" w:space="0" w:color="auto"/>
      </w:divBdr>
    </w:div>
    <w:div w:id="178233381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033350">
      <w:bodyDiv w:val="1"/>
      <w:marLeft w:val="0"/>
      <w:marRight w:val="0"/>
      <w:marTop w:val="0"/>
      <w:marBottom w:val="0"/>
      <w:divBdr>
        <w:top w:val="none" w:sz="0" w:space="0" w:color="auto"/>
        <w:left w:val="none" w:sz="0" w:space="0" w:color="auto"/>
        <w:bottom w:val="none" w:sz="0" w:space="0" w:color="auto"/>
        <w:right w:val="none" w:sz="0" w:space="0" w:color="auto"/>
      </w:divBdr>
    </w:div>
    <w:div w:id="178434924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5908870">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9952012">
      <w:bodyDiv w:val="1"/>
      <w:marLeft w:val="0"/>
      <w:marRight w:val="0"/>
      <w:marTop w:val="0"/>
      <w:marBottom w:val="0"/>
      <w:divBdr>
        <w:top w:val="none" w:sz="0" w:space="0" w:color="auto"/>
        <w:left w:val="none" w:sz="0" w:space="0" w:color="auto"/>
        <w:bottom w:val="none" w:sz="0" w:space="0" w:color="auto"/>
        <w:right w:val="none" w:sz="0" w:space="0" w:color="auto"/>
      </w:divBdr>
    </w:div>
    <w:div w:id="1812405959">
      <w:bodyDiv w:val="1"/>
      <w:marLeft w:val="0"/>
      <w:marRight w:val="0"/>
      <w:marTop w:val="0"/>
      <w:marBottom w:val="0"/>
      <w:divBdr>
        <w:top w:val="none" w:sz="0" w:space="0" w:color="auto"/>
        <w:left w:val="none" w:sz="0" w:space="0" w:color="auto"/>
        <w:bottom w:val="none" w:sz="0" w:space="0" w:color="auto"/>
        <w:right w:val="none" w:sz="0" w:space="0" w:color="auto"/>
      </w:divBdr>
    </w:div>
    <w:div w:id="1813675219">
      <w:bodyDiv w:val="1"/>
      <w:marLeft w:val="0"/>
      <w:marRight w:val="0"/>
      <w:marTop w:val="0"/>
      <w:marBottom w:val="0"/>
      <w:divBdr>
        <w:top w:val="none" w:sz="0" w:space="0" w:color="auto"/>
        <w:left w:val="none" w:sz="0" w:space="0" w:color="auto"/>
        <w:bottom w:val="none" w:sz="0" w:space="0" w:color="auto"/>
        <w:right w:val="none" w:sz="0" w:space="0" w:color="auto"/>
      </w:divBdr>
    </w:div>
    <w:div w:id="1814251877">
      <w:bodyDiv w:val="1"/>
      <w:marLeft w:val="0"/>
      <w:marRight w:val="0"/>
      <w:marTop w:val="0"/>
      <w:marBottom w:val="0"/>
      <w:divBdr>
        <w:top w:val="none" w:sz="0" w:space="0" w:color="auto"/>
        <w:left w:val="none" w:sz="0" w:space="0" w:color="auto"/>
        <w:bottom w:val="none" w:sz="0" w:space="0" w:color="auto"/>
        <w:right w:val="none" w:sz="0" w:space="0" w:color="auto"/>
      </w:divBdr>
    </w:div>
    <w:div w:id="1817262574">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8762506">
      <w:bodyDiv w:val="1"/>
      <w:marLeft w:val="0"/>
      <w:marRight w:val="0"/>
      <w:marTop w:val="0"/>
      <w:marBottom w:val="0"/>
      <w:divBdr>
        <w:top w:val="none" w:sz="0" w:space="0" w:color="auto"/>
        <w:left w:val="none" w:sz="0" w:space="0" w:color="auto"/>
        <w:bottom w:val="none" w:sz="0" w:space="0" w:color="auto"/>
        <w:right w:val="none" w:sz="0" w:space="0" w:color="auto"/>
      </w:divBdr>
    </w:div>
    <w:div w:id="1849714022">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488398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7281926">
      <w:bodyDiv w:val="1"/>
      <w:marLeft w:val="0"/>
      <w:marRight w:val="0"/>
      <w:marTop w:val="0"/>
      <w:marBottom w:val="0"/>
      <w:divBdr>
        <w:top w:val="none" w:sz="0" w:space="0" w:color="auto"/>
        <w:left w:val="none" w:sz="0" w:space="0" w:color="auto"/>
        <w:bottom w:val="none" w:sz="0" w:space="0" w:color="auto"/>
        <w:right w:val="none" w:sz="0" w:space="0" w:color="auto"/>
      </w:divBdr>
    </w:div>
    <w:div w:id="1897819126">
      <w:bodyDiv w:val="1"/>
      <w:marLeft w:val="0"/>
      <w:marRight w:val="0"/>
      <w:marTop w:val="0"/>
      <w:marBottom w:val="0"/>
      <w:divBdr>
        <w:top w:val="none" w:sz="0" w:space="0" w:color="auto"/>
        <w:left w:val="none" w:sz="0" w:space="0" w:color="auto"/>
        <w:bottom w:val="none" w:sz="0" w:space="0" w:color="auto"/>
        <w:right w:val="none" w:sz="0" w:space="0" w:color="auto"/>
      </w:divBdr>
    </w:div>
    <w:div w:id="1898321435">
      <w:bodyDiv w:val="1"/>
      <w:marLeft w:val="0"/>
      <w:marRight w:val="0"/>
      <w:marTop w:val="0"/>
      <w:marBottom w:val="0"/>
      <w:divBdr>
        <w:top w:val="none" w:sz="0" w:space="0" w:color="auto"/>
        <w:left w:val="none" w:sz="0" w:space="0" w:color="auto"/>
        <w:bottom w:val="none" w:sz="0" w:space="0" w:color="auto"/>
        <w:right w:val="none" w:sz="0" w:space="0" w:color="auto"/>
      </w:divBdr>
    </w:div>
    <w:div w:id="1909267404">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1427602">
      <w:bodyDiv w:val="1"/>
      <w:marLeft w:val="0"/>
      <w:marRight w:val="0"/>
      <w:marTop w:val="0"/>
      <w:marBottom w:val="0"/>
      <w:divBdr>
        <w:top w:val="none" w:sz="0" w:space="0" w:color="auto"/>
        <w:left w:val="none" w:sz="0" w:space="0" w:color="auto"/>
        <w:bottom w:val="none" w:sz="0" w:space="0" w:color="auto"/>
        <w:right w:val="none" w:sz="0" w:space="0" w:color="auto"/>
      </w:divBdr>
    </w:div>
    <w:div w:id="1934388169">
      <w:bodyDiv w:val="1"/>
      <w:marLeft w:val="0"/>
      <w:marRight w:val="0"/>
      <w:marTop w:val="0"/>
      <w:marBottom w:val="0"/>
      <w:divBdr>
        <w:top w:val="none" w:sz="0" w:space="0" w:color="auto"/>
        <w:left w:val="none" w:sz="0" w:space="0" w:color="auto"/>
        <w:bottom w:val="none" w:sz="0" w:space="0" w:color="auto"/>
        <w:right w:val="none" w:sz="0" w:space="0" w:color="auto"/>
      </w:divBdr>
    </w:div>
    <w:div w:id="1934632713">
      <w:bodyDiv w:val="1"/>
      <w:marLeft w:val="0"/>
      <w:marRight w:val="0"/>
      <w:marTop w:val="0"/>
      <w:marBottom w:val="0"/>
      <w:divBdr>
        <w:top w:val="none" w:sz="0" w:space="0" w:color="auto"/>
        <w:left w:val="none" w:sz="0" w:space="0" w:color="auto"/>
        <w:bottom w:val="none" w:sz="0" w:space="0" w:color="auto"/>
        <w:right w:val="none" w:sz="0" w:space="0" w:color="auto"/>
      </w:divBdr>
      <w:divsChild>
        <w:div w:id="384959248">
          <w:marLeft w:val="0"/>
          <w:marRight w:val="0"/>
          <w:marTop w:val="0"/>
          <w:marBottom w:val="0"/>
          <w:divBdr>
            <w:top w:val="none" w:sz="0" w:space="0" w:color="auto"/>
            <w:left w:val="none" w:sz="0" w:space="0" w:color="auto"/>
            <w:bottom w:val="none" w:sz="0" w:space="0" w:color="auto"/>
            <w:right w:val="none" w:sz="0" w:space="0" w:color="auto"/>
          </w:divBdr>
        </w:div>
        <w:div w:id="1746606416">
          <w:marLeft w:val="0"/>
          <w:marRight w:val="0"/>
          <w:marTop w:val="0"/>
          <w:marBottom w:val="0"/>
          <w:divBdr>
            <w:top w:val="none" w:sz="0" w:space="0" w:color="auto"/>
            <w:left w:val="none" w:sz="0" w:space="0" w:color="auto"/>
            <w:bottom w:val="none" w:sz="0" w:space="0" w:color="auto"/>
            <w:right w:val="none" w:sz="0" w:space="0" w:color="auto"/>
          </w:divBdr>
        </w:div>
      </w:divsChild>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5921878">
      <w:bodyDiv w:val="1"/>
      <w:marLeft w:val="0"/>
      <w:marRight w:val="0"/>
      <w:marTop w:val="0"/>
      <w:marBottom w:val="0"/>
      <w:divBdr>
        <w:top w:val="none" w:sz="0" w:space="0" w:color="auto"/>
        <w:left w:val="none" w:sz="0" w:space="0" w:color="auto"/>
        <w:bottom w:val="none" w:sz="0" w:space="0" w:color="auto"/>
        <w:right w:val="none" w:sz="0" w:space="0" w:color="auto"/>
      </w:divBdr>
      <w:divsChild>
        <w:div w:id="643044343">
          <w:marLeft w:val="0"/>
          <w:marRight w:val="0"/>
          <w:marTop w:val="240"/>
          <w:marBottom w:val="240"/>
          <w:divBdr>
            <w:top w:val="none" w:sz="0" w:space="0" w:color="auto"/>
            <w:left w:val="none" w:sz="0" w:space="0" w:color="auto"/>
            <w:bottom w:val="none" w:sz="0" w:space="0" w:color="auto"/>
            <w:right w:val="none" w:sz="0" w:space="0" w:color="auto"/>
          </w:divBdr>
          <w:divsChild>
            <w:div w:id="13778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6811">
      <w:bodyDiv w:val="1"/>
      <w:marLeft w:val="0"/>
      <w:marRight w:val="0"/>
      <w:marTop w:val="0"/>
      <w:marBottom w:val="0"/>
      <w:divBdr>
        <w:top w:val="none" w:sz="0" w:space="0" w:color="auto"/>
        <w:left w:val="none" w:sz="0" w:space="0" w:color="auto"/>
        <w:bottom w:val="none" w:sz="0" w:space="0" w:color="auto"/>
        <w:right w:val="none" w:sz="0" w:space="0" w:color="auto"/>
      </w:divBdr>
      <w:divsChild>
        <w:div w:id="1049260801">
          <w:marLeft w:val="0"/>
          <w:marRight w:val="0"/>
          <w:marTop w:val="0"/>
          <w:marBottom w:val="0"/>
          <w:divBdr>
            <w:top w:val="none" w:sz="0" w:space="0" w:color="auto"/>
            <w:left w:val="none" w:sz="0" w:space="0" w:color="auto"/>
            <w:bottom w:val="none" w:sz="0" w:space="0" w:color="auto"/>
            <w:right w:val="none" w:sz="0" w:space="0" w:color="auto"/>
          </w:divBdr>
        </w:div>
      </w:divsChild>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9331403">
      <w:bodyDiv w:val="1"/>
      <w:marLeft w:val="0"/>
      <w:marRight w:val="0"/>
      <w:marTop w:val="0"/>
      <w:marBottom w:val="0"/>
      <w:divBdr>
        <w:top w:val="none" w:sz="0" w:space="0" w:color="auto"/>
        <w:left w:val="none" w:sz="0" w:space="0" w:color="auto"/>
        <w:bottom w:val="none" w:sz="0" w:space="0" w:color="auto"/>
        <w:right w:val="none" w:sz="0" w:space="0" w:color="auto"/>
      </w:divBdr>
    </w:div>
    <w:div w:id="1960840952">
      <w:bodyDiv w:val="1"/>
      <w:marLeft w:val="0"/>
      <w:marRight w:val="0"/>
      <w:marTop w:val="0"/>
      <w:marBottom w:val="0"/>
      <w:divBdr>
        <w:top w:val="none" w:sz="0" w:space="0" w:color="auto"/>
        <w:left w:val="none" w:sz="0" w:space="0" w:color="auto"/>
        <w:bottom w:val="none" w:sz="0" w:space="0" w:color="auto"/>
        <w:right w:val="none" w:sz="0" w:space="0" w:color="auto"/>
      </w:divBdr>
      <w:divsChild>
        <w:div w:id="57289178">
          <w:marLeft w:val="0"/>
          <w:marRight w:val="0"/>
          <w:marTop w:val="0"/>
          <w:marBottom w:val="0"/>
          <w:divBdr>
            <w:top w:val="none" w:sz="0" w:space="0" w:color="auto"/>
            <w:left w:val="none" w:sz="0" w:space="0" w:color="auto"/>
            <w:bottom w:val="none" w:sz="0" w:space="0" w:color="auto"/>
            <w:right w:val="none" w:sz="0" w:space="0" w:color="auto"/>
          </w:divBdr>
        </w:div>
      </w:divsChild>
    </w:div>
    <w:div w:id="1965581161">
      <w:bodyDiv w:val="1"/>
      <w:marLeft w:val="0"/>
      <w:marRight w:val="0"/>
      <w:marTop w:val="0"/>
      <w:marBottom w:val="0"/>
      <w:divBdr>
        <w:top w:val="none" w:sz="0" w:space="0" w:color="auto"/>
        <w:left w:val="none" w:sz="0" w:space="0" w:color="auto"/>
        <w:bottom w:val="none" w:sz="0" w:space="0" w:color="auto"/>
        <w:right w:val="none" w:sz="0" w:space="0" w:color="auto"/>
      </w:divBdr>
    </w:div>
    <w:div w:id="1980839984">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3678147">
      <w:bodyDiv w:val="1"/>
      <w:marLeft w:val="0"/>
      <w:marRight w:val="0"/>
      <w:marTop w:val="0"/>
      <w:marBottom w:val="0"/>
      <w:divBdr>
        <w:top w:val="none" w:sz="0" w:space="0" w:color="auto"/>
        <w:left w:val="none" w:sz="0" w:space="0" w:color="auto"/>
        <w:bottom w:val="none" w:sz="0" w:space="0" w:color="auto"/>
        <w:right w:val="none" w:sz="0" w:space="0" w:color="auto"/>
      </w:divBdr>
      <w:divsChild>
        <w:div w:id="1237672137">
          <w:marLeft w:val="0"/>
          <w:marRight w:val="0"/>
          <w:marTop w:val="0"/>
          <w:marBottom w:val="0"/>
          <w:divBdr>
            <w:top w:val="none" w:sz="0" w:space="0" w:color="auto"/>
            <w:left w:val="none" w:sz="0" w:space="0" w:color="auto"/>
            <w:bottom w:val="none" w:sz="0" w:space="0" w:color="auto"/>
            <w:right w:val="none" w:sz="0" w:space="0" w:color="auto"/>
          </w:divBdr>
        </w:div>
      </w:divsChild>
    </w:div>
    <w:div w:id="2016029172">
      <w:bodyDiv w:val="1"/>
      <w:marLeft w:val="0"/>
      <w:marRight w:val="0"/>
      <w:marTop w:val="0"/>
      <w:marBottom w:val="0"/>
      <w:divBdr>
        <w:top w:val="none" w:sz="0" w:space="0" w:color="auto"/>
        <w:left w:val="none" w:sz="0" w:space="0" w:color="auto"/>
        <w:bottom w:val="none" w:sz="0" w:space="0" w:color="auto"/>
        <w:right w:val="none" w:sz="0" w:space="0" w:color="auto"/>
      </w:divBdr>
      <w:divsChild>
        <w:div w:id="946503559">
          <w:marLeft w:val="0"/>
          <w:marRight w:val="0"/>
          <w:marTop w:val="0"/>
          <w:marBottom w:val="0"/>
          <w:divBdr>
            <w:top w:val="none" w:sz="0" w:space="0" w:color="auto"/>
            <w:left w:val="none" w:sz="0" w:space="0" w:color="auto"/>
            <w:bottom w:val="none" w:sz="0" w:space="0" w:color="auto"/>
            <w:right w:val="none" w:sz="0" w:space="0" w:color="auto"/>
          </w:divBdr>
        </w:div>
        <w:div w:id="1722173601">
          <w:blockQuote w:val="1"/>
          <w:marLeft w:val="0"/>
          <w:marRight w:val="0"/>
          <w:marTop w:val="0"/>
          <w:marBottom w:val="100"/>
          <w:divBdr>
            <w:top w:val="none" w:sz="0" w:space="0" w:color="auto"/>
            <w:left w:val="none" w:sz="0" w:space="0" w:color="auto"/>
            <w:bottom w:val="none" w:sz="0" w:space="0" w:color="auto"/>
            <w:right w:val="none" w:sz="0" w:space="0" w:color="auto"/>
          </w:divBdr>
        </w:div>
        <w:div w:id="1829396015">
          <w:marLeft w:val="0"/>
          <w:marRight w:val="0"/>
          <w:marTop w:val="0"/>
          <w:marBottom w:val="0"/>
          <w:divBdr>
            <w:top w:val="none" w:sz="0" w:space="0" w:color="auto"/>
            <w:left w:val="none" w:sz="0" w:space="0" w:color="auto"/>
            <w:bottom w:val="none" w:sz="0" w:space="0" w:color="auto"/>
            <w:right w:val="none" w:sz="0" w:space="0" w:color="auto"/>
          </w:divBdr>
        </w:div>
        <w:div w:id="1839999477">
          <w:marLeft w:val="0"/>
          <w:marRight w:val="0"/>
          <w:marTop w:val="0"/>
          <w:marBottom w:val="0"/>
          <w:divBdr>
            <w:top w:val="none" w:sz="0" w:space="0" w:color="auto"/>
            <w:left w:val="none" w:sz="0" w:space="0" w:color="auto"/>
            <w:bottom w:val="none" w:sz="0" w:space="0" w:color="auto"/>
            <w:right w:val="none" w:sz="0" w:space="0" w:color="auto"/>
          </w:divBdr>
        </w:div>
        <w:div w:id="200069220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017808446">
      <w:bodyDiv w:val="1"/>
      <w:marLeft w:val="0"/>
      <w:marRight w:val="0"/>
      <w:marTop w:val="0"/>
      <w:marBottom w:val="0"/>
      <w:divBdr>
        <w:top w:val="none" w:sz="0" w:space="0" w:color="auto"/>
        <w:left w:val="none" w:sz="0" w:space="0" w:color="auto"/>
        <w:bottom w:val="none" w:sz="0" w:space="0" w:color="auto"/>
        <w:right w:val="none" w:sz="0" w:space="0" w:color="auto"/>
      </w:divBdr>
      <w:divsChild>
        <w:div w:id="1183780804">
          <w:marLeft w:val="0"/>
          <w:marRight w:val="0"/>
          <w:marTop w:val="0"/>
          <w:marBottom w:val="0"/>
          <w:divBdr>
            <w:top w:val="none" w:sz="0" w:space="0" w:color="auto"/>
            <w:left w:val="none" w:sz="0" w:space="0" w:color="auto"/>
            <w:bottom w:val="none" w:sz="0" w:space="0" w:color="auto"/>
            <w:right w:val="none" w:sz="0" w:space="0" w:color="auto"/>
          </w:divBdr>
        </w:div>
        <w:div w:id="1783261955">
          <w:marLeft w:val="0"/>
          <w:marRight w:val="0"/>
          <w:marTop w:val="0"/>
          <w:marBottom w:val="0"/>
          <w:divBdr>
            <w:top w:val="none" w:sz="0" w:space="0" w:color="auto"/>
            <w:left w:val="none" w:sz="0" w:space="0" w:color="auto"/>
            <w:bottom w:val="none" w:sz="0" w:space="0" w:color="auto"/>
            <w:right w:val="none" w:sz="0" w:space="0" w:color="auto"/>
          </w:divBdr>
        </w:div>
        <w:div w:id="1867284444">
          <w:marLeft w:val="0"/>
          <w:marRight w:val="0"/>
          <w:marTop w:val="0"/>
          <w:marBottom w:val="0"/>
          <w:divBdr>
            <w:top w:val="none" w:sz="0" w:space="0" w:color="auto"/>
            <w:left w:val="none" w:sz="0" w:space="0" w:color="auto"/>
            <w:bottom w:val="none" w:sz="0" w:space="0" w:color="auto"/>
            <w:right w:val="none" w:sz="0" w:space="0" w:color="auto"/>
          </w:divBdr>
        </w:div>
      </w:divsChild>
    </w:div>
    <w:div w:id="202712446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1474158">
      <w:bodyDiv w:val="1"/>
      <w:marLeft w:val="0"/>
      <w:marRight w:val="0"/>
      <w:marTop w:val="0"/>
      <w:marBottom w:val="0"/>
      <w:divBdr>
        <w:top w:val="none" w:sz="0" w:space="0" w:color="auto"/>
        <w:left w:val="none" w:sz="0" w:space="0" w:color="auto"/>
        <w:bottom w:val="none" w:sz="0" w:space="0" w:color="auto"/>
        <w:right w:val="none" w:sz="0" w:space="0" w:color="auto"/>
      </w:divBdr>
      <w:divsChild>
        <w:div w:id="79719045">
          <w:blockQuote w:val="1"/>
          <w:marLeft w:val="0"/>
          <w:marRight w:val="0"/>
          <w:marTop w:val="0"/>
          <w:marBottom w:val="100"/>
          <w:divBdr>
            <w:top w:val="none" w:sz="0" w:space="0" w:color="auto"/>
            <w:left w:val="none" w:sz="0" w:space="0" w:color="auto"/>
            <w:bottom w:val="none" w:sz="0" w:space="0" w:color="auto"/>
            <w:right w:val="none" w:sz="0" w:space="0" w:color="auto"/>
          </w:divBdr>
        </w:div>
        <w:div w:id="94449193">
          <w:blockQuote w:val="1"/>
          <w:marLeft w:val="0"/>
          <w:marRight w:val="0"/>
          <w:marTop w:val="0"/>
          <w:marBottom w:val="100"/>
          <w:divBdr>
            <w:top w:val="none" w:sz="0" w:space="0" w:color="auto"/>
            <w:left w:val="none" w:sz="0" w:space="0" w:color="auto"/>
            <w:bottom w:val="none" w:sz="0" w:space="0" w:color="auto"/>
            <w:right w:val="none" w:sz="0" w:space="0" w:color="auto"/>
          </w:divBdr>
        </w:div>
        <w:div w:id="143932788">
          <w:marLeft w:val="0"/>
          <w:marRight w:val="0"/>
          <w:marTop w:val="0"/>
          <w:marBottom w:val="0"/>
          <w:divBdr>
            <w:top w:val="none" w:sz="0" w:space="0" w:color="auto"/>
            <w:left w:val="none" w:sz="0" w:space="0" w:color="auto"/>
            <w:bottom w:val="none" w:sz="0" w:space="0" w:color="auto"/>
            <w:right w:val="none" w:sz="0" w:space="0" w:color="auto"/>
          </w:divBdr>
        </w:div>
        <w:div w:id="152262340">
          <w:blockQuote w:val="1"/>
          <w:marLeft w:val="0"/>
          <w:marRight w:val="0"/>
          <w:marTop w:val="0"/>
          <w:marBottom w:val="100"/>
          <w:divBdr>
            <w:top w:val="none" w:sz="0" w:space="0" w:color="auto"/>
            <w:left w:val="none" w:sz="0" w:space="0" w:color="auto"/>
            <w:bottom w:val="none" w:sz="0" w:space="0" w:color="auto"/>
            <w:right w:val="none" w:sz="0" w:space="0" w:color="auto"/>
          </w:divBdr>
        </w:div>
        <w:div w:id="418716875">
          <w:blockQuote w:val="1"/>
          <w:marLeft w:val="0"/>
          <w:marRight w:val="0"/>
          <w:marTop w:val="0"/>
          <w:marBottom w:val="100"/>
          <w:divBdr>
            <w:top w:val="none" w:sz="0" w:space="0" w:color="auto"/>
            <w:left w:val="none" w:sz="0" w:space="0" w:color="auto"/>
            <w:bottom w:val="none" w:sz="0" w:space="0" w:color="auto"/>
            <w:right w:val="none" w:sz="0" w:space="0" w:color="auto"/>
          </w:divBdr>
        </w:div>
        <w:div w:id="439302728">
          <w:blockQuote w:val="1"/>
          <w:marLeft w:val="0"/>
          <w:marRight w:val="0"/>
          <w:marTop w:val="0"/>
          <w:marBottom w:val="100"/>
          <w:divBdr>
            <w:top w:val="none" w:sz="0" w:space="0" w:color="auto"/>
            <w:left w:val="none" w:sz="0" w:space="0" w:color="auto"/>
            <w:bottom w:val="none" w:sz="0" w:space="0" w:color="auto"/>
            <w:right w:val="none" w:sz="0" w:space="0" w:color="auto"/>
          </w:divBdr>
          <w:divsChild>
            <w:div w:id="69534793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493107059">
          <w:marLeft w:val="0"/>
          <w:marRight w:val="0"/>
          <w:marTop w:val="0"/>
          <w:marBottom w:val="0"/>
          <w:divBdr>
            <w:top w:val="none" w:sz="0" w:space="0" w:color="auto"/>
            <w:left w:val="none" w:sz="0" w:space="0" w:color="auto"/>
            <w:bottom w:val="none" w:sz="0" w:space="0" w:color="auto"/>
            <w:right w:val="none" w:sz="0" w:space="0" w:color="auto"/>
          </w:divBdr>
        </w:div>
        <w:div w:id="754865147">
          <w:blockQuote w:val="1"/>
          <w:marLeft w:val="0"/>
          <w:marRight w:val="0"/>
          <w:marTop w:val="0"/>
          <w:marBottom w:val="100"/>
          <w:divBdr>
            <w:top w:val="none" w:sz="0" w:space="0" w:color="auto"/>
            <w:left w:val="none" w:sz="0" w:space="0" w:color="auto"/>
            <w:bottom w:val="none" w:sz="0" w:space="0" w:color="auto"/>
            <w:right w:val="none" w:sz="0" w:space="0" w:color="auto"/>
          </w:divBdr>
        </w:div>
        <w:div w:id="794522741">
          <w:marLeft w:val="0"/>
          <w:marRight w:val="0"/>
          <w:marTop w:val="0"/>
          <w:marBottom w:val="0"/>
          <w:divBdr>
            <w:top w:val="none" w:sz="0" w:space="0" w:color="auto"/>
            <w:left w:val="none" w:sz="0" w:space="0" w:color="auto"/>
            <w:bottom w:val="none" w:sz="0" w:space="0" w:color="auto"/>
            <w:right w:val="none" w:sz="0" w:space="0" w:color="auto"/>
          </w:divBdr>
        </w:div>
        <w:div w:id="809592681">
          <w:marLeft w:val="0"/>
          <w:marRight w:val="0"/>
          <w:marTop w:val="0"/>
          <w:marBottom w:val="0"/>
          <w:divBdr>
            <w:top w:val="none" w:sz="0" w:space="0" w:color="auto"/>
            <w:left w:val="none" w:sz="0" w:space="0" w:color="auto"/>
            <w:bottom w:val="none" w:sz="0" w:space="0" w:color="auto"/>
            <w:right w:val="none" w:sz="0" w:space="0" w:color="auto"/>
          </w:divBdr>
        </w:div>
        <w:div w:id="1151672946">
          <w:blockQuote w:val="1"/>
          <w:marLeft w:val="0"/>
          <w:marRight w:val="0"/>
          <w:marTop w:val="0"/>
          <w:marBottom w:val="100"/>
          <w:divBdr>
            <w:top w:val="none" w:sz="0" w:space="0" w:color="auto"/>
            <w:left w:val="none" w:sz="0" w:space="0" w:color="auto"/>
            <w:bottom w:val="none" w:sz="0" w:space="0" w:color="auto"/>
            <w:right w:val="none" w:sz="0" w:space="0" w:color="auto"/>
          </w:divBdr>
        </w:div>
        <w:div w:id="1230766603">
          <w:blockQuote w:val="1"/>
          <w:marLeft w:val="0"/>
          <w:marRight w:val="0"/>
          <w:marTop w:val="0"/>
          <w:marBottom w:val="100"/>
          <w:divBdr>
            <w:top w:val="none" w:sz="0" w:space="0" w:color="auto"/>
            <w:left w:val="none" w:sz="0" w:space="0" w:color="auto"/>
            <w:bottom w:val="none" w:sz="0" w:space="0" w:color="auto"/>
            <w:right w:val="none" w:sz="0" w:space="0" w:color="auto"/>
          </w:divBdr>
        </w:div>
        <w:div w:id="1501500897">
          <w:marLeft w:val="0"/>
          <w:marRight w:val="0"/>
          <w:marTop w:val="0"/>
          <w:marBottom w:val="0"/>
          <w:divBdr>
            <w:top w:val="none" w:sz="0" w:space="0" w:color="auto"/>
            <w:left w:val="none" w:sz="0" w:space="0" w:color="auto"/>
            <w:bottom w:val="none" w:sz="0" w:space="0" w:color="auto"/>
            <w:right w:val="none" w:sz="0" w:space="0" w:color="auto"/>
          </w:divBdr>
        </w:div>
        <w:div w:id="1578786585">
          <w:marLeft w:val="0"/>
          <w:marRight w:val="0"/>
          <w:marTop w:val="0"/>
          <w:marBottom w:val="0"/>
          <w:divBdr>
            <w:top w:val="none" w:sz="0" w:space="0" w:color="auto"/>
            <w:left w:val="none" w:sz="0" w:space="0" w:color="auto"/>
            <w:bottom w:val="none" w:sz="0" w:space="0" w:color="auto"/>
            <w:right w:val="none" w:sz="0" w:space="0" w:color="auto"/>
          </w:divBdr>
        </w:div>
        <w:div w:id="1620379785">
          <w:marLeft w:val="0"/>
          <w:marRight w:val="0"/>
          <w:marTop w:val="0"/>
          <w:marBottom w:val="0"/>
          <w:divBdr>
            <w:top w:val="none" w:sz="0" w:space="0" w:color="auto"/>
            <w:left w:val="none" w:sz="0" w:space="0" w:color="auto"/>
            <w:bottom w:val="none" w:sz="0" w:space="0" w:color="auto"/>
            <w:right w:val="none" w:sz="0" w:space="0" w:color="auto"/>
          </w:divBdr>
        </w:div>
        <w:div w:id="1645430831">
          <w:blockQuote w:val="1"/>
          <w:marLeft w:val="0"/>
          <w:marRight w:val="0"/>
          <w:marTop w:val="0"/>
          <w:marBottom w:val="100"/>
          <w:divBdr>
            <w:top w:val="none" w:sz="0" w:space="0" w:color="auto"/>
            <w:left w:val="none" w:sz="0" w:space="0" w:color="auto"/>
            <w:bottom w:val="none" w:sz="0" w:space="0" w:color="auto"/>
            <w:right w:val="none" w:sz="0" w:space="0" w:color="auto"/>
          </w:divBdr>
          <w:divsChild>
            <w:div w:id="490025356">
              <w:blockQuote w:val="1"/>
              <w:marLeft w:val="0"/>
              <w:marRight w:val="0"/>
              <w:marTop w:val="0"/>
              <w:marBottom w:val="100"/>
              <w:divBdr>
                <w:top w:val="none" w:sz="0" w:space="0" w:color="auto"/>
                <w:left w:val="none" w:sz="0" w:space="0" w:color="auto"/>
                <w:bottom w:val="none" w:sz="0" w:space="0" w:color="auto"/>
                <w:right w:val="none" w:sz="0" w:space="0" w:color="auto"/>
              </w:divBdr>
            </w:div>
            <w:div w:id="149987858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686636634">
          <w:blockQuote w:val="1"/>
          <w:marLeft w:val="0"/>
          <w:marRight w:val="0"/>
          <w:marTop w:val="0"/>
          <w:marBottom w:val="100"/>
          <w:divBdr>
            <w:top w:val="none" w:sz="0" w:space="0" w:color="auto"/>
            <w:left w:val="none" w:sz="0" w:space="0" w:color="auto"/>
            <w:bottom w:val="none" w:sz="0" w:space="0" w:color="auto"/>
            <w:right w:val="none" w:sz="0" w:space="0" w:color="auto"/>
          </w:divBdr>
          <w:divsChild>
            <w:div w:id="993413057">
              <w:marLeft w:val="0"/>
              <w:marRight w:val="0"/>
              <w:marTop w:val="0"/>
              <w:marBottom w:val="0"/>
              <w:divBdr>
                <w:top w:val="none" w:sz="0" w:space="0" w:color="auto"/>
                <w:left w:val="none" w:sz="0" w:space="0" w:color="auto"/>
                <w:bottom w:val="none" w:sz="0" w:space="0" w:color="auto"/>
                <w:right w:val="none" w:sz="0" w:space="0" w:color="auto"/>
              </w:divBdr>
            </w:div>
          </w:divsChild>
        </w:div>
        <w:div w:id="1739791693">
          <w:marLeft w:val="0"/>
          <w:marRight w:val="0"/>
          <w:marTop w:val="0"/>
          <w:marBottom w:val="0"/>
          <w:divBdr>
            <w:top w:val="none" w:sz="0" w:space="0" w:color="auto"/>
            <w:left w:val="none" w:sz="0" w:space="0" w:color="auto"/>
            <w:bottom w:val="none" w:sz="0" w:space="0" w:color="auto"/>
            <w:right w:val="none" w:sz="0" w:space="0" w:color="auto"/>
          </w:divBdr>
        </w:div>
        <w:div w:id="1867132862">
          <w:marLeft w:val="0"/>
          <w:marRight w:val="0"/>
          <w:marTop w:val="0"/>
          <w:marBottom w:val="0"/>
          <w:divBdr>
            <w:top w:val="none" w:sz="0" w:space="0" w:color="auto"/>
            <w:left w:val="none" w:sz="0" w:space="0" w:color="auto"/>
            <w:bottom w:val="none" w:sz="0" w:space="0" w:color="auto"/>
            <w:right w:val="none" w:sz="0" w:space="0" w:color="auto"/>
          </w:divBdr>
        </w:div>
        <w:div w:id="1878007411">
          <w:marLeft w:val="0"/>
          <w:marRight w:val="0"/>
          <w:marTop w:val="0"/>
          <w:marBottom w:val="0"/>
          <w:divBdr>
            <w:top w:val="none" w:sz="0" w:space="0" w:color="auto"/>
            <w:left w:val="none" w:sz="0" w:space="0" w:color="auto"/>
            <w:bottom w:val="none" w:sz="0" w:space="0" w:color="auto"/>
            <w:right w:val="none" w:sz="0" w:space="0" w:color="auto"/>
          </w:divBdr>
        </w:div>
        <w:div w:id="1882132243">
          <w:blockQuote w:val="1"/>
          <w:marLeft w:val="0"/>
          <w:marRight w:val="0"/>
          <w:marTop w:val="0"/>
          <w:marBottom w:val="100"/>
          <w:divBdr>
            <w:top w:val="none" w:sz="0" w:space="0" w:color="auto"/>
            <w:left w:val="none" w:sz="0" w:space="0" w:color="auto"/>
            <w:bottom w:val="none" w:sz="0" w:space="0" w:color="auto"/>
            <w:right w:val="none" w:sz="0" w:space="0" w:color="auto"/>
          </w:divBdr>
        </w:div>
        <w:div w:id="1961765634">
          <w:marLeft w:val="0"/>
          <w:marRight w:val="0"/>
          <w:marTop w:val="0"/>
          <w:marBottom w:val="0"/>
          <w:divBdr>
            <w:top w:val="none" w:sz="0" w:space="0" w:color="auto"/>
            <w:left w:val="none" w:sz="0" w:space="0" w:color="auto"/>
            <w:bottom w:val="none" w:sz="0" w:space="0" w:color="auto"/>
            <w:right w:val="none" w:sz="0" w:space="0" w:color="auto"/>
          </w:divBdr>
        </w:div>
        <w:div w:id="1964386061">
          <w:marLeft w:val="0"/>
          <w:marRight w:val="0"/>
          <w:marTop w:val="0"/>
          <w:marBottom w:val="0"/>
          <w:divBdr>
            <w:top w:val="none" w:sz="0" w:space="0" w:color="auto"/>
            <w:left w:val="none" w:sz="0" w:space="0" w:color="auto"/>
            <w:bottom w:val="none" w:sz="0" w:space="0" w:color="auto"/>
            <w:right w:val="none" w:sz="0" w:space="0" w:color="auto"/>
          </w:divBdr>
        </w:div>
        <w:div w:id="2041972621">
          <w:marLeft w:val="0"/>
          <w:marRight w:val="0"/>
          <w:marTop w:val="0"/>
          <w:marBottom w:val="0"/>
          <w:divBdr>
            <w:top w:val="none" w:sz="0" w:space="0" w:color="auto"/>
            <w:left w:val="none" w:sz="0" w:space="0" w:color="auto"/>
            <w:bottom w:val="none" w:sz="0" w:space="0" w:color="auto"/>
            <w:right w:val="none" w:sz="0" w:space="0" w:color="auto"/>
          </w:divBdr>
        </w:div>
      </w:divsChild>
    </w:div>
    <w:div w:id="2056194509">
      <w:bodyDiv w:val="1"/>
      <w:marLeft w:val="0"/>
      <w:marRight w:val="0"/>
      <w:marTop w:val="0"/>
      <w:marBottom w:val="0"/>
      <w:divBdr>
        <w:top w:val="none" w:sz="0" w:space="0" w:color="auto"/>
        <w:left w:val="none" w:sz="0" w:space="0" w:color="auto"/>
        <w:bottom w:val="none" w:sz="0" w:space="0" w:color="auto"/>
        <w:right w:val="none" w:sz="0" w:space="0" w:color="auto"/>
      </w:divBdr>
    </w:div>
    <w:div w:id="2072463944">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2946521">
      <w:bodyDiv w:val="1"/>
      <w:marLeft w:val="0"/>
      <w:marRight w:val="0"/>
      <w:marTop w:val="0"/>
      <w:marBottom w:val="0"/>
      <w:divBdr>
        <w:top w:val="none" w:sz="0" w:space="0" w:color="auto"/>
        <w:left w:val="none" w:sz="0" w:space="0" w:color="auto"/>
        <w:bottom w:val="none" w:sz="0" w:space="0" w:color="auto"/>
        <w:right w:val="none" w:sz="0" w:space="0" w:color="auto"/>
      </w:divBdr>
    </w:div>
    <w:div w:id="2088770283">
      <w:bodyDiv w:val="1"/>
      <w:marLeft w:val="0"/>
      <w:marRight w:val="0"/>
      <w:marTop w:val="0"/>
      <w:marBottom w:val="0"/>
      <w:divBdr>
        <w:top w:val="none" w:sz="0" w:space="0" w:color="auto"/>
        <w:left w:val="none" w:sz="0" w:space="0" w:color="auto"/>
        <w:bottom w:val="none" w:sz="0" w:space="0" w:color="auto"/>
        <w:right w:val="none" w:sz="0" w:space="0" w:color="auto"/>
      </w:divBdr>
    </w:div>
    <w:div w:id="2091849547">
      <w:bodyDiv w:val="1"/>
      <w:marLeft w:val="0"/>
      <w:marRight w:val="0"/>
      <w:marTop w:val="0"/>
      <w:marBottom w:val="0"/>
      <w:divBdr>
        <w:top w:val="none" w:sz="0" w:space="0" w:color="auto"/>
        <w:left w:val="none" w:sz="0" w:space="0" w:color="auto"/>
        <w:bottom w:val="none" w:sz="0" w:space="0" w:color="auto"/>
        <w:right w:val="none" w:sz="0" w:space="0" w:color="auto"/>
      </w:divBdr>
    </w:div>
    <w:div w:id="2102873862">
      <w:bodyDiv w:val="1"/>
      <w:marLeft w:val="0"/>
      <w:marRight w:val="0"/>
      <w:marTop w:val="0"/>
      <w:marBottom w:val="0"/>
      <w:divBdr>
        <w:top w:val="none" w:sz="0" w:space="0" w:color="auto"/>
        <w:left w:val="none" w:sz="0" w:space="0" w:color="auto"/>
        <w:bottom w:val="none" w:sz="0" w:space="0" w:color="auto"/>
        <w:right w:val="none" w:sz="0" w:space="0" w:color="auto"/>
      </w:divBdr>
    </w:div>
    <w:div w:id="2103867666">
      <w:bodyDiv w:val="1"/>
      <w:marLeft w:val="0"/>
      <w:marRight w:val="0"/>
      <w:marTop w:val="0"/>
      <w:marBottom w:val="0"/>
      <w:divBdr>
        <w:top w:val="none" w:sz="0" w:space="0" w:color="auto"/>
        <w:left w:val="none" w:sz="0" w:space="0" w:color="auto"/>
        <w:bottom w:val="none" w:sz="0" w:space="0" w:color="auto"/>
        <w:right w:val="none" w:sz="0" w:space="0" w:color="auto"/>
      </w:divBdr>
    </w:div>
    <w:div w:id="2103993485">
      <w:bodyDiv w:val="1"/>
      <w:marLeft w:val="0"/>
      <w:marRight w:val="0"/>
      <w:marTop w:val="0"/>
      <w:marBottom w:val="0"/>
      <w:divBdr>
        <w:top w:val="none" w:sz="0" w:space="0" w:color="auto"/>
        <w:left w:val="none" w:sz="0" w:space="0" w:color="auto"/>
        <w:bottom w:val="none" w:sz="0" w:space="0" w:color="auto"/>
        <w:right w:val="none" w:sz="0" w:space="0" w:color="auto"/>
      </w:divBdr>
    </w:div>
    <w:div w:id="2104759695">
      <w:bodyDiv w:val="1"/>
      <w:marLeft w:val="0"/>
      <w:marRight w:val="0"/>
      <w:marTop w:val="0"/>
      <w:marBottom w:val="0"/>
      <w:divBdr>
        <w:top w:val="none" w:sz="0" w:space="0" w:color="auto"/>
        <w:left w:val="none" w:sz="0" w:space="0" w:color="auto"/>
        <w:bottom w:val="none" w:sz="0" w:space="0" w:color="auto"/>
        <w:right w:val="none" w:sz="0" w:space="0" w:color="auto"/>
      </w:divBdr>
    </w:div>
    <w:div w:id="211878869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289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6.png"/><Relationship Id="rId42" Type="http://schemas.openxmlformats.org/officeDocument/2006/relationships/image" Target="media/image21.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107" Type="http://schemas.openxmlformats.org/officeDocument/2006/relationships/image" Target="media/image74.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hyperlink" Target="https://github.com/openedx/edx-documentation/blob/master/en_us/data/source/internal_data_formats/sql_schema.rst" TargetMode="External"/><Relationship Id="rId74" Type="http://schemas.openxmlformats.org/officeDocument/2006/relationships/image" Target="media/image43.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27.png"/><Relationship Id="rId181" Type="http://schemas.openxmlformats.org/officeDocument/2006/relationships/image" Target="media/image148.png"/><Relationship Id="rId22" Type="http://schemas.openxmlformats.org/officeDocument/2006/relationships/image" Target="media/image7.png"/><Relationship Id="rId43" Type="http://schemas.openxmlformats.org/officeDocument/2006/relationships/comments" Target="comments.xml"/><Relationship Id="rId64" Type="http://schemas.openxmlformats.org/officeDocument/2006/relationships/image" Target="media/image33.pn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54.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footer" Target="footer5.xml"/><Relationship Id="rId12" Type="http://schemas.openxmlformats.org/officeDocument/2006/relationships/footer" Target="footer2.xml"/><Relationship Id="rId33" Type="http://schemas.openxmlformats.org/officeDocument/2006/relationships/hyperlink" Target="http://studio.local.edly.io/admin/" TargetMode="External"/><Relationship Id="rId108" Type="http://schemas.openxmlformats.org/officeDocument/2006/relationships/image" Target="media/image75.png"/><Relationship Id="rId129" Type="http://schemas.openxmlformats.org/officeDocument/2006/relationships/image" Target="media/image96.png"/><Relationship Id="rId54" Type="http://schemas.openxmlformats.org/officeDocument/2006/relationships/hyperlink" Target="https://github.com/openedx/edx-documentation/blob/master/en_us/data/source/internal_data_formats/sql_schema.rst" TargetMode="External"/><Relationship Id="rId75" Type="http://schemas.openxmlformats.org/officeDocument/2006/relationships/image" Target="media/image44.png"/><Relationship Id="rId96" Type="http://schemas.openxmlformats.org/officeDocument/2006/relationships/image" Target="media/image64.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86.png"/><Relationship Id="rId44" Type="http://schemas.microsoft.com/office/2011/relationships/commentsExtended" Target="commentsExtended.xml"/><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76.png"/><Relationship Id="rId34" Type="http://schemas.openxmlformats.org/officeDocument/2006/relationships/image" Target="media/image17.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hyperlink" Target="https://edx.readthedocs.io/projects/open-edx-building-and-running-a-course/en/latest/set_up_course/studio_add_course_information/studio_creating_certificates.html" TargetMode="External"/><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mailto:user@email.com" TargetMode="External"/><Relationship Id="rId24" Type="http://schemas.openxmlformats.org/officeDocument/2006/relationships/image" Target="media/image9.png"/><Relationship Id="rId40" Type="http://schemas.openxmlformats.org/officeDocument/2006/relationships/image" Target="media/image20.png"/><Relationship Id="rId45" Type="http://schemas.microsoft.com/office/2016/09/relationships/commentsIds" Target="commentsIds.xm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9.png"/><Relationship Id="rId173" Type="http://schemas.openxmlformats.org/officeDocument/2006/relationships/image" Target="media/image140.png"/><Relationship Id="rId194" Type="http://schemas.microsoft.com/office/2011/relationships/people" Target="people.xml"/><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hyperlink" Target="https://github.com/openedx/edx-documentation/blob/master/en_us/data/source/internal_data_formats/sql_schema.rst" TargetMode="External"/><Relationship Id="rId77" Type="http://schemas.openxmlformats.org/officeDocument/2006/relationships/image" Target="media/image46.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0.png"/><Relationship Id="rId46" Type="http://schemas.microsoft.com/office/2018/08/relationships/commentsExtensible" Target="commentsExtensible.xml"/><Relationship Id="rId67" Type="http://schemas.openxmlformats.org/officeDocument/2006/relationships/image" Target="media/image36.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5.png"/><Relationship Id="rId41" Type="http://schemas.openxmlformats.org/officeDocument/2006/relationships/hyperlink" Target="https://github.com/openedx/edx-documentation/blob/master/en_us/data/source/internal_data_formats/sql_schema.rst" TargetMode="External"/><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theme" Target="theme/theme1.xml"/><Relationship Id="rId190" Type="http://schemas.openxmlformats.org/officeDocument/2006/relationships/image" Target="media/image157.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7.png"/><Relationship Id="rId26" Type="http://schemas.openxmlformats.org/officeDocument/2006/relationships/image" Target="media/image11.png"/><Relationship Id="rId47" Type="http://schemas.openxmlformats.org/officeDocument/2006/relationships/hyperlink" Target="https://github.com/openedx/edx-documentation/blob/master/en_us/data/source/internal_data_formats/sql_schema.rst" TargetMode="External"/><Relationship Id="rId68" Type="http://schemas.openxmlformats.org/officeDocument/2006/relationships/image" Target="media/image37.png"/><Relationship Id="rId89" Type="http://schemas.openxmlformats.org/officeDocument/2006/relationships/hyperlink" Target="https://edx.readthedocs.io/projects/open-edx-building-and-running-a-course/en/latest/set_up_course/studio_add_course_information/studio_creating_certificates.html" TargetMode="External"/><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6" Type="http://schemas.openxmlformats.org/officeDocument/2006/relationships/image" Target="media/image2.jpg"/><Relationship Id="rId37" Type="http://schemas.openxmlformats.org/officeDocument/2006/relationships/hyperlink" Target="https://github.com/openedx/edx-documentation/blob/master/en_us/data/source/internal_data_formats/sql_schema.rst" TargetMode="External"/><Relationship Id="rId58" Type="http://schemas.openxmlformats.org/officeDocument/2006/relationships/hyperlink" Target="https://github.com/openedx/edx-documentation/blob/master/en_us/data/source/internal_data_formats/sql_schema.rst" TargetMode="External"/><Relationship Id="rId79" Type="http://schemas.openxmlformats.org/officeDocument/2006/relationships/image" Target="media/image48.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8.png"/><Relationship Id="rId165" Type="http://schemas.openxmlformats.org/officeDocument/2006/relationships/image" Target="media/image132.png"/><Relationship Id="rId186" Type="http://schemas.openxmlformats.org/officeDocument/2006/relationships/image" Target="media/image153.png"/><Relationship Id="rId27" Type="http://schemas.openxmlformats.org/officeDocument/2006/relationships/image" Target="media/image12.png"/><Relationship Id="rId48" Type="http://schemas.openxmlformats.org/officeDocument/2006/relationships/image" Target="media/image22.png"/><Relationship Id="rId69" Type="http://schemas.openxmlformats.org/officeDocument/2006/relationships/image" Target="media/image38.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9.png"/><Relationship Id="rId155" Type="http://schemas.openxmlformats.org/officeDocument/2006/relationships/image" Target="media/image122.png"/><Relationship Id="rId176" Type="http://schemas.openxmlformats.org/officeDocument/2006/relationships/image" Target="media/image143.png"/><Relationship Id="rId17" Type="http://schemas.openxmlformats.org/officeDocument/2006/relationships/hyperlink" Target="https://itguru.vn/blog/trang-web-hoc-lap-trinh-mien-phi/" TargetMode="External"/><Relationship Id="rId38" Type="http://schemas.openxmlformats.org/officeDocument/2006/relationships/hyperlink" Target="https://github.com/openedx/edx-documentation/blob/master/en_us/data/source/internal_data_formats/sql_schema.rst" TargetMode="External"/><Relationship Id="rId59" Type="http://schemas.openxmlformats.org/officeDocument/2006/relationships/image" Target="media/image28.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9.png"/><Relationship Id="rId91" Type="http://schemas.openxmlformats.org/officeDocument/2006/relationships/image" Target="media/image59.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hyperlink" Target="https://github.com/openedx/edx-documentation/blob/master/en_us/data/source/internal_data_formats/sql_schema.rst" TargetMode="External"/><Relationship Id="rId114" Type="http://schemas.openxmlformats.org/officeDocument/2006/relationships/image" Target="media/image81.png"/><Relationship Id="rId60" Type="http://schemas.openxmlformats.org/officeDocument/2006/relationships/image" Target="media/image29.png"/><Relationship Id="rId81" Type="http://schemas.openxmlformats.org/officeDocument/2006/relationships/image" Target="media/image50.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8" Type="http://schemas.openxmlformats.org/officeDocument/2006/relationships/image" Target="media/image3.png"/><Relationship Id="rId39" Type="http://schemas.openxmlformats.org/officeDocument/2006/relationships/hyperlink" Target="https://github.com/openedx/edx-documentation/blob/master/en_us/data/source/internal_data_formats/sql_schema.rs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OPENEDX\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50</TotalTime>
  <Pages>1</Pages>
  <Words>31255</Words>
  <Characters>178155</Characters>
  <Application>Microsoft Office Word</Application>
  <DocSecurity>0</DocSecurity>
  <Lines>1484</Lines>
  <Paragraphs>417</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208993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Mr.Dinh</dc:creator>
  <cp:keywords/>
  <dc:description/>
  <cp:lastModifiedBy>Mr.Dinh</cp:lastModifiedBy>
  <cp:revision>26</cp:revision>
  <cp:lastPrinted>2024-11-11T06:09:00Z</cp:lastPrinted>
  <dcterms:created xsi:type="dcterms:W3CDTF">2024-10-30T14:01:00Z</dcterms:created>
  <dcterms:modified xsi:type="dcterms:W3CDTF">2024-11-11T06:12:00Z</dcterms:modified>
</cp:coreProperties>
</file>